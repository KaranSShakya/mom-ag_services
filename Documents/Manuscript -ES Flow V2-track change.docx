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C30" w:rsidRPr="005C58B2" w:rsidRDefault="006C5425" w:rsidP="005C58B2">
      <w:pPr>
        <w:spacing w:line="480" w:lineRule="auto"/>
        <w:rPr>
          <w:rFonts w:ascii="Times New Roman" w:hAnsi="Times New Roman" w:cs="Times New Roman"/>
          <w:b/>
          <w:sz w:val="28"/>
          <w:szCs w:val="28"/>
        </w:rPr>
      </w:pPr>
      <w:r w:rsidRPr="005C58B2">
        <w:rPr>
          <w:rFonts w:ascii="Times New Roman" w:hAnsi="Times New Roman" w:cs="Times New Roman"/>
          <w:b/>
          <w:sz w:val="28"/>
          <w:szCs w:val="28"/>
        </w:rPr>
        <w:t>M</w:t>
      </w:r>
      <w:r w:rsidR="00181C37" w:rsidRPr="005C58B2">
        <w:rPr>
          <w:rFonts w:ascii="Times New Roman" w:hAnsi="Times New Roman" w:cs="Times New Roman"/>
          <w:b/>
          <w:sz w:val="28"/>
          <w:szCs w:val="28"/>
        </w:rPr>
        <w:t>a</w:t>
      </w:r>
      <w:r w:rsidR="00737C30" w:rsidRPr="005C58B2">
        <w:rPr>
          <w:rFonts w:ascii="Times New Roman" w:hAnsi="Times New Roman" w:cs="Times New Roman"/>
          <w:b/>
          <w:sz w:val="28"/>
          <w:szCs w:val="28"/>
        </w:rPr>
        <w:t xml:space="preserve">pping ecosystem services flow from the </w:t>
      </w:r>
      <w:r w:rsidRPr="005C58B2">
        <w:rPr>
          <w:rFonts w:ascii="Times New Roman" w:hAnsi="Times New Roman" w:cs="Times New Roman"/>
          <w:b/>
          <w:sz w:val="28"/>
          <w:szCs w:val="28"/>
        </w:rPr>
        <w:t>three p</w:t>
      </w:r>
      <w:r w:rsidR="00737C30" w:rsidRPr="005C58B2">
        <w:rPr>
          <w:rFonts w:ascii="Times New Roman" w:hAnsi="Times New Roman" w:cs="Times New Roman"/>
          <w:b/>
          <w:sz w:val="28"/>
          <w:szCs w:val="28"/>
        </w:rPr>
        <w:t xml:space="preserve">rotected </w:t>
      </w:r>
      <w:r w:rsidRPr="005C58B2">
        <w:rPr>
          <w:rFonts w:ascii="Times New Roman" w:hAnsi="Times New Roman" w:cs="Times New Roman"/>
          <w:b/>
          <w:sz w:val="28"/>
          <w:szCs w:val="28"/>
        </w:rPr>
        <w:t>a</w:t>
      </w:r>
      <w:r w:rsidR="00737C30" w:rsidRPr="005C58B2">
        <w:rPr>
          <w:rFonts w:ascii="Times New Roman" w:hAnsi="Times New Roman" w:cs="Times New Roman"/>
          <w:b/>
          <w:sz w:val="28"/>
          <w:szCs w:val="28"/>
        </w:rPr>
        <w:t xml:space="preserve">reas in </w:t>
      </w:r>
      <w:r w:rsidR="00542506">
        <w:rPr>
          <w:rFonts w:ascii="Times New Roman" w:hAnsi="Times New Roman" w:cs="Times New Roman"/>
          <w:b/>
          <w:sz w:val="28"/>
          <w:szCs w:val="28"/>
        </w:rPr>
        <w:t>the Far-eastern Himalaya</w:t>
      </w:r>
      <w:r w:rsidR="00420961">
        <w:rPr>
          <w:rFonts w:ascii="Times New Roman" w:hAnsi="Times New Roman" w:cs="Times New Roman"/>
          <w:b/>
          <w:sz w:val="28"/>
          <w:szCs w:val="28"/>
        </w:rPr>
        <w:t>n</w:t>
      </w:r>
      <w:r w:rsidR="00542506">
        <w:rPr>
          <w:rFonts w:ascii="Times New Roman" w:hAnsi="Times New Roman" w:cs="Times New Roman"/>
          <w:b/>
          <w:sz w:val="28"/>
          <w:szCs w:val="28"/>
        </w:rPr>
        <w:t xml:space="preserve"> </w:t>
      </w:r>
      <w:r w:rsidR="00951C33" w:rsidRPr="005C58B2">
        <w:rPr>
          <w:rFonts w:ascii="Times New Roman" w:hAnsi="Times New Roman" w:cs="Times New Roman"/>
          <w:b/>
          <w:sz w:val="28"/>
          <w:szCs w:val="28"/>
        </w:rPr>
        <w:t xml:space="preserve">landscape: </w:t>
      </w:r>
      <w:r w:rsidR="004E13EA">
        <w:rPr>
          <w:rFonts w:ascii="Times New Roman" w:hAnsi="Times New Roman" w:cs="Times New Roman"/>
          <w:b/>
          <w:sz w:val="28"/>
          <w:szCs w:val="28"/>
        </w:rPr>
        <w:t>A</w:t>
      </w:r>
      <w:r w:rsidR="00737C30" w:rsidRPr="005C58B2">
        <w:rPr>
          <w:rFonts w:ascii="Times New Roman" w:hAnsi="Times New Roman" w:cs="Times New Roman"/>
          <w:b/>
          <w:sz w:val="28"/>
          <w:szCs w:val="28"/>
        </w:rPr>
        <w:t xml:space="preserve">n impetus to regional cooperation </w:t>
      </w:r>
    </w:p>
    <w:p w:rsidR="005E00CF" w:rsidRDefault="00393D04" w:rsidP="00393D04">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Abstract  </w:t>
      </w:r>
    </w:p>
    <w:p w:rsidR="008919D9" w:rsidRDefault="008919D9" w:rsidP="008919D9">
      <w:pPr>
        <w:spacing w:line="480" w:lineRule="auto"/>
        <w:rPr>
          <w:rFonts w:ascii="Times New Roman" w:hAnsi="Times New Roman" w:cs="Times New Roman"/>
          <w:sz w:val="24"/>
          <w:szCs w:val="24"/>
        </w:rPr>
      </w:pPr>
      <w:r w:rsidRPr="00D2413F">
        <w:rPr>
          <w:rFonts w:ascii="Times New Roman" w:hAnsi="Times New Roman" w:cs="Times New Roman"/>
          <w:sz w:val="24"/>
          <w:szCs w:val="24"/>
        </w:rPr>
        <w:t xml:space="preserve">Ecosystem services concept </w:t>
      </w:r>
      <w:r>
        <w:rPr>
          <w:rFonts w:ascii="Times New Roman" w:hAnsi="Times New Roman" w:cs="Times New Roman"/>
          <w:sz w:val="24"/>
          <w:szCs w:val="24"/>
        </w:rPr>
        <w:t xml:space="preserve">is </w:t>
      </w:r>
      <w:r w:rsidRPr="00D2413F">
        <w:rPr>
          <w:rFonts w:ascii="Times New Roman" w:hAnsi="Times New Roman" w:cs="Times New Roman"/>
          <w:sz w:val="24"/>
          <w:szCs w:val="24"/>
        </w:rPr>
        <w:t>an essential tool to promote integrated conservation and development</w:t>
      </w:r>
      <w:r>
        <w:rPr>
          <w:rFonts w:ascii="Times New Roman" w:hAnsi="Times New Roman" w:cs="Times New Roman"/>
          <w:sz w:val="24"/>
          <w:szCs w:val="24"/>
        </w:rPr>
        <w:t xml:space="preserve"> especially, in the </w:t>
      </w:r>
      <w:r w:rsidRPr="00D2413F">
        <w:rPr>
          <w:rFonts w:ascii="Times New Roman" w:hAnsi="Times New Roman" w:cs="Times New Roman"/>
          <w:sz w:val="24"/>
          <w:szCs w:val="24"/>
        </w:rPr>
        <w:t xml:space="preserve">context of landscapes where, ecological, </w:t>
      </w:r>
      <w:r>
        <w:rPr>
          <w:rFonts w:ascii="Times New Roman" w:hAnsi="Times New Roman" w:cs="Times New Roman"/>
          <w:sz w:val="24"/>
          <w:szCs w:val="24"/>
        </w:rPr>
        <w:t xml:space="preserve">economic, and </w:t>
      </w:r>
      <w:r w:rsidRPr="00D2413F">
        <w:rPr>
          <w:rFonts w:ascii="Times New Roman" w:hAnsi="Times New Roman" w:cs="Times New Roman"/>
          <w:sz w:val="24"/>
          <w:szCs w:val="24"/>
        </w:rPr>
        <w:t>socio-cultural resources are connected</w:t>
      </w:r>
      <w:r>
        <w:rPr>
          <w:rFonts w:ascii="Times New Roman" w:hAnsi="Times New Roman" w:cs="Times New Roman"/>
          <w:sz w:val="24"/>
          <w:szCs w:val="24"/>
        </w:rPr>
        <w:t>. The concept is useful to understand that b</w:t>
      </w:r>
      <w:r w:rsidRPr="00D2413F">
        <w:rPr>
          <w:rFonts w:ascii="Times New Roman" w:hAnsi="Times New Roman" w:cs="Times New Roman"/>
          <w:sz w:val="24"/>
          <w:szCs w:val="24"/>
        </w:rPr>
        <w:t>enefits of ecosystem</w:t>
      </w:r>
      <w:r>
        <w:rPr>
          <w:rFonts w:ascii="Times New Roman" w:hAnsi="Times New Roman" w:cs="Times New Roman"/>
          <w:sz w:val="24"/>
          <w:szCs w:val="24"/>
        </w:rPr>
        <w:t>s</w:t>
      </w:r>
      <w:r w:rsidRPr="00D2413F">
        <w:rPr>
          <w:rFonts w:ascii="Times New Roman" w:hAnsi="Times New Roman" w:cs="Times New Roman"/>
          <w:sz w:val="24"/>
          <w:szCs w:val="24"/>
        </w:rPr>
        <w:t xml:space="preserve"> </w:t>
      </w:r>
      <w:r>
        <w:rPr>
          <w:rFonts w:ascii="Times New Roman" w:hAnsi="Times New Roman" w:cs="Times New Roman"/>
          <w:sz w:val="24"/>
          <w:szCs w:val="24"/>
        </w:rPr>
        <w:t xml:space="preserve">often flow to distant </w:t>
      </w:r>
      <w:r w:rsidRPr="00D2413F">
        <w:rPr>
          <w:rFonts w:ascii="Times New Roman" w:hAnsi="Times New Roman" w:cs="Times New Roman"/>
          <w:sz w:val="24"/>
          <w:szCs w:val="24"/>
        </w:rPr>
        <w:t>beneficiaries</w:t>
      </w:r>
      <w:r>
        <w:rPr>
          <w:rFonts w:ascii="Times New Roman" w:hAnsi="Times New Roman" w:cs="Times New Roman"/>
          <w:sz w:val="24"/>
          <w:szCs w:val="24"/>
        </w:rPr>
        <w:t xml:space="preserve">, even inter-regionally </w:t>
      </w:r>
      <w:r w:rsidRPr="00D2413F">
        <w:rPr>
          <w:rFonts w:ascii="Times New Roman" w:hAnsi="Times New Roman" w:cs="Times New Roman"/>
          <w:sz w:val="24"/>
          <w:szCs w:val="24"/>
        </w:rPr>
        <w:t>beyond the</w:t>
      </w:r>
      <w:r>
        <w:rPr>
          <w:rFonts w:ascii="Times New Roman" w:hAnsi="Times New Roman" w:cs="Times New Roman"/>
          <w:sz w:val="24"/>
          <w:szCs w:val="24"/>
        </w:rPr>
        <w:t xml:space="preserve"> bou</w:t>
      </w:r>
      <w:r w:rsidRPr="00D2413F">
        <w:rPr>
          <w:rFonts w:ascii="Times New Roman" w:hAnsi="Times New Roman" w:cs="Times New Roman"/>
          <w:sz w:val="24"/>
          <w:szCs w:val="24"/>
        </w:rPr>
        <w:t xml:space="preserve">ndaries </w:t>
      </w:r>
      <w:r>
        <w:rPr>
          <w:rFonts w:ascii="Times New Roman" w:hAnsi="Times New Roman" w:cs="Times New Roman"/>
          <w:sz w:val="24"/>
          <w:szCs w:val="24"/>
        </w:rPr>
        <w:t xml:space="preserve">of </w:t>
      </w:r>
      <w:r w:rsidRPr="00D2413F">
        <w:rPr>
          <w:rFonts w:ascii="Times New Roman" w:hAnsi="Times New Roman" w:cs="Times New Roman"/>
          <w:sz w:val="24"/>
          <w:szCs w:val="24"/>
        </w:rPr>
        <w:t xml:space="preserve">one nation. Our study capitalizes on this concept of interregional ecosystem services flow </w:t>
      </w:r>
      <w:r>
        <w:rPr>
          <w:rFonts w:ascii="Times New Roman" w:hAnsi="Times New Roman" w:cs="Times New Roman"/>
          <w:sz w:val="24"/>
          <w:szCs w:val="24"/>
        </w:rPr>
        <w:t xml:space="preserve">between the </w:t>
      </w:r>
      <w:r w:rsidRPr="00D2413F">
        <w:rPr>
          <w:rFonts w:ascii="Times New Roman" w:hAnsi="Times New Roman" w:cs="Times New Roman"/>
          <w:sz w:val="24"/>
          <w:szCs w:val="24"/>
        </w:rPr>
        <w:t xml:space="preserve">three countries- China, India and Myanmar </w:t>
      </w:r>
      <w:r w:rsidR="005D7745">
        <w:rPr>
          <w:rFonts w:ascii="Times New Roman" w:hAnsi="Times New Roman" w:cs="Times New Roman"/>
          <w:sz w:val="24"/>
          <w:szCs w:val="24"/>
        </w:rPr>
        <w:t xml:space="preserve">in </w:t>
      </w:r>
      <w:r w:rsidRPr="00D2413F">
        <w:rPr>
          <w:rFonts w:ascii="Times New Roman" w:hAnsi="Times New Roman" w:cs="Times New Roman"/>
          <w:sz w:val="24"/>
          <w:szCs w:val="24"/>
        </w:rPr>
        <w:t>the Far-eastern Himalayan landscape. We used participatory G</w:t>
      </w:r>
      <w:r w:rsidR="005D7745">
        <w:rPr>
          <w:rFonts w:ascii="Times New Roman" w:hAnsi="Times New Roman" w:cs="Times New Roman"/>
          <w:sz w:val="24"/>
          <w:szCs w:val="24"/>
        </w:rPr>
        <w:t xml:space="preserve">eographic </w:t>
      </w:r>
      <w:r w:rsidRPr="00D2413F">
        <w:rPr>
          <w:rFonts w:ascii="Times New Roman" w:hAnsi="Times New Roman" w:cs="Times New Roman"/>
          <w:sz w:val="24"/>
          <w:szCs w:val="24"/>
        </w:rPr>
        <w:t>I</w:t>
      </w:r>
      <w:r w:rsidR="005D7745">
        <w:rPr>
          <w:rFonts w:ascii="Times New Roman" w:hAnsi="Times New Roman" w:cs="Times New Roman"/>
          <w:sz w:val="24"/>
          <w:szCs w:val="24"/>
        </w:rPr>
        <w:t xml:space="preserve">nformation </w:t>
      </w:r>
      <w:r w:rsidRPr="00D2413F">
        <w:rPr>
          <w:rFonts w:ascii="Times New Roman" w:hAnsi="Times New Roman" w:cs="Times New Roman"/>
          <w:sz w:val="24"/>
          <w:szCs w:val="24"/>
        </w:rPr>
        <w:t>S</w:t>
      </w:r>
      <w:r w:rsidR="005D7745">
        <w:rPr>
          <w:rFonts w:ascii="Times New Roman" w:hAnsi="Times New Roman" w:cs="Times New Roman"/>
          <w:sz w:val="24"/>
          <w:szCs w:val="24"/>
        </w:rPr>
        <w:t>ystem (GIS)</w:t>
      </w:r>
      <w:r w:rsidRPr="00D2413F">
        <w:rPr>
          <w:rFonts w:ascii="Times New Roman" w:hAnsi="Times New Roman" w:cs="Times New Roman"/>
          <w:sz w:val="24"/>
          <w:szCs w:val="24"/>
        </w:rPr>
        <w:t xml:space="preserve"> mapping</w:t>
      </w:r>
      <w:del w:id="0" w:author="Bandana Shakya" w:date="2020-06-17T10:21:00Z">
        <w:r w:rsidRPr="00D2413F" w:rsidDel="00D928F6">
          <w:rPr>
            <w:rFonts w:ascii="Times New Roman" w:hAnsi="Times New Roman" w:cs="Times New Roman"/>
            <w:sz w:val="24"/>
            <w:szCs w:val="24"/>
          </w:rPr>
          <w:delText xml:space="preserve"> tool </w:delText>
        </w:r>
      </w:del>
      <w:r w:rsidRPr="00D2413F">
        <w:rPr>
          <w:rFonts w:ascii="Times New Roman" w:hAnsi="Times New Roman" w:cs="Times New Roman"/>
          <w:sz w:val="24"/>
          <w:szCs w:val="24"/>
        </w:rPr>
        <w:t>to visualize ecosystem services flow from the three protected areas in the landscape</w:t>
      </w:r>
      <w:ins w:id="1" w:author="Bandana Shakya" w:date="2020-06-30T14:37:00Z">
        <w:r w:rsidR="00C35E44">
          <w:rPr>
            <w:rFonts w:ascii="Times New Roman" w:hAnsi="Times New Roman" w:cs="Times New Roman"/>
            <w:sz w:val="24"/>
            <w:szCs w:val="24"/>
          </w:rPr>
          <w:t xml:space="preserve">, </w:t>
        </w:r>
      </w:ins>
      <w:del w:id="2" w:author="Bandana Shakya" w:date="2020-06-17T10:26:00Z">
        <w:r w:rsidDel="00763C65">
          <w:rPr>
            <w:rFonts w:ascii="Times New Roman" w:hAnsi="Times New Roman" w:cs="Times New Roman"/>
            <w:sz w:val="24"/>
            <w:szCs w:val="24"/>
          </w:rPr>
          <w:delText xml:space="preserve">. </w:delText>
        </w:r>
      </w:del>
      <w:ins w:id="3" w:author="Bandana Shakya" w:date="2020-06-17T10:21:00Z">
        <w:r w:rsidR="00D928F6">
          <w:rPr>
            <w:rFonts w:ascii="Times New Roman" w:hAnsi="Times New Roman" w:cs="Times New Roman"/>
            <w:sz w:val="24"/>
            <w:szCs w:val="24"/>
          </w:rPr>
          <w:t xml:space="preserve">and participatory scenario analysis to understand the </w:t>
        </w:r>
      </w:ins>
      <w:ins w:id="4" w:author="Bandana Shakya" w:date="2020-06-17T10:22:00Z">
        <w:r w:rsidR="00D928F6">
          <w:rPr>
            <w:rFonts w:ascii="Times New Roman" w:hAnsi="Times New Roman" w:cs="Times New Roman"/>
            <w:sz w:val="24"/>
            <w:szCs w:val="24"/>
          </w:rPr>
          <w:t>plausible direction for</w:t>
        </w:r>
        <w:r w:rsidR="006D105B">
          <w:rPr>
            <w:rFonts w:ascii="Times New Roman" w:hAnsi="Times New Roman" w:cs="Times New Roman"/>
            <w:sz w:val="24"/>
            <w:szCs w:val="24"/>
          </w:rPr>
          <w:t xml:space="preserve"> protected area management. </w:t>
        </w:r>
      </w:ins>
      <w:r w:rsidRPr="00D2413F">
        <w:rPr>
          <w:rFonts w:ascii="Times New Roman" w:hAnsi="Times New Roman" w:cs="Times New Roman"/>
          <w:sz w:val="24"/>
          <w:szCs w:val="24"/>
        </w:rPr>
        <w:t>The Service Provision Hotspots (SPHs), Service Beneficiary Areas (SBAs), and Degraded Service Provision Hotspots (dSPHs) were mapped for selective ecosystem services of high management priority.</w:t>
      </w:r>
      <w:ins w:id="5" w:author="Bandana Shakya" w:date="2020-06-30T14:38:00Z">
        <w:r w:rsidR="00C35E44">
          <w:rPr>
            <w:rFonts w:ascii="Times New Roman" w:hAnsi="Times New Roman" w:cs="Times New Roman"/>
            <w:sz w:val="24"/>
            <w:szCs w:val="24"/>
          </w:rPr>
          <w:t xml:space="preserve"> T</w:t>
        </w:r>
      </w:ins>
      <w:ins w:id="6" w:author="Bandana Shakya" w:date="2020-06-17T10:31:00Z">
        <w:r w:rsidR="00315825">
          <w:rPr>
            <w:rFonts w:ascii="Times New Roman" w:hAnsi="Times New Roman" w:cs="Times New Roman"/>
            <w:sz w:val="24"/>
            <w:szCs w:val="24"/>
          </w:rPr>
          <w:t xml:space="preserve">he prioritized </w:t>
        </w:r>
      </w:ins>
      <w:ins w:id="7" w:author="Bandana Shakya" w:date="2020-06-17T10:27:00Z">
        <w:r w:rsidR="00A55F01">
          <w:rPr>
            <w:rFonts w:ascii="Times New Roman" w:hAnsi="Times New Roman" w:cs="Times New Roman"/>
            <w:sz w:val="24"/>
            <w:szCs w:val="24"/>
          </w:rPr>
          <w:t xml:space="preserve">services were </w:t>
        </w:r>
      </w:ins>
      <w:ins w:id="8" w:author="Bandana Shakya" w:date="2020-06-30T14:38:00Z">
        <w:r w:rsidR="00C35E44">
          <w:rPr>
            <w:rFonts w:ascii="Times New Roman" w:hAnsi="Times New Roman" w:cs="Times New Roman"/>
            <w:sz w:val="24"/>
            <w:szCs w:val="24"/>
          </w:rPr>
          <w:t xml:space="preserve">then </w:t>
        </w:r>
      </w:ins>
      <w:ins w:id="9" w:author="Bandana Shakya" w:date="2020-06-17T10:27:00Z">
        <w:r w:rsidR="00A55F01">
          <w:rPr>
            <w:rFonts w:ascii="Times New Roman" w:hAnsi="Times New Roman" w:cs="Times New Roman"/>
            <w:sz w:val="24"/>
            <w:szCs w:val="24"/>
          </w:rPr>
          <w:t xml:space="preserve">assessed under three plausible </w:t>
        </w:r>
      </w:ins>
      <w:ins w:id="10" w:author="Bandana Shakya" w:date="2020-06-17T10:28:00Z">
        <w:r w:rsidR="00703A65">
          <w:rPr>
            <w:rFonts w:ascii="Times New Roman" w:hAnsi="Times New Roman" w:cs="Times New Roman"/>
            <w:sz w:val="24"/>
            <w:szCs w:val="24"/>
          </w:rPr>
          <w:t>scenarios - N</w:t>
        </w:r>
      </w:ins>
      <w:ins w:id="11" w:author="Bandana Shakya" w:date="2020-06-17T10:27:00Z">
        <w:r w:rsidR="00A55F01">
          <w:rPr>
            <w:rFonts w:ascii="Times New Roman" w:hAnsi="Times New Roman" w:cs="Times New Roman"/>
            <w:sz w:val="24"/>
            <w:szCs w:val="24"/>
          </w:rPr>
          <w:t>ature-at</w:t>
        </w:r>
      </w:ins>
      <w:ins w:id="12" w:author="Bandana Shakya" w:date="2020-06-17T10:28:00Z">
        <w:r w:rsidR="00703A65">
          <w:rPr>
            <w:rFonts w:ascii="Times New Roman" w:hAnsi="Times New Roman" w:cs="Times New Roman"/>
            <w:sz w:val="24"/>
            <w:szCs w:val="24"/>
          </w:rPr>
          <w:t>-W</w:t>
        </w:r>
      </w:ins>
      <w:ins w:id="13" w:author="Bandana Shakya" w:date="2020-06-17T10:27:00Z">
        <w:r w:rsidR="00A55F01">
          <w:rPr>
            <w:rFonts w:ascii="Times New Roman" w:hAnsi="Times New Roman" w:cs="Times New Roman"/>
            <w:sz w:val="24"/>
            <w:szCs w:val="24"/>
          </w:rPr>
          <w:t xml:space="preserve">ork, </w:t>
        </w:r>
      </w:ins>
      <w:ins w:id="14" w:author="Bandana Shakya" w:date="2020-06-17T10:28:00Z">
        <w:r w:rsidR="00703A65">
          <w:rPr>
            <w:rFonts w:ascii="Times New Roman" w:hAnsi="Times New Roman" w:cs="Times New Roman"/>
            <w:sz w:val="24"/>
            <w:szCs w:val="24"/>
          </w:rPr>
          <w:t>N</w:t>
        </w:r>
      </w:ins>
      <w:ins w:id="15" w:author="Bandana Shakya" w:date="2020-06-17T10:27:00Z">
        <w:r w:rsidR="00A55F01">
          <w:rPr>
            <w:rFonts w:ascii="Times New Roman" w:hAnsi="Times New Roman" w:cs="Times New Roman"/>
            <w:sz w:val="24"/>
            <w:szCs w:val="24"/>
          </w:rPr>
          <w:t>ature-</w:t>
        </w:r>
      </w:ins>
      <w:ins w:id="16" w:author="Bandana Shakya" w:date="2020-06-17T10:28:00Z">
        <w:r w:rsidR="00703A65">
          <w:rPr>
            <w:rFonts w:ascii="Times New Roman" w:hAnsi="Times New Roman" w:cs="Times New Roman"/>
            <w:sz w:val="24"/>
            <w:szCs w:val="24"/>
          </w:rPr>
          <w:t>P</w:t>
        </w:r>
      </w:ins>
      <w:ins w:id="17" w:author="Bandana Shakya" w:date="2020-06-17T10:27:00Z">
        <w:r w:rsidR="00A55F01">
          <w:rPr>
            <w:rFonts w:ascii="Times New Roman" w:hAnsi="Times New Roman" w:cs="Times New Roman"/>
            <w:sz w:val="24"/>
            <w:szCs w:val="24"/>
          </w:rPr>
          <w:t>eople</w:t>
        </w:r>
      </w:ins>
      <w:ins w:id="18" w:author="Bandana Shakya" w:date="2020-06-17T10:28:00Z">
        <w:r w:rsidR="00703A65">
          <w:rPr>
            <w:rFonts w:ascii="Times New Roman" w:hAnsi="Times New Roman" w:cs="Times New Roman"/>
            <w:sz w:val="24"/>
            <w:szCs w:val="24"/>
          </w:rPr>
          <w:t>-H</w:t>
        </w:r>
      </w:ins>
      <w:ins w:id="19" w:author="Bandana Shakya" w:date="2020-06-17T10:27:00Z">
        <w:r w:rsidR="00A55F01">
          <w:rPr>
            <w:rFonts w:ascii="Times New Roman" w:hAnsi="Times New Roman" w:cs="Times New Roman"/>
            <w:sz w:val="24"/>
            <w:szCs w:val="24"/>
          </w:rPr>
          <w:t>armony</w:t>
        </w:r>
      </w:ins>
      <w:ins w:id="20" w:author="Bandana Shakya" w:date="2020-06-17T10:28:00Z">
        <w:r w:rsidR="00703A65">
          <w:rPr>
            <w:rFonts w:ascii="Times New Roman" w:hAnsi="Times New Roman" w:cs="Times New Roman"/>
            <w:sz w:val="24"/>
            <w:szCs w:val="24"/>
          </w:rPr>
          <w:t>, and P</w:t>
        </w:r>
      </w:ins>
      <w:ins w:id="21" w:author="Bandana Shakya" w:date="2020-06-17T10:27:00Z">
        <w:r w:rsidR="00A55F01">
          <w:rPr>
            <w:rFonts w:ascii="Times New Roman" w:hAnsi="Times New Roman" w:cs="Times New Roman"/>
            <w:sz w:val="24"/>
            <w:szCs w:val="24"/>
          </w:rPr>
          <w:t>eople-at</w:t>
        </w:r>
      </w:ins>
      <w:ins w:id="22" w:author="Bandana Shakya" w:date="2020-06-17T10:28:00Z">
        <w:r w:rsidR="00703A65">
          <w:rPr>
            <w:rFonts w:ascii="Times New Roman" w:hAnsi="Times New Roman" w:cs="Times New Roman"/>
            <w:sz w:val="24"/>
            <w:szCs w:val="24"/>
          </w:rPr>
          <w:t>-W</w:t>
        </w:r>
      </w:ins>
      <w:ins w:id="23" w:author="Bandana Shakya" w:date="2020-06-17T10:27:00Z">
        <w:r w:rsidR="00A55F01">
          <w:rPr>
            <w:rFonts w:ascii="Times New Roman" w:hAnsi="Times New Roman" w:cs="Times New Roman"/>
            <w:sz w:val="24"/>
            <w:szCs w:val="24"/>
          </w:rPr>
          <w:t>ork</w:t>
        </w:r>
      </w:ins>
      <w:ins w:id="24" w:author="Bandana Shakya" w:date="2020-06-26T11:33:00Z">
        <w:r w:rsidR="00441DA6">
          <w:rPr>
            <w:rFonts w:ascii="Times New Roman" w:hAnsi="Times New Roman" w:cs="Times New Roman"/>
            <w:sz w:val="24"/>
            <w:szCs w:val="24"/>
          </w:rPr>
          <w:t xml:space="preserve"> to understand trade-offs between them. </w:t>
        </w:r>
      </w:ins>
      <w:del w:id="25" w:author="Bandana Shakya" w:date="2020-06-17T10:29:00Z">
        <w:r w:rsidRPr="00D2413F" w:rsidDel="00703A65">
          <w:rPr>
            <w:rFonts w:ascii="Times New Roman" w:hAnsi="Times New Roman" w:cs="Times New Roman"/>
            <w:sz w:val="24"/>
            <w:szCs w:val="24"/>
          </w:rPr>
          <w:delText xml:space="preserve"> </w:delText>
        </w:r>
      </w:del>
      <w:del w:id="26" w:author="Bandana Shakya" w:date="2020-06-17T10:25:00Z">
        <w:r w:rsidRPr="00D2413F" w:rsidDel="008C4C69">
          <w:rPr>
            <w:rFonts w:ascii="Times New Roman" w:hAnsi="Times New Roman" w:cs="Times New Roman"/>
            <w:sz w:val="24"/>
            <w:szCs w:val="24"/>
          </w:rPr>
          <w:delText>Multiple SPHs and several pockets of dSPHs were evident within</w:delText>
        </w:r>
        <w:r w:rsidDel="008C4C69">
          <w:rPr>
            <w:rFonts w:ascii="Times New Roman" w:hAnsi="Times New Roman" w:cs="Times New Roman"/>
            <w:sz w:val="24"/>
            <w:szCs w:val="24"/>
          </w:rPr>
          <w:delText xml:space="preserve"> and outside of the </w:delText>
        </w:r>
        <w:r w:rsidRPr="00D2413F" w:rsidDel="008C4C69">
          <w:rPr>
            <w:rFonts w:ascii="Times New Roman" w:hAnsi="Times New Roman" w:cs="Times New Roman"/>
            <w:sz w:val="24"/>
            <w:szCs w:val="24"/>
          </w:rPr>
          <w:delText xml:space="preserve">protected areas; whereas the extent of SBAs for all ecosystem services stretched beyond the premises of one nation. </w:delText>
        </w:r>
      </w:del>
      <w:r>
        <w:rPr>
          <w:rFonts w:ascii="Times New Roman" w:hAnsi="Times New Roman" w:cs="Times New Roman"/>
          <w:sz w:val="24"/>
          <w:szCs w:val="24"/>
        </w:rPr>
        <w:t xml:space="preserve">This </w:t>
      </w:r>
      <w:r w:rsidRPr="00D2413F">
        <w:rPr>
          <w:rFonts w:ascii="Times New Roman" w:hAnsi="Times New Roman" w:cs="Times New Roman"/>
          <w:sz w:val="24"/>
          <w:szCs w:val="24"/>
        </w:rPr>
        <w:t>relationships between the</w:t>
      </w:r>
      <w:del w:id="27" w:author="Bandana Shakya" w:date="2020-06-17T10:25:00Z">
        <w:r w:rsidRPr="00D2413F" w:rsidDel="008C4C69">
          <w:rPr>
            <w:rFonts w:ascii="Times New Roman" w:hAnsi="Times New Roman" w:cs="Times New Roman"/>
            <w:sz w:val="24"/>
            <w:szCs w:val="24"/>
          </w:rPr>
          <w:delText xml:space="preserve"> </w:delText>
        </w:r>
      </w:del>
      <w:r w:rsidRPr="00D2413F">
        <w:rPr>
          <w:rFonts w:ascii="Times New Roman" w:hAnsi="Times New Roman" w:cs="Times New Roman"/>
          <w:sz w:val="24"/>
          <w:szCs w:val="24"/>
        </w:rPr>
        <w:t>source and the sink of ecosystem services</w:t>
      </w:r>
      <w:ins w:id="28" w:author="Bandana Shakya" w:date="2020-06-17T10:29:00Z">
        <w:r w:rsidR="00703A65">
          <w:rPr>
            <w:rFonts w:ascii="Times New Roman" w:hAnsi="Times New Roman" w:cs="Times New Roman"/>
            <w:sz w:val="24"/>
            <w:szCs w:val="24"/>
          </w:rPr>
          <w:t>, and perfrmances of services under different scenario</w:t>
        </w:r>
      </w:ins>
      <w:r w:rsidRPr="00D2413F">
        <w:rPr>
          <w:rFonts w:ascii="Times New Roman" w:hAnsi="Times New Roman" w:cs="Times New Roman"/>
          <w:sz w:val="24"/>
          <w:szCs w:val="24"/>
        </w:rPr>
        <w:t xml:space="preserve"> </w:t>
      </w:r>
      <w:r>
        <w:rPr>
          <w:rFonts w:ascii="Times New Roman" w:hAnsi="Times New Roman" w:cs="Times New Roman"/>
          <w:sz w:val="24"/>
          <w:szCs w:val="24"/>
        </w:rPr>
        <w:t xml:space="preserve">provided a </w:t>
      </w:r>
      <w:r w:rsidRPr="00D2413F">
        <w:rPr>
          <w:rFonts w:ascii="Times New Roman" w:hAnsi="Times New Roman" w:cs="Times New Roman"/>
          <w:sz w:val="24"/>
          <w:szCs w:val="24"/>
        </w:rPr>
        <w:t>strong evidence and argument for regional cooperation between the three countries</w:t>
      </w:r>
      <w:r>
        <w:rPr>
          <w:rFonts w:ascii="Times New Roman" w:hAnsi="Times New Roman" w:cs="Times New Roman"/>
          <w:sz w:val="24"/>
          <w:szCs w:val="24"/>
        </w:rPr>
        <w:t>.</w:t>
      </w:r>
      <w:del w:id="29" w:author="Bandana Shakya" w:date="2020-06-17T10:26:00Z">
        <w:r w:rsidDel="00A55F01">
          <w:rPr>
            <w:rFonts w:ascii="Times New Roman" w:hAnsi="Times New Roman" w:cs="Times New Roman"/>
            <w:sz w:val="24"/>
            <w:szCs w:val="24"/>
          </w:rPr>
          <w:delText xml:space="preserve"> </w:delText>
        </w:r>
      </w:del>
      <w:r w:rsidRPr="00D2413F">
        <w:rPr>
          <w:rFonts w:ascii="Times New Roman" w:hAnsi="Times New Roman" w:cs="Times New Roman"/>
          <w:sz w:val="24"/>
          <w:szCs w:val="24"/>
        </w:rPr>
        <w:t xml:space="preserve">We recommend </w:t>
      </w:r>
      <w:r>
        <w:rPr>
          <w:rFonts w:ascii="Times New Roman" w:hAnsi="Times New Roman" w:cs="Times New Roman"/>
          <w:sz w:val="24"/>
          <w:szCs w:val="24"/>
        </w:rPr>
        <w:t xml:space="preserve">the need for developing an </w:t>
      </w:r>
      <w:r w:rsidRPr="00D2413F">
        <w:rPr>
          <w:rFonts w:ascii="Times New Roman" w:hAnsi="Times New Roman" w:cs="Times New Roman"/>
          <w:sz w:val="24"/>
          <w:szCs w:val="24"/>
        </w:rPr>
        <w:t>intra</w:t>
      </w:r>
      <w:r>
        <w:rPr>
          <w:rFonts w:ascii="Times New Roman" w:hAnsi="Times New Roman" w:cs="Times New Roman"/>
          <w:sz w:val="24"/>
          <w:szCs w:val="24"/>
        </w:rPr>
        <w:t xml:space="preserve">, </w:t>
      </w:r>
      <w:r w:rsidRPr="00D2413F">
        <w:rPr>
          <w:rFonts w:ascii="Times New Roman" w:hAnsi="Times New Roman" w:cs="Times New Roman"/>
          <w:sz w:val="24"/>
          <w:szCs w:val="24"/>
        </w:rPr>
        <w:t xml:space="preserve">inter-countries, and regional </w:t>
      </w:r>
      <w:r>
        <w:rPr>
          <w:rFonts w:ascii="Times New Roman" w:hAnsi="Times New Roman" w:cs="Times New Roman"/>
          <w:sz w:val="24"/>
          <w:szCs w:val="24"/>
        </w:rPr>
        <w:t xml:space="preserve">partnerships </w:t>
      </w:r>
      <w:r w:rsidRPr="00D2413F">
        <w:rPr>
          <w:rFonts w:ascii="Times New Roman" w:hAnsi="Times New Roman" w:cs="Times New Roman"/>
          <w:sz w:val="24"/>
          <w:szCs w:val="24"/>
        </w:rPr>
        <w:t xml:space="preserve">mechanisms for the </w:t>
      </w:r>
      <w:ins w:id="30" w:author="Bandana Shakya" w:date="2020-06-17T10:30:00Z">
        <w:r w:rsidR="00706902">
          <w:rPr>
            <w:rFonts w:ascii="Times New Roman" w:hAnsi="Times New Roman" w:cs="Times New Roman"/>
            <w:sz w:val="24"/>
            <w:szCs w:val="24"/>
          </w:rPr>
          <w:t xml:space="preserve">future </w:t>
        </w:r>
      </w:ins>
      <w:r w:rsidRPr="00D2413F">
        <w:rPr>
          <w:rFonts w:ascii="Times New Roman" w:hAnsi="Times New Roman" w:cs="Times New Roman"/>
          <w:sz w:val="24"/>
          <w:szCs w:val="24"/>
        </w:rPr>
        <w:t xml:space="preserve">sustenance of </w:t>
      </w:r>
      <w:del w:id="31" w:author="Bandana Shakya" w:date="2020-06-17T10:30:00Z">
        <w:r w:rsidDel="00706902">
          <w:rPr>
            <w:rFonts w:ascii="Times New Roman" w:hAnsi="Times New Roman" w:cs="Times New Roman"/>
            <w:sz w:val="24"/>
            <w:szCs w:val="24"/>
          </w:rPr>
          <w:delText xml:space="preserve">flow of </w:delText>
        </w:r>
      </w:del>
      <w:r w:rsidRPr="00D2413F">
        <w:rPr>
          <w:rFonts w:ascii="Times New Roman" w:hAnsi="Times New Roman" w:cs="Times New Roman"/>
          <w:sz w:val="24"/>
          <w:szCs w:val="24"/>
        </w:rPr>
        <w:t xml:space="preserve">ecosystem services </w:t>
      </w:r>
      <w:r>
        <w:rPr>
          <w:rFonts w:ascii="Times New Roman" w:hAnsi="Times New Roman" w:cs="Times New Roman"/>
          <w:sz w:val="24"/>
          <w:szCs w:val="24"/>
        </w:rPr>
        <w:t xml:space="preserve">from PAs in the landscape. </w:t>
      </w:r>
    </w:p>
    <w:p w:rsidR="00393D04" w:rsidRDefault="00393D04" w:rsidP="00393D04">
      <w:pPr>
        <w:spacing w:line="480" w:lineRule="auto"/>
        <w:rPr>
          <w:rFonts w:ascii="Times New Roman" w:hAnsi="Times New Roman" w:cs="Times New Roman"/>
          <w:sz w:val="24"/>
          <w:szCs w:val="24"/>
        </w:rPr>
      </w:pPr>
      <w:r w:rsidRPr="00FF08A7">
        <w:rPr>
          <w:rFonts w:ascii="Times New Roman" w:hAnsi="Times New Roman" w:cs="Times New Roman"/>
          <w:b/>
          <w:i/>
          <w:sz w:val="24"/>
          <w:szCs w:val="24"/>
        </w:rPr>
        <w:lastRenderedPageBreak/>
        <w:t>Keywords</w:t>
      </w:r>
      <w:r w:rsidRPr="005C58B2">
        <w:rPr>
          <w:rFonts w:ascii="Times New Roman" w:hAnsi="Times New Roman" w:cs="Times New Roman"/>
          <w:b/>
          <w:sz w:val="24"/>
          <w:szCs w:val="24"/>
        </w:rPr>
        <w:t xml:space="preserve">: </w:t>
      </w:r>
      <w:r w:rsidRPr="006E6763">
        <w:rPr>
          <w:rFonts w:ascii="Times New Roman" w:hAnsi="Times New Roman" w:cs="Times New Roman"/>
          <w:sz w:val="24"/>
          <w:szCs w:val="24"/>
        </w:rPr>
        <w:t xml:space="preserve">Regional cooperation; Participatory GIS, </w:t>
      </w:r>
      <w:ins w:id="32" w:author="Bandana Shakya" w:date="2020-06-26T11:34:00Z">
        <w:r w:rsidR="00441DA6">
          <w:rPr>
            <w:rFonts w:ascii="Times New Roman" w:hAnsi="Times New Roman" w:cs="Times New Roman"/>
            <w:sz w:val="24"/>
            <w:szCs w:val="24"/>
          </w:rPr>
          <w:t xml:space="preserve">Participatory scenario, </w:t>
        </w:r>
      </w:ins>
      <w:r w:rsidRPr="006E6763">
        <w:rPr>
          <w:rFonts w:ascii="Times New Roman" w:hAnsi="Times New Roman" w:cs="Times New Roman"/>
          <w:sz w:val="24"/>
          <w:szCs w:val="24"/>
        </w:rPr>
        <w:t xml:space="preserve">Service provisioning hotspots; </w:t>
      </w:r>
      <w:r w:rsidR="008919D9">
        <w:rPr>
          <w:rFonts w:ascii="Times New Roman" w:hAnsi="Times New Roman" w:cs="Times New Roman"/>
          <w:sz w:val="24"/>
          <w:szCs w:val="24"/>
        </w:rPr>
        <w:t xml:space="preserve">Service beneficiary areas; </w:t>
      </w:r>
      <w:r w:rsidRPr="006E6763">
        <w:rPr>
          <w:rFonts w:ascii="Times New Roman" w:hAnsi="Times New Roman" w:cs="Times New Roman"/>
          <w:sz w:val="24"/>
          <w:szCs w:val="24"/>
        </w:rPr>
        <w:t>Hkakaborazi National Park; Namdapha National Park; Gaoligonshan National Nature Reserve</w:t>
      </w:r>
    </w:p>
    <w:p w:rsidR="00DF6097" w:rsidRDefault="00DF6097">
      <w:pPr>
        <w:rPr>
          <w:rFonts w:ascii="Times New Roman" w:hAnsi="Times New Roman" w:cs="Times New Roman"/>
          <w:sz w:val="24"/>
          <w:szCs w:val="24"/>
        </w:rPr>
      </w:pPr>
    </w:p>
    <w:p w:rsidR="000828DE" w:rsidRDefault="001D22BB" w:rsidP="00FF08A7">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 xml:space="preserve">1. </w:t>
      </w:r>
      <w:r w:rsidR="003279E2" w:rsidRPr="005C58B2">
        <w:rPr>
          <w:rFonts w:ascii="Times New Roman" w:hAnsi="Times New Roman" w:cs="Times New Roman"/>
          <w:b/>
          <w:sz w:val="24"/>
          <w:szCs w:val="24"/>
        </w:rPr>
        <w:t>Int</w:t>
      </w:r>
      <w:r w:rsidR="000828DE">
        <w:rPr>
          <w:rFonts w:ascii="Times New Roman" w:hAnsi="Times New Roman" w:cs="Times New Roman"/>
          <w:b/>
          <w:sz w:val="24"/>
          <w:szCs w:val="24"/>
        </w:rPr>
        <w:t>roduction</w:t>
      </w:r>
    </w:p>
    <w:p w:rsidR="00EE3E32" w:rsidRDefault="008F6D3A" w:rsidP="00586707">
      <w:p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Ecosystem services </w:t>
      </w:r>
      <w:r w:rsidR="00487DAE">
        <w:rPr>
          <w:rFonts w:ascii="Times New Roman" w:hAnsi="Times New Roman" w:cs="Times New Roman"/>
          <w:sz w:val="24"/>
          <w:szCs w:val="24"/>
        </w:rPr>
        <w:t xml:space="preserve">or nature’s contribution to people </w:t>
      </w:r>
      <w:r>
        <w:rPr>
          <w:rFonts w:ascii="Times New Roman" w:hAnsi="Times New Roman" w:cs="Times New Roman"/>
          <w:sz w:val="24"/>
          <w:szCs w:val="24"/>
        </w:rPr>
        <w:t>relate to use and benefits of biodiversity</w:t>
      </w:r>
      <w:r w:rsidR="00056BE5">
        <w:rPr>
          <w:rFonts w:ascii="Times New Roman" w:hAnsi="Times New Roman" w:cs="Times New Roman"/>
          <w:sz w:val="24"/>
          <w:szCs w:val="24"/>
        </w:rPr>
        <w:t xml:space="preserve"> </w:t>
      </w:r>
      <w:r w:rsidR="003E7566">
        <w:rPr>
          <w:rFonts w:ascii="Times New Roman" w:hAnsi="Times New Roman" w:cs="Times New Roman"/>
          <w:sz w:val="24"/>
          <w:szCs w:val="24"/>
        </w:rPr>
        <w:fldChar w:fldCharType="begin" w:fldLock="1"/>
      </w:r>
      <w:r w:rsidR="002378A0">
        <w:rPr>
          <w:rFonts w:ascii="Times New Roman" w:hAnsi="Times New Roman" w:cs="Times New Roman"/>
          <w:sz w:val="24"/>
          <w:szCs w:val="24"/>
        </w:rPr>
        <w:instrText>ADDIN CSL_CITATION {"citationItems":[{"id":"ITEM-1","itemData":{"author":[{"dropping-particle":"","family":"Millennium EcosystemAssessment","given":"","non-dropping-particle":"","parse-names":false,"suffix":""}],"id":"ITEM-1","issued":{"date-parts":[["2005"]]},"title":"Ecosystems AND HUMAN WELL-BEING","type":"article-journal"},"uris":["http://www.mendeley.com/documents/?uuid=85d016d7-5772-41af-804d-c8f0203fe0e1"]}],"mendeley":{"formattedCitation":"(Millennium EcosystemAssessment, 2005)","manualFormatting":"(MEA, 2005; ","plainTextFormattedCitation":"(Millennium EcosystemAssessment, 2005)","previouslyFormattedCitation":"(Millennium EcosystemAssessment, 2005)"},"properties":{"noteIndex":0},"schema":"https://github.com/citation-style-language/schema/raw/master/csl-citation.json"}</w:instrText>
      </w:r>
      <w:r w:rsidR="003E7566">
        <w:rPr>
          <w:rFonts w:ascii="Times New Roman" w:hAnsi="Times New Roman" w:cs="Times New Roman"/>
          <w:sz w:val="24"/>
          <w:szCs w:val="24"/>
        </w:rPr>
        <w:fldChar w:fldCharType="separate"/>
      </w:r>
      <w:r w:rsidR="003E7566" w:rsidRPr="003E7566">
        <w:rPr>
          <w:rFonts w:ascii="Times New Roman" w:hAnsi="Times New Roman" w:cs="Times New Roman"/>
          <w:noProof/>
          <w:sz w:val="24"/>
          <w:szCs w:val="24"/>
        </w:rPr>
        <w:t>(M</w:t>
      </w:r>
      <w:r w:rsidR="00C1237D">
        <w:rPr>
          <w:rFonts w:ascii="Times New Roman" w:hAnsi="Times New Roman" w:cs="Times New Roman"/>
          <w:noProof/>
          <w:sz w:val="24"/>
          <w:szCs w:val="24"/>
        </w:rPr>
        <w:t>EA, 2005</w:t>
      </w:r>
      <w:r w:rsidR="004B121F">
        <w:rPr>
          <w:rFonts w:ascii="Times New Roman" w:hAnsi="Times New Roman" w:cs="Times New Roman"/>
          <w:noProof/>
          <w:sz w:val="24"/>
          <w:szCs w:val="24"/>
        </w:rPr>
        <w:t xml:space="preserve">; </w:t>
      </w:r>
      <w:r w:rsidR="003E7566">
        <w:rPr>
          <w:rFonts w:ascii="Times New Roman" w:hAnsi="Times New Roman" w:cs="Times New Roman"/>
          <w:sz w:val="24"/>
          <w:szCs w:val="24"/>
        </w:rPr>
        <w:fldChar w:fldCharType="end"/>
      </w:r>
      <w:r w:rsidR="004B121F">
        <w:rPr>
          <w:rFonts w:ascii="Times New Roman" w:hAnsi="Times New Roman" w:cs="Times New Roman"/>
          <w:sz w:val="24"/>
          <w:szCs w:val="24"/>
        </w:rPr>
        <w:fldChar w:fldCharType="begin" w:fldLock="1"/>
      </w:r>
      <w:r w:rsidR="002378A0">
        <w:rPr>
          <w:rFonts w:ascii="Times New Roman" w:hAnsi="Times New Roman" w:cs="Times New Roman"/>
          <w:sz w:val="24"/>
          <w:szCs w:val="24"/>
        </w:rPr>
        <w:instrText>ADDIN CSL_CITATION {"citationItems":[{"id":"ITEM-1","itemData":{"DOI":"10.1016/j.ecolecon.2008.09.014","abstract":"The concept of ecosystems services has become an important model for linking the functioning of ecosystems to human welfare. Understanding this link is critical for a wide-range of decision-making contexts. While there have been several attempts to come up with a classification scheme for ecosystem services, there has not been an agreed upon, meaningful and consistent definition for ecosystem services. In this paper we offer a definition of ecosystem services that is likely to be operational for ecosystem service research and several classification schemes. We argue that any attempt at classifying ecosystem services should be based on both the characteristics of the ecosystems of interest and a decision context for which the concept of ecosystem services is being mobilized. Because of this there is not one classification scheme that will be adequate for the many contexts in which ecosystem service research may be utilized. We discuss several examples of how classification schemes will be a function of both ecosystem and ecosystem service characteristics and the decision-making context.","author":[{"dropping-particle":"","family":"Fisher","given":"Brendan","non-dropping-particle":"","parse-names":false,"suffix":""},{"dropping-particle":"","family":"Turner","given":"R","non-dropping-particle":"","parse-names":false,"suffix":""},{"dropping-particle":"","family":"Morling","given":"Paul","non-dropping-particle":"","parse-names":false,"suffix":""}],"container-title":"Ecological Economics","id":"ITEM-1","issued":{"date-parts":[["2009","1","15"]]},"page":"643-653","title":"Defining and classifying ecosystem services for decision making","type":"article-journal","volume":"68"},"uris":["http://www.mendeley.com/documents/?uuid=6187d3f7-5f54-496d-8dc0-9debc5f8f0dd"]}],"mendeley":{"formattedCitation":"(Fisher, Turner, &amp; Morling, 2009)","manualFormatting":"Fisher et al., 2009)","plainTextFormattedCitation":"(Fisher, Turner, &amp; Morling, 2009)","previouslyFormattedCitation":"(Fisher, Turner, &amp; Morling, 2009)"},"properties":{"noteIndex":0},"schema":"https://github.com/citation-style-language/schema/raw/master/csl-citation.json"}</w:instrText>
      </w:r>
      <w:r w:rsidR="004B121F">
        <w:rPr>
          <w:rFonts w:ascii="Times New Roman" w:hAnsi="Times New Roman" w:cs="Times New Roman"/>
          <w:sz w:val="24"/>
          <w:szCs w:val="24"/>
        </w:rPr>
        <w:fldChar w:fldCharType="separate"/>
      </w:r>
      <w:r w:rsidR="004B121F" w:rsidRPr="004B121F">
        <w:rPr>
          <w:rFonts w:ascii="Times New Roman" w:hAnsi="Times New Roman" w:cs="Times New Roman"/>
          <w:noProof/>
          <w:sz w:val="24"/>
          <w:szCs w:val="24"/>
        </w:rPr>
        <w:t>Fisher</w:t>
      </w:r>
      <w:r w:rsidR="004B121F">
        <w:rPr>
          <w:rFonts w:ascii="Times New Roman" w:hAnsi="Times New Roman" w:cs="Times New Roman"/>
          <w:noProof/>
          <w:sz w:val="24"/>
          <w:szCs w:val="24"/>
        </w:rPr>
        <w:t xml:space="preserve"> et al., </w:t>
      </w:r>
      <w:r w:rsidR="004B121F" w:rsidRPr="004B121F">
        <w:rPr>
          <w:rFonts w:ascii="Times New Roman" w:hAnsi="Times New Roman" w:cs="Times New Roman"/>
          <w:noProof/>
          <w:sz w:val="24"/>
          <w:szCs w:val="24"/>
        </w:rPr>
        <w:t>2009)</w:t>
      </w:r>
      <w:r w:rsidR="004B121F">
        <w:rPr>
          <w:rFonts w:ascii="Times New Roman" w:hAnsi="Times New Roman" w:cs="Times New Roman"/>
          <w:sz w:val="24"/>
          <w:szCs w:val="24"/>
        </w:rPr>
        <w:fldChar w:fldCharType="end"/>
      </w:r>
      <w:r w:rsidR="0090418C">
        <w:rPr>
          <w:rFonts w:ascii="Times New Roman" w:hAnsi="Times New Roman" w:cs="Times New Roman"/>
          <w:sz w:val="24"/>
          <w:szCs w:val="24"/>
        </w:rPr>
        <w:t xml:space="preserve"> </w:t>
      </w:r>
      <w:r w:rsidR="00CB2085">
        <w:rPr>
          <w:rFonts w:ascii="Times New Roman" w:hAnsi="Times New Roman" w:cs="Times New Roman"/>
          <w:sz w:val="24"/>
          <w:szCs w:val="24"/>
        </w:rPr>
        <w:t xml:space="preserve">therefore closely linked to </w:t>
      </w:r>
      <w:r w:rsidR="00E728D5">
        <w:rPr>
          <w:rFonts w:ascii="Times New Roman" w:hAnsi="Times New Roman" w:cs="Times New Roman"/>
          <w:sz w:val="24"/>
          <w:szCs w:val="24"/>
        </w:rPr>
        <w:t xml:space="preserve">both </w:t>
      </w:r>
      <w:ins w:id="33" w:author="Bandana Shakya" w:date="2020-06-30T17:49:00Z">
        <w:r w:rsidR="00837CD1">
          <w:rPr>
            <w:rFonts w:ascii="Times New Roman" w:hAnsi="Times New Roman" w:cs="Times New Roman"/>
            <w:sz w:val="24"/>
            <w:szCs w:val="24"/>
          </w:rPr>
          <w:t xml:space="preserve">ecological and socio-economic </w:t>
        </w:r>
      </w:ins>
      <w:del w:id="34" w:author="Bandana Shakya" w:date="2020-06-30T17:50:00Z">
        <w:r w:rsidR="0091106D" w:rsidRPr="005C58B2" w:rsidDel="00837CD1">
          <w:rPr>
            <w:rFonts w:ascii="Times New Roman" w:hAnsi="Times New Roman" w:cs="Times New Roman"/>
            <w:sz w:val="24"/>
            <w:szCs w:val="24"/>
          </w:rPr>
          <w:delText xml:space="preserve">conservation and </w:delText>
        </w:r>
      </w:del>
      <w:r w:rsidR="00DA3761">
        <w:rPr>
          <w:rFonts w:ascii="Times New Roman" w:hAnsi="Times New Roman" w:cs="Times New Roman"/>
          <w:sz w:val="24"/>
          <w:szCs w:val="24"/>
        </w:rPr>
        <w:t>development discourses</w:t>
      </w:r>
      <w:r w:rsidR="005E7242">
        <w:rPr>
          <w:rFonts w:ascii="Times New Roman" w:hAnsi="Times New Roman" w:cs="Times New Roman"/>
          <w:sz w:val="24"/>
          <w:szCs w:val="24"/>
        </w:rPr>
        <w:t xml:space="preserve"> </w:t>
      </w:r>
      <w:r w:rsidR="005E7242">
        <w:rPr>
          <w:rFonts w:ascii="Times New Roman" w:hAnsi="Times New Roman" w:cs="Times New Roman"/>
          <w:sz w:val="24"/>
          <w:szCs w:val="24"/>
        </w:rPr>
        <w:fldChar w:fldCharType="begin" w:fldLock="1"/>
      </w:r>
      <w:r w:rsidR="00AB5DD5">
        <w:rPr>
          <w:rFonts w:ascii="Times New Roman" w:hAnsi="Times New Roman" w:cs="Times New Roman"/>
          <w:sz w:val="24"/>
          <w:szCs w:val="24"/>
        </w:rPr>
        <w:instrText>ADDIN CSL_CITATION {"citationItems":[{"id":"ITEM-1","itemData":{"DOI":"10.1016/j.scitotenv.2018.10.033","abstract":"For many years, Protected Areas (PA) have been an important tool for conserving nature. Recently, also societal aspects have been introduced into PA management via the introduction of the Ecosystem Services (ES) approach. This review discusses the historical background of PAs, PA management, and the ES approach. We then discuss the relevance and applicability of the ES approach for PA management, including the different definitions of ES, different classification methods, and the ways in which ES are measured. We conclude that there are still major challenges ahead in using the ES approach in PA management and so recommendations are given on the way in which the ES approach should be integrated into PA management. © 2018 The Authors","author":[{"dropping-particle":"","family":"Hummel","given":"C","non-dropping-particle":"","parse-names":false,"suffix":""},{"dropping-particle":"","family":"Poursanidis","given":"D","non-dropping-particle":"","parse-names":false,"suffix":""},{"dropping-particle":"","family":"Orenstein","given":"D","non-dropping-particle":"","parse-names":false,"suffix":""},{"dropping-particle":"","family":"Elliott","given":"M","non-dropping-particle":"","parse-names":false,"suffix":""},{"dropping-particle":"","family":"Adamescu","given":"M C","non-dropping-particle":"","parse-names":false,"suffix":""},{"dropping-particle":"","family":"Cazacu","given":"C","non-dropping-particle":"","parse-names":false,"suffix":""},{"dropping-particle":"","family":"Ziv","given":"G","non-dropping-particle":"","parse-names":false,"suffix":""},{"dropping-particle":"","family":"Chrysoulakis","given":"N","non-dropping-particle":"","parse-names":false,"suffix":""},{"dropping-particle":"","family":"Meer","given":"J","non-dropping-particle":"van der","parse-names":false,"suffix":""},{"dropping-particle":"","family":"Hummel","given":"H","non-dropping-particle":"","parse-names":false,"suffix":""}],"container-title":"Science of the Total Environment","id":"ITEM-1","issued":{"date-parts":[["2019"]]},"note":"Cited By :9\n\nExport Date: 4 March 2020","page":"2432-2443","publisher-place":"Royal Netherlands Institute for Sea Research and Utrecht University, Department of Estuarine and Delta Systems, Yerseke, Netherlands","title":"Protected Area management: Fusion and confusion with the ecosystem services approach","type":"article-journal","volume":"651"},"uris":["http://www.mendeley.com/documents/?uuid=3b3df70a-30c0-41cf-ade7-131bedccdaea"]}],"mendeley":{"formattedCitation":"(C. Hummel et al., 2019)","manualFormatting":"(Hummel et al., 2019)","plainTextFormattedCitation":"(C. Hummel et al., 2019)","previouslyFormattedCitation":"(C. Hummel et al., 2019)"},"properties":{"noteIndex":0},"schema":"https://github.com/citation-style-language/schema/raw/master/csl-citation.json"}</w:instrText>
      </w:r>
      <w:r w:rsidR="005E7242">
        <w:rPr>
          <w:rFonts w:ascii="Times New Roman" w:hAnsi="Times New Roman" w:cs="Times New Roman"/>
          <w:sz w:val="24"/>
          <w:szCs w:val="24"/>
        </w:rPr>
        <w:fldChar w:fldCharType="separate"/>
      </w:r>
      <w:r w:rsidR="00601DF4" w:rsidRPr="00601DF4">
        <w:rPr>
          <w:rFonts w:ascii="Times New Roman" w:hAnsi="Times New Roman" w:cs="Times New Roman"/>
          <w:noProof/>
          <w:sz w:val="24"/>
          <w:szCs w:val="24"/>
        </w:rPr>
        <w:t>(</w:t>
      </w:r>
      <w:del w:id="35" w:author="Bandana Shakya" w:date="2020-06-30T17:50:00Z">
        <w:r w:rsidR="00601DF4" w:rsidRPr="00601DF4" w:rsidDel="00387BD8">
          <w:rPr>
            <w:rFonts w:ascii="Times New Roman" w:hAnsi="Times New Roman" w:cs="Times New Roman"/>
            <w:noProof/>
            <w:sz w:val="24"/>
            <w:szCs w:val="24"/>
          </w:rPr>
          <w:delText xml:space="preserve">C. </w:delText>
        </w:r>
      </w:del>
      <w:r w:rsidR="00601DF4" w:rsidRPr="00601DF4">
        <w:rPr>
          <w:rFonts w:ascii="Times New Roman" w:hAnsi="Times New Roman" w:cs="Times New Roman"/>
          <w:noProof/>
          <w:sz w:val="24"/>
          <w:szCs w:val="24"/>
        </w:rPr>
        <w:t>Hummel et al., 2019)</w:t>
      </w:r>
      <w:r w:rsidR="005E7242">
        <w:rPr>
          <w:rFonts w:ascii="Times New Roman" w:hAnsi="Times New Roman" w:cs="Times New Roman"/>
          <w:sz w:val="24"/>
          <w:szCs w:val="24"/>
        </w:rPr>
        <w:fldChar w:fldCharType="end"/>
      </w:r>
      <w:r w:rsidR="005E7242">
        <w:rPr>
          <w:rFonts w:ascii="Times New Roman" w:hAnsi="Times New Roman" w:cs="Times New Roman"/>
          <w:sz w:val="24"/>
          <w:szCs w:val="24"/>
        </w:rPr>
        <w:t xml:space="preserve">. </w:t>
      </w:r>
      <w:del w:id="36" w:author="Bandana Shakya" w:date="2020-07-01T06:18:00Z">
        <w:r w:rsidR="00CB2085" w:rsidDel="00263507">
          <w:rPr>
            <w:rFonts w:ascii="Times New Roman" w:hAnsi="Times New Roman" w:cs="Times New Roman"/>
            <w:sz w:val="24"/>
            <w:szCs w:val="24"/>
          </w:rPr>
          <w:delText xml:space="preserve">Conservation </w:delText>
        </w:r>
      </w:del>
      <w:ins w:id="37" w:author="Bandana Shakya" w:date="2020-07-01T06:18:00Z">
        <w:r w:rsidR="00263507">
          <w:rPr>
            <w:rFonts w:ascii="Times New Roman" w:hAnsi="Times New Roman" w:cs="Times New Roman"/>
            <w:sz w:val="24"/>
            <w:szCs w:val="24"/>
          </w:rPr>
          <w:t xml:space="preserve">Ecological </w:t>
        </w:r>
      </w:ins>
      <w:r w:rsidR="001E3803">
        <w:rPr>
          <w:rFonts w:ascii="Times New Roman" w:hAnsi="Times New Roman" w:cs="Times New Roman"/>
          <w:sz w:val="24"/>
          <w:szCs w:val="24"/>
        </w:rPr>
        <w:t xml:space="preserve">objectives </w:t>
      </w:r>
      <w:del w:id="38" w:author="Bandana Shakya" w:date="2020-07-01T06:39:00Z">
        <w:r w:rsidR="001E3803" w:rsidDel="006F3CD8">
          <w:rPr>
            <w:rFonts w:ascii="Times New Roman" w:hAnsi="Times New Roman" w:cs="Times New Roman"/>
            <w:sz w:val="24"/>
            <w:szCs w:val="24"/>
          </w:rPr>
          <w:delText xml:space="preserve">relate to </w:delText>
        </w:r>
      </w:del>
      <w:ins w:id="39" w:author="Bandana Shakya" w:date="2020-07-01T06:19:00Z">
        <w:r w:rsidR="00263507">
          <w:rPr>
            <w:rFonts w:ascii="Times New Roman" w:hAnsi="Times New Roman" w:cs="Times New Roman"/>
            <w:sz w:val="24"/>
            <w:szCs w:val="24"/>
          </w:rPr>
          <w:t>maint</w:t>
        </w:r>
      </w:ins>
      <w:ins w:id="40" w:author="Bandana Shakya" w:date="2020-07-01T06:39:00Z">
        <w:r w:rsidR="006F3CD8">
          <w:rPr>
            <w:rFonts w:ascii="Times New Roman" w:hAnsi="Times New Roman" w:cs="Times New Roman"/>
            <w:sz w:val="24"/>
            <w:szCs w:val="24"/>
          </w:rPr>
          <w:t xml:space="preserve">ain </w:t>
        </w:r>
      </w:ins>
      <w:ins w:id="41" w:author="Bandana Shakya" w:date="2020-07-01T06:19:00Z">
        <w:r w:rsidR="00263507">
          <w:rPr>
            <w:rFonts w:ascii="Times New Roman" w:hAnsi="Times New Roman" w:cs="Times New Roman"/>
            <w:sz w:val="24"/>
            <w:szCs w:val="24"/>
          </w:rPr>
          <w:t xml:space="preserve">ecosystem health for </w:t>
        </w:r>
      </w:ins>
      <w:r w:rsidR="00CB2085">
        <w:rPr>
          <w:rFonts w:ascii="Times New Roman" w:hAnsi="Times New Roman" w:cs="Times New Roman"/>
          <w:sz w:val="24"/>
          <w:szCs w:val="24"/>
        </w:rPr>
        <w:t>longer term provisions of ser</w:t>
      </w:r>
      <w:r w:rsidR="00F66548">
        <w:rPr>
          <w:rFonts w:ascii="Times New Roman" w:hAnsi="Times New Roman" w:cs="Times New Roman"/>
          <w:sz w:val="24"/>
          <w:szCs w:val="24"/>
        </w:rPr>
        <w:t>vices</w:t>
      </w:r>
      <w:ins w:id="42" w:author="Bandana Shakya" w:date="2020-07-01T06:39:00Z">
        <w:r w:rsidR="006F3CD8">
          <w:rPr>
            <w:rFonts w:ascii="Times New Roman" w:hAnsi="Times New Roman" w:cs="Times New Roman"/>
            <w:sz w:val="24"/>
            <w:szCs w:val="24"/>
          </w:rPr>
          <w:t xml:space="preserve"> </w:t>
        </w:r>
      </w:ins>
      <w:del w:id="43" w:author="Bandana Shakya" w:date="2020-07-01T06:39:00Z">
        <w:r w:rsidR="00AC72AA" w:rsidDel="006F3CD8">
          <w:rPr>
            <w:rFonts w:ascii="Times New Roman" w:hAnsi="Times New Roman" w:cs="Times New Roman"/>
            <w:sz w:val="24"/>
            <w:szCs w:val="24"/>
          </w:rPr>
          <w:delText xml:space="preserve"> </w:delText>
        </w:r>
      </w:del>
      <w:r w:rsidR="001E3803">
        <w:rPr>
          <w:rFonts w:ascii="Times New Roman" w:hAnsi="Times New Roman" w:cs="Times New Roman"/>
          <w:sz w:val="24"/>
          <w:szCs w:val="24"/>
        </w:rPr>
        <w:t xml:space="preserve">while </w:t>
      </w:r>
      <w:ins w:id="44" w:author="Bandana Shakya" w:date="2020-07-01T06:39:00Z">
        <w:r w:rsidR="004462F9">
          <w:rPr>
            <w:rFonts w:ascii="Times New Roman" w:hAnsi="Times New Roman" w:cs="Times New Roman"/>
            <w:sz w:val="24"/>
            <w:szCs w:val="24"/>
          </w:rPr>
          <w:t xml:space="preserve">socio-economic </w:t>
        </w:r>
      </w:ins>
      <w:del w:id="45" w:author="Bandana Shakya" w:date="2020-07-01T06:39:00Z">
        <w:r w:rsidR="00F66548" w:rsidDel="004462F9">
          <w:rPr>
            <w:rFonts w:ascii="Times New Roman" w:hAnsi="Times New Roman" w:cs="Times New Roman"/>
            <w:sz w:val="24"/>
            <w:szCs w:val="24"/>
          </w:rPr>
          <w:delText>development</w:delText>
        </w:r>
      </w:del>
      <w:r w:rsidR="00F66548">
        <w:rPr>
          <w:rFonts w:ascii="Times New Roman" w:hAnsi="Times New Roman" w:cs="Times New Roman"/>
          <w:sz w:val="24"/>
          <w:szCs w:val="24"/>
        </w:rPr>
        <w:t xml:space="preserve"> </w:t>
      </w:r>
      <w:r w:rsidR="001E3803">
        <w:rPr>
          <w:rFonts w:ascii="Times New Roman" w:hAnsi="Times New Roman" w:cs="Times New Roman"/>
          <w:sz w:val="24"/>
          <w:szCs w:val="24"/>
        </w:rPr>
        <w:t xml:space="preserve">objective </w:t>
      </w:r>
      <w:del w:id="46" w:author="Bandana Shakya" w:date="2020-07-01T06:40:00Z">
        <w:r w:rsidR="001E3803" w:rsidDel="004462F9">
          <w:rPr>
            <w:rFonts w:ascii="Times New Roman" w:hAnsi="Times New Roman" w:cs="Times New Roman"/>
            <w:sz w:val="24"/>
            <w:szCs w:val="24"/>
          </w:rPr>
          <w:delText xml:space="preserve">concerns </w:delText>
        </w:r>
        <w:r w:rsidR="00F66548" w:rsidDel="004462F9">
          <w:rPr>
            <w:rFonts w:ascii="Times New Roman" w:hAnsi="Times New Roman" w:cs="Times New Roman"/>
            <w:sz w:val="24"/>
            <w:szCs w:val="24"/>
          </w:rPr>
          <w:delText>sustainabl</w:delText>
        </w:r>
        <w:r w:rsidR="001E3803" w:rsidDel="004462F9">
          <w:rPr>
            <w:rFonts w:ascii="Times New Roman" w:hAnsi="Times New Roman" w:cs="Times New Roman"/>
            <w:sz w:val="24"/>
            <w:szCs w:val="24"/>
          </w:rPr>
          <w:delText xml:space="preserve">e </w:delText>
        </w:r>
        <w:r w:rsidR="00F66548" w:rsidDel="004462F9">
          <w:rPr>
            <w:rFonts w:ascii="Times New Roman" w:hAnsi="Times New Roman" w:cs="Times New Roman"/>
            <w:sz w:val="24"/>
            <w:szCs w:val="24"/>
          </w:rPr>
          <w:delText>use</w:delText>
        </w:r>
      </w:del>
      <w:ins w:id="47" w:author="Bandana Shakya" w:date="2020-07-01T06:40:00Z">
        <w:r w:rsidR="004462F9">
          <w:rPr>
            <w:rFonts w:ascii="Times New Roman" w:hAnsi="Times New Roman" w:cs="Times New Roman"/>
            <w:sz w:val="24"/>
            <w:szCs w:val="24"/>
          </w:rPr>
          <w:t xml:space="preserve">maintain </w:t>
        </w:r>
      </w:ins>
      <w:del w:id="48" w:author="Bandana Shakya" w:date="2020-07-01T06:40:00Z">
        <w:r w:rsidR="00F66548" w:rsidDel="004462F9">
          <w:rPr>
            <w:rFonts w:ascii="Times New Roman" w:hAnsi="Times New Roman" w:cs="Times New Roman"/>
            <w:sz w:val="24"/>
            <w:szCs w:val="24"/>
          </w:rPr>
          <w:delText xml:space="preserve"> for </w:delText>
        </w:r>
      </w:del>
      <w:r w:rsidR="00904FED">
        <w:rPr>
          <w:rFonts w:ascii="Times New Roman" w:hAnsi="Times New Roman" w:cs="Times New Roman"/>
          <w:sz w:val="24"/>
          <w:szCs w:val="24"/>
        </w:rPr>
        <w:t xml:space="preserve">health and </w:t>
      </w:r>
      <w:r w:rsidR="00F66548">
        <w:rPr>
          <w:rFonts w:ascii="Times New Roman" w:hAnsi="Times New Roman" w:cs="Times New Roman"/>
          <w:sz w:val="24"/>
          <w:szCs w:val="24"/>
        </w:rPr>
        <w:t>well</w:t>
      </w:r>
      <w:r w:rsidR="00904FED">
        <w:rPr>
          <w:rFonts w:ascii="Times New Roman" w:hAnsi="Times New Roman" w:cs="Times New Roman"/>
          <w:sz w:val="24"/>
          <w:szCs w:val="24"/>
        </w:rPr>
        <w:t>-</w:t>
      </w:r>
      <w:r w:rsidR="00F66548">
        <w:rPr>
          <w:rFonts w:ascii="Times New Roman" w:hAnsi="Times New Roman" w:cs="Times New Roman"/>
          <w:sz w:val="24"/>
          <w:szCs w:val="24"/>
        </w:rPr>
        <w:t xml:space="preserve">being </w:t>
      </w:r>
      <w:r w:rsidR="001E3803">
        <w:rPr>
          <w:rFonts w:ascii="Times New Roman" w:hAnsi="Times New Roman" w:cs="Times New Roman"/>
          <w:sz w:val="24"/>
          <w:szCs w:val="24"/>
        </w:rPr>
        <w:t xml:space="preserve">of </w:t>
      </w:r>
      <w:r w:rsidR="00F66548">
        <w:rPr>
          <w:rFonts w:ascii="Times New Roman" w:hAnsi="Times New Roman" w:cs="Times New Roman"/>
          <w:sz w:val="24"/>
          <w:szCs w:val="24"/>
        </w:rPr>
        <w:t>people</w:t>
      </w:r>
      <w:r w:rsidR="0021240A">
        <w:rPr>
          <w:rFonts w:ascii="Times New Roman" w:hAnsi="Times New Roman" w:cs="Times New Roman"/>
          <w:sz w:val="24"/>
          <w:szCs w:val="24"/>
        </w:rPr>
        <w:t xml:space="preserve">. </w:t>
      </w:r>
      <w:r w:rsidR="002E223E" w:rsidRPr="005C58B2">
        <w:rPr>
          <w:rFonts w:ascii="Times New Roman" w:hAnsi="Times New Roman" w:cs="Times New Roman"/>
          <w:sz w:val="24"/>
          <w:szCs w:val="24"/>
        </w:rPr>
        <w:t xml:space="preserve">Protected </w:t>
      </w:r>
      <w:r w:rsidR="002E223E">
        <w:rPr>
          <w:rFonts w:ascii="Times New Roman" w:hAnsi="Times New Roman" w:cs="Times New Roman"/>
          <w:sz w:val="24"/>
          <w:szCs w:val="24"/>
        </w:rPr>
        <w:t>areas (PAs)</w:t>
      </w:r>
      <w:r w:rsidR="00E728D5">
        <w:rPr>
          <w:rFonts w:ascii="Times New Roman" w:hAnsi="Times New Roman" w:cs="Times New Roman"/>
          <w:sz w:val="24"/>
          <w:szCs w:val="24"/>
        </w:rPr>
        <w:t xml:space="preserve"> </w:t>
      </w:r>
      <w:r w:rsidR="002E223E">
        <w:rPr>
          <w:rFonts w:ascii="Times New Roman" w:hAnsi="Times New Roman" w:cs="Times New Roman"/>
          <w:sz w:val="24"/>
          <w:szCs w:val="24"/>
        </w:rPr>
        <w:t xml:space="preserve">have been the key instrument for </w:t>
      </w:r>
      <w:r w:rsidR="002E223E" w:rsidRPr="005C58B2">
        <w:rPr>
          <w:rFonts w:ascii="Times New Roman" w:hAnsi="Times New Roman" w:cs="Times New Roman"/>
          <w:sz w:val="24"/>
          <w:szCs w:val="24"/>
        </w:rPr>
        <w:t xml:space="preserve">biodiversity </w:t>
      </w:r>
      <w:r w:rsidR="00584A8F">
        <w:rPr>
          <w:rFonts w:ascii="Times New Roman" w:hAnsi="Times New Roman" w:cs="Times New Roman"/>
          <w:sz w:val="24"/>
          <w:szCs w:val="24"/>
        </w:rPr>
        <w:t>conservation</w:t>
      </w:r>
      <w:r w:rsidR="002E223E">
        <w:rPr>
          <w:rFonts w:ascii="Times New Roman" w:hAnsi="Times New Roman" w:cs="Times New Roman"/>
          <w:sz w:val="24"/>
          <w:szCs w:val="24"/>
        </w:rPr>
        <w:t xml:space="preserve"> </w:t>
      </w:r>
      <w:r w:rsidR="002E223E">
        <w:rPr>
          <w:rFonts w:ascii="Times New Roman" w:hAnsi="Times New Roman" w:cs="Times New Roman"/>
          <w:sz w:val="24"/>
          <w:szCs w:val="24"/>
        </w:rPr>
        <w:fldChar w:fldCharType="begin" w:fldLock="1"/>
      </w:r>
      <w:r w:rsidR="002E223E">
        <w:rPr>
          <w:rFonts w:ascii="Times New Roman" w:hAnsi="Times New Roman" w:cs="Times New Roman"/>
          <w:sz w:val="24"/>
          <w:szCs w:val="24"/>
        </w:rPr>
        <w:instrText>ADDIN CSL_CITATION {"citationItems":[{"id":"ITEM-1","itemData":{"author":[{"dropping-particle":"","family":"Chape S, Harrison J, Spalding M","given":"Lysenko I","non-dropping-particle":"","parse-names":false,"suffix":""}],"container-title":"Philosophical Transactions of the Royal Society B-Biological Sciences","id":"ITEM-1","issue":"1454","issued":{"date-parts":[["2005"]]},"page":"443–455","title":"Measuring the extent and effectiveness of protected areas as an indicator for meeting global biodiversity targets.","type":"article-journal","volume":"360"},"uris":["http://www.mendeley.com/documents/?uuid=05c9b428-93a6-4163-9ecf-16d8c2c06740","http://www.mendeley.com/documents/?uuid=f918b78d-1fd7-4585-aa43-8e8418f023d0"]}],"mendeley":{"formattedCitation":"(Chape S, Harrison J, Spalding M, 2005)","manualFormatting":"(Chape et al 2005)","plainTextFormattedCitation":"(Chape S, Harrison J, Spalding M, 2005)","previouslyFormattedCitation":"(Chape S, Harrison J, Spalding M, 2005)"},"properties":{"noteIndex":0},"schema":"https://github.com/citation-style-language/schema/raw/master/csl-citation.json"}</w:instrText>
      </w:r>
      <w:r w:rsidR="002E223E">
        <w:rPr>
          <w:rFonts w:ascii="Times New Roman" w:hAnsi="Times New Roman" w:cs="Times New Roman"/>
          <w:sz w:val="24"/>
          <w:szCs w:val="24"/>
        </w:rPr>
        <w:fldChar w:fldCharType="separate"/>
      </w:r>
      <w:r w:rsidR="002E223E" w:rsidRPr="00E87462">
        <w:rPr>
          <w:rFonts w:ascii="Times New Roman" w:hAnsi="Times New Roman" w:cs="Times New Roman"/>
          <w:noProof/>
          <w:sz w:val="24"/>
          <w:szCs w:val="24"/>
        </w:rPr>
        <w:t>(Chape</w:t>
      </w:r>
      <w:r w:rsidR="002E223E">
        <w:rPr>
          <w:rFonts w:ascii="Times New Roman" w:hAnsi="Times New Roman" w:cs="Times New Roman"/>
          <w:noProof/>
          <w:sz w:val="24"/>
          <w:szCs w:val="24"/>
        </w:rPr>
        <w:t xml:space="preserve"> et al </w:t>
      </w:r>
      <w:r w:rsidR="002E223E" w:rsidRPr="00E87462">
        <w:rPr>
          <w:rFonts w:ascii="Times New Roman" w:hAnsi="Times New Roman" w:cs="Times New Roman"/>
          <w:noProof/>
          <w:sz w:val="24"/>
          <w:szCs w:val="24"/>
        </w:rPr>
        <w:t>2005)</w:t>
      </w:r>
      <w:r w:rsidR="002E223E">
        <w:rPr>
          <w:rFonts w:ascii="Times New Roman" w:hAnsi="Times New Roman" w:cs="Times New Roman"/>
          <w:sz w:val="24"/>
          <w:szCs w:val="24"/>
        </w:rPr>
        <w:fldChar w:fldCharType="end"/>
      </w:r>
      <w:r w:rsidR="0090418C">
        <w:rPr>
          <w:rFonts w:ascii="Times New Roman" w:hAnsi="Times New Roman" w:cs="Times New Roman"/>
          <w:sz w:val="24"/>
          <w:szCs w:val="24"/>
        </w:rPr>
        <w:t xml:space="preserve">, and </w:t>
      </w:r>
      <w:r w:rsidR="005F7D54" w:rsidRPr="005C58B2">
        <w:rPr>
          <w:rFonts w:ascii="Times New Roman" w:hAnsi="Times New Roman" w:cs="Times New Roman"/>
          <w:sz w:val="24"/>
          <w:szCs w:val="24"/>
        </w:rPr>
        <w:t>ecosystem services</w:t>
      </w:r>
      <w:r w:rsidR="005F7D54">
        <w:rPr>
          <w:rFonts w:ascii="Times New Roman" w:hAnsi="Times New Roman" w:cs="Times New Roman"/>
          <w:sz w:val="24"/>
          <w:szCs w:val="24"/>
        </w:rPr>
        <w:t xml:space="preserve"> concept have </w:t>
      </w:r>
      <w:r w:rsidR="005F7D54" w:rsidRPr="005C58B2">
        <w:rPr>
          <w:rFonts w:ascii="Times New Roman" w:hAnsi="Times New Roman" w:cs="Times New Roman"/>
          <w:sz w:val="24"/>
          <w:szCs w:val="24"/>
        </w:rPr>
        <w:t>further</w:t>
      </w:r>
      <w:r w:rsidR="005F7D54">
        <w:rPr>
          <w:rFonts w:ascii="Times New Roman" w:hAnsi="Times New Roman" w:cs="Times New Roman"/>
          <w:sz w:val="24"/>
          <w:szCs w:val="24"/>
        </w:rPr>
        <w:t xml:space="preserve">ed </w:t>
      </w:r>
      <w:r w:rsidR="005F7D54" w:rsidRPr="005C58B2">
        <w:rPr>
          <w:rFonts w:ascii="Times New Roman" w:hAnsi="Times New Roman" w:cs="Times New Roman"/>
          <w:sz w:val="24"/>
          <w:szCs w:val="24"/>
        </w:rPr>
        <w:t>the</w:t>
      </w:r>
      <w:r w:rsidR="005F7D54">
        <w:rPr>
          <w:rFonts w:ascii="Times New Roman" w:hAnsi="Times New Roman" w:cs="Times New Roman"/>
          <w:sz w:val="24"/>
          <w:szCs w:val="24"/>
        </w:rPr>
        <w:t xml:space="preserve">ir </w:t>
      </w:r>
      <w:r w:rsidR="005F7D54" w:rsidRPr="005C58B2">
        <w:rPr>
          <w:rFonts w:ascii="Times New Roman" w:hAnsi="Times New Roman" w:cs="Times New Roman"/>
          <w:sz w:val="24"/>
          <w:szCs w:val="24"/>
        </w:rPr>
        <w:t>scope and values</w:t>
      </w:r>
      <w:r w:rsidR="005F7D54">
        <w:rPr>
          <w:rFonts w:ascii="Times New Roman" w:hAnsi="Times New Roman" w:cs="Times New Roman"/>
          <w:sz w:val="24"/>
          <w:szCs w:val="24"/>
        </w:rPr>
        <w:t xml:space="preserve"> </w:t>
      </w:r>
      <w:r w:rsidR="005F7D54" w:rsidRPr="005C58B2">
        <w:rPr>
          <w:rFonts w:ascii="Times New Roman" w:hAnsi="Times New Roman" w:cs="Times New Roman"/>
          <w:sz w:val="24"/>
          <w:szCs w:val="24"/>
        </w:rPr>
        <w:t xml:space="preserve">beyond </w:t>
      </w:r>
      <w:r w:rsidR="005F7D54">
        <w:rPr>
          <w:rFonts w:ascii="Times New Roman" w:hAnsi="Times New Roman" w:cs="Times New Roman"/>
          <w:sz w:val="24"/>
          <w:szCs w:val="24"/>
        </w:rPr>
        <w:t>th</w:t>
      </w:r>
      <w:r w:rsidR="00584A8F">
        <w:rPr>
          <w:rFonts w:ascii="Times New Roman" w:hAnsi="Times New Roman" w:cs="Times New Roman"/>
          <w:sz w:val="24"/>
          <w:szCs w:val="24"/>
        </w:rPr>
        <w:t xml:space="preserve">is </w:t>
      </w:r>
      <w:r w:rsidR="00904FED">
        <w:rPr>
          <w:rFonts w:ascii="Times New Roman" w:hAnsi="Times New Roman" w:cs="Times New Roman"/>
          <w:sz w:val="24"/>
          <w:szCs w:val="24"/>
        </w:rPr>
        <w:t>primary</w:t>
      </w:r>
      <w:r w:rsidR="009D3E42">
        <w:rPr>
          <w:rFonts w:ascii="Times New Roman" w:hAnsi="Times New Roman" w:cs="Times New Roman"/>
          <w:sz w:val="24"/>
          <w:szCs w:val="24"/>
        </w:rPr>
        <w:t xml:space="preserve"> </w:t>
      </w:r>
      <w:r w:rsidR="005F7D54">
        <w:rPr>
          <w:rFonts w:ascii="Times New Roman" w:hAnsi="Times New Roman" w:cs="Times New Roman"/>
          <w:sz w:val="24"/>
          <w:szCs w:val="24"/>
        </w:rPr>
        <w:t xml:space="preserve">objective of </w:t>
      </w:r>
      <w:r w:rsidR="005F7D54" w:rsidRPr="005C58B2">
        <w:rPr>
          <w:rFonts w:ascii="Times New Roman" w:hAnsi="Times New Roman" w:cs="Times New Roman"/>
          <w:sz w:val="24"/>
          <w:szCs w:val="24"/>
        </w:rPr>
        <w:t>conservation</w:t>
      </w:r>
      <w:r w:rsidR="005F7D54">
        <w:rPr>
          <w:rFonts w:ascii="Times New Roman" w:hAnsi="Times New Roman" w:cs="Times New Roman"/>
          <w:sz w:val="24"/>
          <w:szCs w:val="24"/>
        </w:rPr>
        <w:t xml:space="preserve"> </w:t>
      </w:r>
      <w:r w:rsidR="005F7D54">
        <w:rPr>
          <w:rFonts w:ascii="Times New Roman" w:hAnsi="Times New Roman" w:cs="Times New Roman"/>
          <w:sz w:val="24"/>
          <w:szCs w:val="24"/>
        </w:rPr>
        <w:fldChar w:fldCharType="begin" w:fldLock="1"/>
      </w:r>
      <w:r w:rsidR="00C04785">
        <w:rPr>
          <w:rFonts w:ascii="Times New Roman" w:hAnsi="Times New Roman" w:cs="Times New Roman"/>
          <w:sz w:val="24"/>
          <w:szCs w:val="24"/>
        </w:rPr>
        <w:instrText>ADDIN CSL_CITATION {"citationItems":[{"id":"ITEM-1","itemData":{"DOI":"10.1016/j.ecoser.2012.07.011","ISSN":"2212-0416","author":[{"dropping-particle":"","family":"Braat","given":"Leon C","non-dropping-particle":"","parse-names":false,"suffix":""},{"dropping-particle":"De","family":"Groot","given":"Rudolf","non-dropping-particle":"","parse-names":false,"suffix":""}],"container-title":"Ecosystem Services","id":"ITEM-1","issue":"1","issued":{"date-parts":[["2012"]]},"page":"4-15","publisher":"Elsevier","title":"The ecosystem services agenda : bridging the worlds of natural science and economics , conservation and development , and public and private policy","type":"article-journal","volume":"1"},"uris":["http://www.mendeley.com/documents/?uuid=8431b2ec-1084-47a3-8933-999fc419ae85","http://www.mendeley.com/documents/?uuid=a9b51279-009e-4fd2-b754-5b1dd52b50a8"]}],"mendeley":{"formattedCitation":"(Braat &amp; Groot, 2012)","plainTextFormattedCitation":"(Braat &amp; Groot, 2012)","previouslyFormattedCitation":"(Braat &amp; Groot, 2012)"},"properties":{"noteIndex":0},"schema":"https://github.com/citation-style-language/schema/raw/master/csl-citation.json"}</w:instrText>
      </w:r>
      <w:r w:rsidR="005F7D54">
        <w:rPr>
          <w:rFonts w:ascii="Times New Roman" w:hAnsi="Times New Roman" w:cs="Times New Roman"/>
          <w:sz w:val="24"/>
          <w:szCs w:val="24"/>
        </w:rPr>
        <w:fldChar w:fldCharType="separate"/>
      </w:r>
      <w:r w:rsidR="006A6FD4" w:rsidRPr="006A6FD4">
        <w:rPr>
          <w:rFonts w:ascii="Times New Roman" w:hAnsi="Times New Roman" w:cs="Times New Roman"/>
          <w:noProof/>
          <w:sz w:val="24"/>
          <w:szCs w:val="24"/>
        </w:rPr>
        <w:t>(Braat &amp; Groot, 2012)</w:t>
      </w:r>
      <w:r w:rsidR="005F7D54">
        <w:rPr>
          <w:rFonts w:ascii="Times New Roman" w:hAnsi="Times New Roman" w:cs="Times New Roman"/>
          <w:sz w:val="24"/>
          <w:szCs w:val="24"/>
        </w:rPr>
        <w:fldChar w:fldCharType="end"/>
      </w:r>
      <w:r w:rsidR="005F7D54">
        <w:rPr>
          <w:rFonts w:ascii="Times New Roman" w:hAnsi="Times New Roman" w:cs="Times New Roman"/>
          <w:sz w:val="24"/>
          <w:szCs w:val="24"/>
        </w:rPr>
        <w:t xml:space="preserve">. </w:t>
      </w:r>
      <w:r w:rsidR="008A7941">
        <w:rPr>
          <w:rFonts w:ascii="Times New Roman" w:hAnsi="Times New Roman" w:cs="Times New Roman"/>
          <w:sz w:val="24"/>
          <w:szCs w:val="24"/>
        </w:rPr>
        <w:t xml:space="preserve">The usefulness of ecosystem services for effective conservation planning is well acknowledged </w:t>
      </w:r>
      <w:r w:rsidR="008A7941">
        <w:rPr>
          <w:rFonts w:ascii="Times New Roman" w:hAnsi="Times New Roman" w:cs="Times New Roman"/>
          <w:sz w:val="24"/>
          <w:szCs w:val="24"/>
        </w:rPr>
        <w:fldChar w:fldCharType="begin" w:fldLock="1"/>
      </w:r>
      <w:r w:rsidR="00A3500F">
        <w:rPr>
          <w:rFonts w:ascii="Times New Roman" w:hAnsi="Times New Roman" w:cs="Times New Roman"/>
          <w:sz w:val="24"/>
          <w:szCs w:val="24"/>
        </w:rPr>
        <w:instrText>ADDIN CSL_CITATION {"citationItems":[{"id":"ITEM-1","itemData":{"DOI":"10.1371/journal.pbio.0040379","author":[{"dropping-particle":"","family":"Chan","given":"Kai M A","non-dropping-particle":"","parse-names":false,"suffix":""},{"dropping-particle":"","family":"Shaw","given":"M Rebecca","non-dropping-particle":"","parse-names":false,"suffix":""},{"dropping-particle":"","family":"Cameron","given":"David R","non-dropping-particle":"","parse-names":false,"suffix":""},{"dropping-particle":"","family":"Underwood","given":"Emma C","non-dropping-particle":"","parse-names":false,"suffix":""},{"dropping-particle":"","family":"Daily","given":"Gretchen C","non-dropping-particle":"","parse-names":false,"suffix":""}],"container-title":"PloS Biology","id":"ITEM-1","issue":"11","issued":{"date-parts":[["2006"]]},"page":"2138-2152","title":"Conservation Planning for Ecosystem Services","type":"article-journal","volume":"4"},"uris":["http://www.mendeley.com/documents/?uuid=0f81b10e-d3b6-4325-b760-b779b7d58881"]}],"mendeley":{"formattedCitation":"(Chan, Shaw, Cameron, Underwood, &amp; Daily, 2006)","manualFormatting":"(Chan et al., 2006)","plainTextFormattedCitation":"(Chan, Shaw, Cameron, Underwood, &amp; Daily, 2006)","previouslyFormattedCitation":"(Chan, Shaw, Cameron, Underwood, &amp; Daily, 2006)"},"properties":{"noteIndex":0},"schema":"https://github.com/citation-style-language/schema/raw/master/csl-citation.json"}</w:instrText>
      </w:r>
      <w:r w:rsidR="008A7941">
        <w:rPr>
          <w:rFonts w:ascii="Times New Roman" w:hAnsi="Times New Roman" w:cs="Times New Roman"/>
          <w:sz w:val="24"/>
          <w:szCs w:val="24"/>
        </w:rPr>
        <w:fldChar w:fldCharType="separate"/>
      </w:r>
      <w:r w:rsidR="008A7941" w:rsidRPr="008A7941">
        <w:rPr>
          <w:rFonts w:ascii="Times New Roman" w:hAnsi="Times New Roman" w:cs="Times New Roman"/>
          <w:noProof/>
          <w:sz w:val="24"/>
          <w:szCs w:val="24"/>
        </w:rPr>
        <w:t>(Chan</w:t>
      </w:r>
      <w:r w:rsidR="008A7941">
        <w:rPr>
          <w:rFonts w:ascii="Times New Roman" w:hAnsi="Times New Roman" w:cs="Times New Roman"/>
          <w:noProof/>
          <w:sz w:val="24"/>
          <w:szCs w:val="24"/>
        </w:rPr>
        <w:t xml:space="preserve"> et al., </w:t>
      </w:r>
      <w:r w:rsidR="008A7941" w:rsidRPr="008A7941">
        <w:rPr>
          <w:rFonts w:ascii="Times New Roman" w:hAnsi="Times New Roman" w:cs="Times New Roman"/>
          <w:noProof/>
          <w:sz w:val="24"/>
          <w:szCs w:val="24"/>
        </w:rPr>
        <w:t>2006)</w:t>
      </w:r>
      <w:r w:rsidR="008A7941">
        <w:rPr>
          <w:rFonts w:ascii="Times New Roman" w:hAnsi="Times New Roman" w:cs="Times New Roman"/>
          <w:sz w:val="24"/>
          <w:szCs w:val="24"/>
        </w:rPr>
        <w:fldChar w:fldCharType="end"/>
      </w:r>
      <w:r w:rsidR="008A7941">
        <w:rPr>
          <w:rFonts w:ascii="Times New Roman" w:hAnsi="Times New Roman" w:cs="Times New Roman"/>
          <w:sz w:val="24"/>
          <w:szCs w:val="24"/>
        </w:rPr>
        <w:t xml:space="preserve">. </w:t>
      </w:r>
      <w:r w:rsidR="005F7D54">
        <w:rPr>
          <w:rFonts w:ascii="Times New Roman" w:hAnsi="Times New Roman" w:cs="Times New Roman"/>
          <w:sz w:val="24"/>
          <w:szCs w:val="24"/>
        </w:rPr>
        <w:t xml:space="preserve">PAs now stand for the sustenance of wider ecosystem services such as livelihoods development, </w:t>
      </w:r>
      <w:r w:rsidR="005F7D54" w:rsidRPr="005C58B2">
        <w:rPr>
          <w:rFonts w:ascii="Times New Roman" w:hAnsi="Times New Roman" w:cs="Times New Roman"/>
          <w:sz w:val="24"/>
          <w:szCs w:val="24"/>
        </w:rPr>
        <w:t xml:space="preserve">climate change adaptation and mitigation, </w:t>
      </w:r>
      <w:r w:rsidR="005F7D54">
        <w:rPr>
          <w:rFonts w:ascii="Times New Roman" w:hAnsi="Times New Roman" w:cs="Times New Roman"/>
          <w:sz w:val="24"/>
          <w:szCs w:val="24"/>
        </w:rPr>
        <w:t>h</w:t>
      </w:r>
      <w:r w:rsidR="005F7D54" w:rsidRPr="005C58B2">
        <w:rPr>
          <w:rFonts w:ascii="Times New Roman" w:hAnsi="Times New Roman" w:cs="Times New Roman"/>
          <w:sz w:val="24"/>
          <w:szCs w:val="24"/>
        </w:rPr>
        <w:t>ealth</w:t>
      </w:r>
      <w:r w:rsidR="005F7D54">
        <w:rPr>
          <w:rFonts w:ascii="Times New Roman" w:hAnsi="Times New Roman" w:cs="Times New Roman"/>
          <w:sz w:val="24"/>
          <w:szCs w:val="24"/>
        </w:rPr>
        <w:t xml:space="preserve"> provisioning, </w:t>
      </w:r>
      <w:r w:rsidR="005F7D54" w:rsidRPr="005C58B2">
        <w:rPr>
          <w:rFonts w:ascii="Times New Roman" w:hAnsi="Times New Roman" w:cs="Times New Roman"/>
          <w:sz w:val="24"/>
          <w:szCs w:val="24"/>
        </w:rPr>
        <w:t xml:space="preserve">water </w:t>
      </w:r>
      <w:r w:rsidR="005F7D54">
        <w:rPr>
          <w:rFonts w:ascii="Times New Roman" w:hAnsi="Times New Roman" w:cs="Times New Roman"/>
          <w:sz w:val="24"/>
          <w:szCs w:val="24"/>
        </w:rPr>
        <w:t xml:space="preserve">and </w:t>
      </w:r>
      <w:r w:rsidR="005F7D54" w:rsidRPr="005C58B2">
        <w:rPr>
          <w:rFonts w:ascii="Times New Roman" w:hAnsi="Times New Roman" w:cs="Times New Roman"/>
          <w:sz w:val="24"/>
          <w:szCs w:val="24"/>
        </w:rPr>
        <w:t>food security, natural disaster reduction, tourism and economy</w:t>
      </w:r>
      <w:r w:rsidR="005F7D54">
        <w:rPr>
          <w:rFonts w:ascii="Times New Roman" w:hAnsi="Times New Roman" w:cs="Times New Roman"/>
          <w:sz w:val="24"/>
          <w:szCs w:val="24"/>
        </w:rPr>
        <w:t xml:space="preserve"> promotion</w:t>
      </w:r>
      <w:r w:rsidR="005F7D54" w:rsidRPr="005C58B2">
        <w:rPr>
          <w:rFonts w:ascii="Times New Roman" w:hAnsi="Times New Roman" w:cs="Times New Roman"/>
          <w:sz w:val="24"/>
          <w:szCs w:val="24"/>
        </w:rPr>
        <w:t>, research and education, and promotion of cultural values</w:t>
      </w:r>
      <w:r w:rsidR="005F7D54">
        <w:rPr>
          <w:rFonts w:ascii="Times New Roman" w:hAnsi="Times New Roman" w:cs="Times New Roman"/>
          <w:sz w:val="24"/>
          <w:szCs w:val="24"/>
        </w:rPr>
        <w:t xml:space="preserve"> </w:t>
      </w:r>
      <w:r w:rsidR="005F7D54">
        <w:rPr>
          <w:rFonts w:ascii="Times New Roman" w:hAnsi="Times New Roman" w:cs="Times New Roman"/>
          <w:sz w:val="24"/>
          <w:szCs w:val="24"/>
        </w:rPr>
        <w:fldChar w:fldCharType="begin" w:fldLock="1"/>
      </w:r>
      <w:r w:rsidR="00C04785">
        <w:rPr>
          <w:rFonts w:ascii="Times New Roman" w:hAnsi="Times New Roman" w:cs="Times New Roman"/>
          <w:sz w:val="24"/>
          <w:szCs w:val="24"/>
        </w:rPr>
        <w:instrText>ADDIN CSL_CITATION {"citationItems":[{"id":"ITEM-1","itemData":{"DOI":"10.1016/j.ecolecon.2008.12.006","ISSN":"0921-8009","author":[{"dropping-particle":"","family":"Raymond","given":"Christopher M","non-dropping-particle":"","parse-names":false,"suffix":""},{"dropping-particle":"","family":"Bryan","given":"Brett A","non-dropping-particle":"","parse-names":false,"suffix":""},{"dropping-particle":"","family":"Hatton","given":"Darla","non-dropping-particle":"","parse-names":false,"suffix":""},{"dropping-particle":"","family":"Cast","given":"Andrea","non-dropping-particle":"","parse-names":false,"suffix":""},{"dropping-particle":"","family":"Strathearn","given":"Sarah","non-dropping-particle":"","parse-names":false,"suffix":""},{"dropping-particle":"","family":"Grandgirard","given":"Agnes","non-dropping-particle":"","parse-names":false,"suffix":""},{"dropping-particle":"","family":"Kalivas","given":"Tina","non-dropping-particle":"","parse-names":false,"suffix":""}],"container-title":"Ecological Economics","id":"ITEM-1","issue":"5","issued":{"date-parts":[["2008"]]},"page":"1301-1315","publisher":"Elsevier B.V.","title":"Mapping community values for natural capital and ecosystem services","type":"article-journal","volume":"68"},"uris":["http://www.mendeley.com/documents/?uuid=e8f9c276-6a6c-4960-8b10-5407ef53263a","http://www.mendeley.com/documents/?uuid=2affd02b-0469-438d-8531-e1e1585547d1"]}],"mendeley":{"formattedCitation":"(Raymond et al., 2008)","plainTextFormattedCitation":"(Raymond et al., 2008)","previouslyFormattedCitation":"(Raymond et al., 2008)"},"properties":{"noteIndex":0},"schema":"https://github.com/citation-style-language/schema/raw/master/csl-citation.json"}</w:instrText>
      </w:r>
      <w:r w:rsidR="005F7D54">
        <w:rPr>
          <w:rFonts w:ascii="Times New Roman" w:hAnsi="Times New Roman" w:cs="Times New Roman"/>
          <w:sz w:val="24"/>
          <w:szCs w:val="24"/>
        </w:rPr>
        <w:fldChar w:fldCharType="separate"/>
      </w:r>
      <w:r w:rsidR="006A6FD4" w:rsidRPr="006A6FD4">
        <w:rPr>
          <w:rFonts w:ascii="Times New Roman" w:hAnsi="Times New Roman" w:cs="Times New Roman"/>
          <w:noProof/>
          <w:sz w:val="24"/>
          <w:szCs w:val="24"/>
        </w:rPr>
        <w:t>(Raymond et al., 2008)</w:t>
      </w:r>
      <w:r w:rsidR="005F7D54">
        <w:rPr>
          <w:rFonts w:ascii="Times New Roman" w:hAnsi="Times New Roman" w:cs="Times New Roman"/>
          <w:sz w:val="24"/>
          <w:szCs w:val="24"/>
        </w:rPr>
        <w:fldChar w:fldCharType="end"/>
      </w:r>
      <w:r w:rsidR="005F7D54">
        <w:rPr>
          <w:rFonts w:ascii="Times New Roman" w:hAnsi="Times New Roman" w:cs="Times New Roman"/>
          <w:sz w:val="24"/>
          <w:szCs w:val="24"/>
        </w:rPr>
        <w:t xml:space="preserve">. </w:t>
      </w:r>
    </w:p>
    <w:p w:rsidR="00BE2557" w:rsidRDefault="005F7D54" w:rsidP="00586707">
      <w:pPr>
        <w:spacing w:line="480" w:lineRule="auto"/>
        <w:ind w:firstLine="270"/>
        <w:rPr>
          <w:ins w:id="49" w:author="Bandana Shakya" w:date="2020-06-20T07:26:00Z"/>
          <w:rFonts w:ascii="Times New Roman" w:hAnsi="Times New Roman" w:cs="Times New Roman"/>
          <w:sz w:val="24"/>
          <w:szCs w:val="24"/>
        </w:rPr>
      </w:pPr>
      <w:r>
        <w:rPr>
          <w:rFonts w:ascii="Times New Roman" w:hAnsi="Times New Roman" w:cs="Times New Roman"/>
          <w:sz w:val="24"/>
          <w:szCs w:val="24"/>
        </w:rPr>
        <w:t>The ‘P</w:t>
      </w:r>
      <w:r w:rsidRPr="005C58B2">
        <w:rPr>
          <w:rFonts w:ascii="Times New Roman" w:hAnsi="Times New Roman" w:cs="Times New Roman"/>
          <w:sz w:val="24"/>
          <w:szCs w:val="24"/>
        </w:rPr>
        <w:t xml:space="preserve">rogramme of </w:t>
      </w:r>
      <w:r>
        <w:rPr>
          <w:rFonts w:ascii="Times New Roman" w:hAnsi="Times New Roman" w:cs="Times New Roman"/>
          <w:sz w:val="24"/>
          <w:szCs w:val="24"/>
        </w:rPr>
        <w:t>W</w:t>
      </w:r>
      <w:r w:rsidRPr="005C58B2">
        <w:rPr>
          <w:rFonts w:ascii="Times New Roman" w:hAnsi="Times New Roman" w:cs="Times New Roman"/>
          <w:sz w:val="24"/>
          <w:szCs w:val="24"/>
        </w:rPr>
        <w:t>ork</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on </w:t>
      </w:r>
      <w:r>
        <w:rPr>
          <w:rFonts w:ascii="Times New Roman" w:hAnsi="Times New Roman" w:cs="Times New Roman"/>
          <w:sz w:val="24"/>
          <w:szCs w:val="24"/>
        </w:rPr>
        <w:t>P</w:t>
      </w:r>
      <w:r w:rsidRPr="005C58B2">
        <w:rPr>
          <w:rFonts w:ascii="Times New Roman" w:hAnsi="Times New Roman" w:cs="Times New Roman"/>
          <w:sz w:val="24"/>
          <w:szCs w:val="24"/>
        </w:rPr>
        <w:t xml:space="preserve">rotected </w:t>
      </w:r>
      <w:r>
        <w:rPr>
          <w:rFonts w:ascii="Times New Roman" w:hAnsi="Times New Roman" w:cs="Times New Roman"/>
          <w:sz w:val="24"/>
          <w:szCs w:val="24"/>
        </w:rPr>
        <w:t>A</w:t>
      </w:r>
      <w:r w:rsidRPr="005C58B2">
        <w:rPr>
          <w:rFonts w:ascii="Times New Roman" w:hAnsi="Times New Roman" w:cs="Times New Roman"/>
          <w:sz w:val="24"/>
          <w:szCs w:val="24"/>
        </w:rPr>
        <w:t>reas</w:t>
      </w:r>
      <w:r>
        <w:rPr>
          <w:rFonts w:ascii="Times New Roman" w:hAnsi="Times New Roman" w:cs="Times New Roman"/>
          <w:sz w:val="24"/>
          <w:szCs w:val="24"/>
        </w:rPr>
        <w:t xml:space="preserve">’ </w:t>
      </w:r>
      <w:r w:rsidRPr="005C58B2">
        <w:rPr>
          <w:rFonts w:ascii="Times New Roman" w:hAnsi="Times New Roman" w:cs="Times New Roman"/>
          <w:sz w:val="24"/>
          <w:szCs w:val="24"/>
        </w:rPr>
        <w:t xml:space="preserve">of the Convention on Biological Diversity </w:t>
      </w:r>
      <w:r>
        <w:rPr>
          <w:rFonts w:ascii="Times New Roman" w:hAnsi="Times New Roman" w:cs="Times New Roman"/>
          <w:sz w:val="24"/>
          <w:szCs w:val="24"/>
        </w:rPr>
        <w:t xml:space="preserve">stresses on </w:t>
      </w:r>
      <w:r w:rsidRPr="005C58B2">
        <w:rPr>
          <w:rFonts w:ascii="Times New Roman" w:hAnsi="Times New Roman" w:cs="Times New Roman"/>
          <w:sz w:val="24"/>
          <w:szCs w:val="24"/>
        </w:rPr>
        <w:t xml:space="preserve">enhancing ecological, economic, cultural and social benefits from </w:t>
      </w:r>
      <w:r>
        <w:rPr>
          <w:rFonts w:ascii="Times New Roman" w:hAnsi="Times New Roman" w:cs="Times New Roman"/>
          <w:sz w:val="24"/>
          <w:szCs w:val="24"/>
        </w:rPr>
        <w:t xml:space="preserve">PAs, </w:t>
      </w:r>
      <w:r w:rsidRPr="005C58B2">
        <w:rPr>
          <w:rFonts w:ascii="Times New Roman" w:hAnsi="Times New Roman" w:cs="Times New Roman"/>
          <w:sz w:val="24"/>
          <w:szCs w:val="24"/>
        </w:rPr>
        <w:t>including the processes of participatory decision making, co-management, and regional cooperation</w:t>
      </w:r>
      <w:r>
        <w:rPr>
          <w:rFonts w:ascii="Times New Roman" w:hAnsi="Times New Roman" w:cs="Times New Roman"/>
          <w:sz w:val="24"/>
          <w:szCs w:val="24"/>
        </w:rPr>
        <w:t xml:space="preserve"> for their management</w:t>
      </w:r>
      <w:r w:rsidR="004B017B">
        <w:rPr>
          <w:rFonts w:ascii="Times New Roman" w:hAnsi="Times New Roman" w:cs="Times New Roman"/>
          <w:sz w:val="24"/>
          <w:szCs w:val="24"/>
        </w:rPr>
        <w:t xml:space="preserve"> </w:t>
      </w:r>
      <w:r w:rsidR="004B017B">
        <w:rPr>
          <w:rFonts w:ascii="Times New Roman" w:hAnsi="Times New Roman" w:cs="Times New Roman"/>
          <w:sz w:val="24"/>
          <w:szCs w:val="24"/>
        </w:rPr>
        <w:fldChar w:fldCharType="begin" w:fldLock="1"/>
      </w:r>
      <w:r w:rsidR="004D2670">
        <w:rPr>
          <w:rFonts w:ascii="Times New Roman" w:hAnsi="Times New Roman" w:cs="Times New Roman"/>
          <w:sz w:val="24"/>
          <w:szCs w:val="24"/>
        </w:rPr>
        <w:instrText>ADDIN CSL_CITATION {"citationItems":[{"id":"ITEM-1","itemData":{"author":[{"dropping-particle":"","family":"Coad","given":"Lauren","non-dropping-particle":"","parse-names":false,"suffix":""},{"dropping-particle":"","family":"Burgess","given":"Neil D","non-dropping-particle":"","parse-names":false,"suffix":""},{"dropping-particle":"","family":"Bertzky","given":"Bastian","non-dropping-particle":"","parse-names":false,"suffix":""},{"dropping-particle":"","family":"Commission","given":"European","non-dropping-particle":"","parse-names":false,"suffix":""},{"dropping-particle":"","family":"Harvest","given":"The","non-dropping-particle":"","parse-names":false,"suffix":""}],"id":"ITEM-1","issue":"January 2015","issued":{"date-parts":[["2012"]]},"title":"Progress Towards the Convention on Biological Diversity ’ s 2010 and 2012 Targets for Protected Area Coverage A technical report for the IUCN international workshop “ Looking to","type":"article-journal"},"uris":["http://www.mendeley.com/documents/?uuid=eff46a89-0933-4956-b7f5-799aff1ec6c7"]}],"mendeley":{"formattedCitation":"(Coad, Burgess, Bertzky, Commission, &amp; Harvest, 2012)","manualFormatting":"(Coad et al., 2012)","plainTextFormattedCitation":"(Coad, Burgess, Bertzky, Commission, &amp; Harvest, 2012)","previouslyFormattedCitation":"(Coad, Burgess, Bertzky, Commission, &amp; Harvest, 2012)"},"properties":{"noteIndex":0},"schema":"https://github.com/citation-style-language/schema/raw/master/csl-citation.json"}</w:instrText>
      </w:r>
      <w:r w:rsidR="004B017B">
        <w:rPr>
          <w:rFonts w:ascii="Times New Roman" w:hAnsi="Times New Roman" w:cs="Times New Roman"/>
          <w:sz w:val="24"/>
          <w:szCs w:val="24"/>
        </w:rPr>
        <w:fldChar w:fldCharType="separate"/>
      </w:r>
      <w:r w:rsidR="004B017B" w:rsidRPr="004B017B">
        <w:rPr>
          <w:rFonts w:ascii="Times New Roman" w:hAnsi="Times New Roman" w:cs="Times New Roman"/>
          <w:noProof/>
          <w:sz w:val="24"/>
          <w:szCs w:val="24"/>
        </w:rPr>
        <w:t>(Coad</w:t>
      </w:r>
      <w:r w:rsidR="004B017B">
        <w:rPr>
          <w:rFonts w:ascii="Times New Roman" w:hAnsi="Times New Roman" w:cs="Times New Roman"/>
          <w:noProof/>
          <w:sz w:val="24"/>
          <w:szCs w:val="24"/>
        </w:rPr>
        <w:t xml:space="preserve"> et al., </w:t>
      </w:r>
      <w:r w:rsidR="004B017B" w:rsidRPr="004B017B">
        <w:rPr>
          <w:rFonts w:ascii="Times New Roman" w:hAnsi="Times New Roman" w:cs="Times New Roman"/>
          <w:noProof/>
          <w:sz w:val="24"/>
          <w:szCs w:val="24"/>
        </w:rPr>
        <w:t>2012)</w:t>
      </w:r>
      <w:r w:rsidR="004B017B">
        <w:rPr>
          <w:rFonts w:ascii="Times New Roman" w:hAnsi="Times New Roman" w:cs="Times New Roman"/>
          <w:sz w:val="24"/>
          <w:szCs w:val="24"/>
        </w:rPr>
        <w:fldChar w:fldCharType="end"/>
      </w:r>
      <w:r w:rsidR="004B017B">
        <w:rPr>
          <w:rFonts w:ascii="Times New Roman" w:hAnsi="Times New Roman" w:cs="Times New Roman"/>
          <w:sz w:val="24"/>
          <w:szCs w:val="24"/>
        </w:rPr>
        <w:t xml:space="preserve">. </w:t>
      </w:r>
      <w:r w:rsidR="00F53A4C">
        <w:rPr>
          <w:rFonts w:ascii="Times New Roman" w:hAnsi="Times New Roman" w:cs="Times New Roman"/>
          <w:sz w:val="24"/>
          <w:szCs w:val="24"/>
        </w:rPr>
        <w:t xml:space="preserve">However, </w:t>
      </w:r>
      <w:r w:rsidR="00C85854">
        <w:rPr>
          <w:rFonts w:ascii="Times New Roman" w:hAnsi="Times New Roman" w:cs="Times New Roman"/>
          <w:sz w:val="24"/>
          <w:szCs w:val="24"/>
        </w:rPr>
        <w:t xml:space="preserve">operationalizing ecosystem services perspective for effective management of PAs is challenging </w:t>
      </w:r>
      <w:r w:rsidR="00C85854">
        <w:rPr>
          <w:rFonts w:ascii="Times New Roman" w:hAnsi="Times New Roman" w:cs="Times New Roman"/>
          <w:sz w:val="24"/>
          <w:szCs w:val="24"/>
        </w:rPr>
        <w:fldChar w:fldCharType="begin" w:fldLock="1"/>
      </w:r>
      <w:r w:rsidR="00402674">
        <w:rPr>
          <w:rFonts w:ascii="Times New Roman" w:hAnsi="Times New Roman" w:cs="Times New Roman"/>
          <w:sz w:val="24"/>
          <w:szCs w:val="24"/>
        </w:rPr>
        <w:instrText>ADDIN CSL_CITATION {"citationItems":[{"id":"ITEM-1","itemData":{"DOI":"10.1016/j.ecoser.2017.10.009","ISSN":"2212-0416","author":[{"dropping-particle":"","family":"Schirpke","given":"Uta","non-dropping-particle":"","parse-names":false,"suffix":""},{"dropping-particle":"","family":"Marino","given":"Davide","non-dropping-particle":"","parse-names":false,"suffix":""},{"dropping-particle":"","family":"Marucci","given":"Angelo","non-dropping-particle":"","parse-names":false,"suffix":""},{"dropping-particle":"","family":"Palmieri","given":"Margherita","non-dropping-particle":"","parse-names":false,"suffix":""},{"dropping-particle":"","family":"Scolozzi","given":"Rocco","non-dropping-particle":"","parse-names":false,"suffix":""}],"container-title":"Ecosystem Services","id":"ITEM-1","issued":{"date-parts":[["2017"]]},"page":"105-114","publisher":"Elsevier B.V.","title":"Operationalising ecosystem services for effective management of protected areas : Experiences and challenges","type":"article-journal","volume":"28"},"uris":["http://www.mendeley.com/documents/?uuid=49b7d999-7269-4611-9d19-e9144eb98042"]}],"mendeley":{"formattedCitation":"(Uta Schirpke, Marino, Marucci, Palmieri, &amp; Scolozzi, 2017)","manualFormatting":"(Schirpke et al., 2017)","plainTextFormattedCitation":"(Uta Schirpke, Marino, Marucci, Palmieri, &amp; Scolozzi, 2017)","previouslyFormattedCitation":"(Uta Schirpke, Marino, Marucci, Palmieri, &amp; Scolozzi, 2017)"},"properties":{"noteIndex":0},"schema":"https://github.com/citation-style-language/schema/raw/master/csl-citation.json"}</w:instrText>
      </w:r>
      <w:r w:rsidR="00C85854">
        <w:rPr>
          <w:rFonts w:ascii="Times New Roman" w:hAnsi="Times New Roman" w:cs="Times New Roman"/>
          <w:sz w:val="24"/>
          <w:szCs w:val="24"/>
        </w:rPr>
        <w:fldChar w:fldCharType="separate"/>
      </w:r>
      <w:r w:rsidR="00C85854" w:rsidRPr="00C85854">
        <w:rPr>
          <w:rFonts w:ascii="Times New Roman" w:hAnsi="Times New Roman" w:cs="Times New Roman"/>
          <w:noProof/>
          <w:sz w:val="24"/>
          <w:szCs w:val="24"/>
        </w:rPr>
        <w:t>(Schirpke</w:t>
      </w:r>
      <w:r w:rsidR="0008692F">
        <w:rPr>
          <w:rFonts w:ascii="Times New Roman" w:hAnsi="Times New Roman" w:cs="Times New Roman"/>
          <w:noProof/>
          <w:sz w:val="24"/>
          <w:szCs w:val="24"/>
        </w:rPr>
        <w:t xml:space="preserve"> et al., </w:t>
      </w:r>
      <w:r w:rsidR="00C85854" w:rsidRPr="00C85854">
        <w:rPr>
          <w:rFonts w:ascii="Times New Roman" w:hAnsi="Times New Roman" w:cs="Times New Roman"/>
          <w:noProof/>
          <w:sz w:val="24"/>
          <w:szCs w:val="24"/>
        </w:rPr>
        <w:t>2017)</w:t>
      </w:r>
      <w:r w:rsidR="00C85854">
        <w:rPr>
          <w:rFonts w:ascii="Times New Roman" w:hAnsi="Times New Roman" w:cs="Times New Roman"/>
          <w:sz w:val="24"/>
          <w:szCs w:val="24"/>
        </w:rPr>
        <w:fldChar w:fldCharType="end"/>
      </w:r>
      <w:r w:rsidR="00C85854">
        <w:rPr>
          <w:rFonts w:ascii="Times New Roman" w:hAnsi="Times New Roman" w:cs="Times New Roman"/>
          <w:sz w:val="24"/>
          <w:szCs w:val="24"/>
        </w:rPr>
        <w:t xml:space="preserve"> </w:t>
      </w:r>
      <w:r w:rsidR="00922880">
        <w:rPr>
          <w:rFonts w:ascii="Times New Roman" w:hAnsi="Times New Roman" w:cs="Times New Roman"/>
          <w:sz w:val="24"/>
          <w:szCs w:val="24"/>
        </w:rPr>
        <w:t>mainly because e</w:t>
      </w:r>
      <w:r w:rsidR="00643534">
        <w:rPr>
          <w:rFonts w:ascii="Times New Roman" w:hAnsi="Times New Roman" w:cs="Times New Roman"/>
          <w:sz w:val="24"/>
          <w:szCs w:val="24"/>
        </w:rPr>
        <w:t xml:space="preserve">cosystem </w:t>
      </w:r>
      <w:r w:rsidR="00516C19">
        <w:rPr>
          <w:rFonts w:ascii="Times New Roman" w:hAnsi="Times New Roman" w:cs="Times New Roman"/>
          <w:sz w:val="24"/>
          <w:szCs w:val="24"/>
        </w:rPr>
        <w:lastRenderedPageBreak/>
        <w:t xml:space="preserve">services </w:t>
      </w:r>
      <w:r w:rsidR="00643534">
        <w:rPr>
          <w:rFonts w:ascii="Times New Roman" w:hAnsi="Times New Roman" w:cs="Times New Roman"/>
          <w:sz w:val="24"/>
          <w:szCs w:val="24"/>
        </w:rPr>
        <w:t xml:space="preserve">perspectives </w:t>
      </w:r>
      <w:r w:rsidR="00516C19">
        <w:rPr>
          <w:rFonts w:ascii="Times New Roman" w:hAnsi="Times New Roman" w:cs="Times New Roman"/>
          <w:sz w:val="24"/>
          <w:szCs w:val="24"/>
        </w:rPr>
        <w:t xml:space="preserve">are often </w:t>
      </w:r>
      <w:r w:rsidR="00CB1242">
        <w:rPr>
          <w:rFonts w:ascii="Times New Roman" w:hAnsi="Times New Roman" w:cs="Times New Roman"/>
          <w:sz w:val="24"/>
          <w:szCs w:val="24"/>
        </w:rPr>
        <w:t xml:space="preserve">explored within a </w:t>
      </w:r>
      <w:r w:rsidR="00516C19">
        <w:rPr>
          <w:rFonts w:ascii="Times New Roman" w:hAnsi="Times New Roman" w:cs="Times New Roman"/>
          <w:sz w:val="24"/>
          <w:szCs w:val="24"/>
        </w:rPr>
        <w:t xml:space="preserve">narrow </w:t>
      </w:r>
      <w:r w:rsidR="007C56B3">
        <w:rPr>
          <w:rFonts w:ascii="Times New Roman" w:hAnsi="Times New Roman" w:cs="Times New Roman"/>
          <w:sz w:val="24"/>
          <w:szCs w:val="24"/>
        </w:rPr>
        <w:t>bio-physical</w:t>
      </w:r>
      <w:r w:rsidR="00395FFF">
        <w:rPr>
          <w:rFonts w:ascii="Times New Roman" w:hAnsi="Times New Roman" w:cs="Times New Roman"/>
          <w:sz w:val="24"/>
          <w:szCs w:val="24"/>
        </w:rPr>
        <w:t xml:space="preserve"> </w:t>
      </w:r>
      <w:r w:rsidR="00516C19">
        <w:rPr>
          <w:rFonts w:ascii="Times New Roman" w:hAnsi="Times New Roman" w:cs="Times New Roman"/>
          <w:sz w:val="24"/>
          <w:szCs w:val="24"/>
        </w:rPr>
        <w:t>boundaries</w:t>
      </w:r>
      <w:r w:rsidR="004540A0">
        <w:rPr>
          <w:rFonts w:ascii="Times New Roman" w:hAnsi="Times New Roman" w:cs="Times New Roman"/>
          <w:sz w:val="24"/>
          <w:szCs w:val="24"/>
        </w:rPr>
        <w:t xml:space="preserve"> a</w:t>
      </w:r>
      <w:r w:rsidR="00516C19">
        <w:rPr>
          <w:rFonts w:ascii="Times New Roman" w:hAnsi="Times New Roman" w:cs="Times New Roman"/>
          <w:sz w:val="24"/>
          <w:szCs w:val="24"/>
        </w:rPr>
        <w:t xml:space="preserve">nd </w:t>
      </w:r>
      <w:r w:rsidR="000C4AD1">
        <w:rPr>
          <w:rFonts w:ascii="Times New Roman" w:hAnsi="Times New Roman" w:cs="Times New Roman"/>
          <w:sz w:val="24"/>
          <w:szCs w:val="24"/>
        </w:rPr>
        <w:t xml:space="preserve">its </w:t>
      </w:r>
      <w:r w:rsidR="00395FFF">
        <w:rPr>
          <w:rFonts w:ascii="Times New Roman" w:hAnsi="Times New Roman" w:cs="Times New Roman"/>
          <w:sz w:val="24"/>
          <w:szCs w:val="24"/>
        </w:rPr>
        <w:t xml:space="preserve">interregional dimensions are </w:t>
      </w:r>
      <w:r w:rsidR="000C4AD1">
        <w:rPr>
          <w:rFonts w:ascii="Times New Roman" w:hAnsi="Times New Roman" w:cs="Times New Roman"/>
          <w:sz w:val="24"/>
          <w:szCs w:val="24"/>
        </w:rPr>
        <w:t>overlooked</w:t>
      </w:r>
      <w:r w:rsidR="00CB1242">
        <w:rPr>
          <w:rFonts w:ascii="Times New Roman" w:hAnsi="Times New Roman" w:cs="Times New Roman"/>
          <w:sz w:val="24"/>
          <w:szCs w:val="24"/>
        </w:rPr>
        <w:t xml:space="preserve"> </w:t>
      </w:r>
      <w:r w:rsidR="005E495F">
        <w:rPr>
          <w:rFonts w:ascii="Times New Roman" w:hAnsi="Times New Roman" w:cs="Times New Roman"/>
          <w:sz w:val="24"/>
          <w:szCs w:val="24"/>
        </w:rPr>
        <w:fldChar w:fldCharType="begin" w:fldLock="1"/>
      </w:r>
      <w:r w:rsidR="00C85854">
        <w:rPr>
          <w:rFonts w:ascii="Times New Roman" w:hAnsi="Times New Roman" w:cs="Times New Roman"/>
          <w:sz w:val="24"/>
          <w:szCs w:val="24"/>
        </w:rPr>
        <w:instrText>ADDIN CSL_CITATION {"citationItems":[{"id":"ITEM-1","itemData":{"DOI":"10.1016/j.ecolind.2019.04.046","abstract":"Ecosystem services (ES)assessments commonly focus on a specific biophysical region or nation and take its geographic borders as the system boundary. Most geographical regions are, however, not closed systems but are open and telecoupled with other regions, such that the use of ES in one location is dependent on ecosystem processes and ecological management in other locations. Interregional ES flows often affect national economies and may trigger issues of national security and global equity. To date, however, methodologies for assessing interregional flows of ES have been published in dispersed literature. This paper provides a three-step guidance for how to assess four different types of interregional ES flows (traded goods, passive biophysical flows, species migration and dispersal as well as information flows). This guidance is intended to complement national and regional ecosystem assessments. The three steps are to (i)define the goal and scope of interregional ES flow assessments, (ii)quantify the interregional ES flows using a tiered approach and (iii)interpret results in terms of uncertainties, consequences and governance options. We compile different indicators for assessing interregional ES flows and evaluate their suitability for national and regional ES assessments. Finally, to assess the implications of interregional ES flows for environmental sustainability and human well-being, we relate our flow indicators to the Sustainable Development Goals. This guidance towards systematic assessment of interregional ES flows provides a first step to measure and quantify externalised environmental costs and can contribute to the development of indicators to address interregional imbalances in trade, foreign policy and beyond. © 2019 Elsevier Ltd","author":[{"dropping-particle":"","family":"Koellner","given":"T","non-dropping-particle":"","parse-names":false,"suffix":""},{"dropping-particle":"","family":"Bonn","given":"A","non-dropping-particle":"","parse-names":false,"suffix":""},{"dropping-particle":"","family":"Arnhold","given":"S","non-dropping-particle":"","parse-names":false,"suffix":""},{"dropping-particle":"","family":"Bagstad","given":"K J","non-dropping-particle":"","parse-names":false,"suffix":""},{"dropping-particle":"","family":"Fridman","given":"D","non-dropping-particle":"","parse-names":false,"suffix":""},{"dropping-particle":"","family":"Guerra","given":"C A","non-dropping-particle":"","parse-names":false,"suffix":""},{"dropping-particle":"","family":"Kastner","given":"T","non-dropping-particle":"","parse-names":false,"suffix":""},{"dropping-particle":"","family":"Kissinger","given":"M","non-dropping-particle":"","parse-names":false,"suffix":""},{"dropping-particle":"","family":"Kleemann","given":"J","non-dropping-particle":"","parse-names":false,"suffix":""},{"dropping-particle":"","family":"Kuhlicke","given":"C","non-dropping-particle":"","parse-names":false,"suffix":""},{"dropping-particle":"","family":"Liu","given":"J","non-dropping-particle":"","parse-names":false,"suffix":""},{"dropping-particle":"","family":"López-Hoffman","given":"L","non-dropping-particle":"","parse-names":false,"suffix":""},{"dropping-particle":"","family":"Marques","given":"A","non-dropping-particle":"","parse-names":false,"suffix":""},{"dropping-particle":"","family":"Martín-López","given":"B","non-dropping-particle":"","parse-names":false,"suffix":""},{"dropping-particle":"","family":"Schulp","given":"C J E","non-dropping-particle":"","parse-names":false,"suffix":""},{"dropping-particle":"","family":"Wolff","given":"S","non-dropping-particle":"","parse-names":false,"suffix":""},{"dropping-particle":"","family":"Schröter","given":"M","non-dropping-particle":"","parse-names":false,"suffix":""}],"container-title":"Ecological Indicators","id":"ITEM-1","issued":{"date-parts":[["2019"]]},"note":"Cited By :1\n\nExport Date: 4 March 2020","page":"92-106","publisher-place":"Faculty of Biology, Chemistry and Geosciences, BayCEER, University of Bayreuth, Universitätsstr. 30, Bayreuth, 95440, Germany","title":"Guidance for assessing interregional ecosystem service flows","type":"article-journal","volume":"105"},"uris":["http://www.mendeley.com/documents/?uuid=21583138-269a-4c57-a3a8-5c60bbf9d242"]}],"mendeley":{"formattedCitation":"(Koellner et al., 2019)","plainTextFormattedCitation":"(Koellner et al., 2019)","previouslyFormattedCitation":"(Koellner et al., 2019)"},"properties":{"noteIndex":0},"schema":"https://github.com/citation-style-language/schema/raw/master/csl-citation.json"}</w:instrText>
      </w:r>
      <w:r w:rsidR="005E495F">
        <w:rPr>
          <w:rFonts w:ascii="Times New Roman" w:hAnsi="Times New Roman" w:cs="Times New Roman"/>
          <w:sz w:val="24"/>
          <w:szCs w:val="24"/>
        </w:rPr>
        <w:fldChar w:fldCharType="separate"/>
      </w:r>
      <w:r w:rsidR="005E495F" w:rsidRPr="005E495F">
        <w:rPr>
          <w:rFonts w:ascii="Times New Roman" w:hAnsi="Times New Roman" w:cs="Times New Roman"/>
          <w:noProof/>
          <w:sz w:val="24"/>
          <w:szCs w:val="24"/>
        </w:rPr>
        <w:t>(Koellner et al., 2019)</w:t>
      </w:r>
      <w:r w:rsidR="005E495F">
        <w:rPr>
          <w:rFonts w:ascii="Times New Roman" w:hAnsi="Times New Roman" w:cs="Times New Roman"/>
          <w:sz w:val="24"/>
          <w:szCs w:val="24"/>
        </w:rPr>
        <w:fldChar w:fldCharType="end"/>
      </w:r>
      <w:r w:rsidR="00EE3E32">
        <w:rPr>
          <w:rFonts w:ascii="Times New Roman" w:hAnsi="Times New Roman" w:cs="Times New Roman"/>
          <w:sz w:val="24"/>
          <w:szCs w:val="24"/>
        </w:rPr>
        <w:t xml:space="preserve">. Often, </w:t>
      </w:r>
      <w:r w:rsidR="001E676D">
        <w:rPr>
          <w:rFonts w:ascii="Times New Roman" w:hAnsi="Times New Roman" w:cs="Times New Roman"/>
          <w:sz w:val="24"/>
          <w:szCs w:val="24"/>
        </w:rPr>
        <w:t xml:space="preserve">areas providing </w:t>
      </w:r>
      <w:r w:rsidR="00EA43BA">
        <w:rPr>
          <w:rFonts w:ascii="Times New Roman" w:hAnsi="Times New Roman" w:cs="Times New Roman"/>
          <w:sz w:val="24"/>
          <w:szCs w:val="24"/>
        </w:rPr>
        <w:t xml:space="preserve">the </w:t>
      </w:r>
      <w:r w:rsidR="001E676D">
        <w:rPr>
          <w:rFonts w:ascii="Times New Roman" w:hAnsi="Times New Roman" w:cs="Times New Roman"/>
          <w:sz w:val="24"/>
          <w:szCs w:val="24"/>
        </w:rPr>
        <w:t xml:space="preserve">services and areas benefitting are </w:t>
      </w:r>
      <w:r w:rsidR="002B5363">
        <w:rPr>
          <w:rFonts w:ascii="Times New Roman" w:hAnsi="Times New Roman" w:cs="Times New Roman"/>
          <w:sz w:val="24"/>
          <w:szCs w:val="24"/>
        </w:rPr>
        <w:t>distant and dislocated</w:t>
      </w:r>
      <w:r w:rsidR="00331E43">
        <w:rPr>
          <w:rFonts w:ascii="Times New Roman" w:hAnsi="Times New Roman" w:cs="Times New Roman"/>
          <w:sz w:val="24"/>
          <w:szCs w:val="24"/>
        </w:rPr>
        <w:t xml:space="preserve"> </w:t>
      </w:r>
      <w:r w:rsidR="00331E43">
        <w:rPr>
          <w:rFonts w:ascii="Times New Roman" w:hAnsi="Times New Roman" w:cs="Times New Roman"/>
          <w:sz w:val="24"/>
          <w:szCs w:val="24"/>
        </w:rPr>
        <w:fldChar w:fldCharType="begin" w:fldLock="1"/>
      </w:r>
      <w:r w:rsidR="0026421A">
        <w:rPr>
          <w:rFonts w:ascii="Times New Roman" w:hAnsi="Times New Roman" w:cs="Times New Roman"/>
          <w:sz w:val="24"/>
          <w:szCs w:val="24"/>
        </w:rPr>
        <w:instrText>ADDIN CSL_CITATION {"citationItems":[{"id":"ITEM-1","itemData":{"DOI":"10.1080/21513732.2017.1407362","abstract":"Ecosystem services (ESs) are influenced by use intensity. Arising disparities between supply and demand are often depending on spatial relationships. We propose to classify the spatial relations into six cases with regard to the relocation of resources to the affected groups of people. Based on these six cases, the paper also identifies the human contributions to service supply and transfer. The classification distinguishes between ‘local’ (supply and demand in the same area), ‘proximity’ (close natural transfer), ‘process’ (distant transfer by natural processes), ‘access’ (users can get to the ecosystem), ‘commodity’ (supply contributed and transfer carried out by market players), and ‘global’. For the several cases, specific scientific methods and different policy approaches are applicable. A crucial issue is how to deal with the actors who enable, maintain, and restrict ESs. Thus, considerations about landscape maintenance, conservation support, and private solutions are necessary. The contribution suggests a framework to analyse and improve the relationships concerned by uncovering mismatches between supply and demand. We use selected indicators to compare supply and demand in these relations. Four examples show the capability of the approach to limit the overuse of ecosystems and to maintain the according ESs. © 2017 The Author(s). Published by Informa UK Limited, trading as Taylor &amp; Francis Group.","author":[{"dropping-particle":"","family":"Syrbe","given":"R.-U.","non-dropping-particle":"","parse-names":false,"suffix":""},{"dropping-particle":"","family":"Grunewald","given":"K","non-dropping-particle":"","parse-names":false,"suffix":""}],"container-title":"International Journal of Biodiversity Science, Ecosystem Services and Management","id":"ITEM-1","issue":"2","issued":{"date-parts":[["2017"]]},"note":"Cited By :15\n\nExport Date: 4 March 2020","page":"148-161","publisher-place":"Landscape Change and Management, Leibniz Institute of Ecological and Regional Development (IOER), Dresden, Germany","title":"Ecosystem service supply and demand–the challenge to balance spatial mismatches","type":"article-journal","volume":"13"},"uris":["http://www.mendeley.com/documents/?uuid=c195c15d-817d-4412-be95-5db46b69ddcf"]}],"mendeley":{"formattedCitation":"(Syrbe &amp; Grunewald, 2017)","plainTextFormattedCitation":"(Syrbe &amp; Grunewald, 2017)","previouslyFormattedCitation":"(Syrbe &amp; Grunewald, 2017)"},"properties":{"noteIndex":0},"schema":"https://github.com/citation-style-language/schema/raw/master/csl-citation.json"}</w:instrText>
      </w:r>
      <w:r w:rsidR="00331E43">
        <w:rPr>
          <w:rFonts w:ascii="Times New Roman" w:hAnsi="Times New Roman" w:cs="Times New Roman"/>
          <w:sz w:val="24"/>
          <w:szCs w:val="24"/>
        </w:rPr>
        <w:fldChar w:fldCharType="separate"/>
      </w:r>
      <w:r w:rsidR="00331E43" w:rsidRPr="00331E43">
        <w:rPr>
          <w:rFonts w:ascii="Times New Roman" w:hAnsi="Times New Roman" w:cs="Times New Roman"/>
          <w:noProof/>
          <w:sz w:val="24"/>
          <w:szCs w:val="24"/>
        </w:rPr>
        <w:t>(Syrbe &amp; Grunewald, 2017)</w:t>
      </w:r>
      <w:r w:rsidR="00331E43">
        <w:rPr>
          <w:rFonts w:ascii="Times New Roman" w:hAnsi="Times New Roman" w:cs="Times New Roman"/>
          <w:sz w:val="24"/>
          <w:szCs w:val="24"/>
        </w:rPr>
        <w:fldChar w:fldCharType="end"/>
      </w:r>
      <w:r w:rsidR="00EE3E32">
        <w:rPr>
          <w:rFonts w:ascii="Times New Roman" w:hAnsi="Times New Roman" w:cs="Times New Roman"/>
          <w:sz w:val="24"/>
          <w:szCs w:val="24"/>
        </w:rPr>
        <w:t xml:space="preserve"> </w:t>
      </w:r>
      <w:r w:rsidR="000D26C7">
        <w:rPr>
          <w:rFonts w:ascii="Times New Roman" w:hAnsi="Times New Roman" w:cs="Times New Roman"/>
          <w:sz w:val="24"/>
          <w:szCs w:val="24"/>
        </w:rPr>
        <w:t xml:space="preserve">and it is difficult to measure </w:t>
      </w:r>
      <w:del w:id="50" w:author="Bandana Shakya" w:date="2020-06-26T11:37:00Z">
        <w:r w:rsidR="000D26C7" w:rsidRPr="000D26C7" w:rsidDel="00A76FF3">
          <w:rPr>
            <w:rFonts w:ascii="Times New Roman" w:hAnsi="Times New Roman" w:cs="Times New Roman"/>
            <w:sz w:val="24"/>
            <w:szCs w:val="24"/>
          </w:rPr>
          <w:delText xml:space="preserve">an </w:delText>
        </w:r>
      </w:del>
      <w:r w:rsidR="000D26C7" w:rsidRPr="000D26C7">
        <w:rPr>
          <w:rFonts w:ascii="Times New Roman" w:hAnsi="Times New Roman" w:cs="Times New Roman"/>
          <w:sz w:val="24"/>
          <w:szCs w:val="24"/>
        </w:rPr>
        <w:t>ecosystem</w:t>
      </w:r>
      <w:ins w:id="51" w:author="Bandana Shakya" w:date="2020-06-26T11:37:00Z">
        <w:r w:rsidR="00A76FF3">
          <w:rPr>
            <w:rFonts w:ascii="Times New Roman" w:hAnsi="Times New Roman" w:cs="Times New Roman"/>
            <w:sz w:val="24"/>
            <w:szCs w:val="24"/>
          </w:rPr>
          <w:t>s</w:t>
        </w:r>
      </w:ins>
      <w:r w:rsidR="000D26C7" w:rsidRPr="000D26C7">
        <w:rPr>
          <w:rFonts w:ascii="Times New Roman" w:hAnsi="Times New Roman" w:cs="Times New Roman"/>
          <w:sz w:val="24"/>
          <w:szCs w:val="24"/>
        </w:rPr>
        <w:t>’</w:t>
      </w:r>
      <w:del w:id="52" w:author="Bandana Shakya" w:date="2020-06-26T11:37:00Z">
        <w:r w:rsidR="000D26C7" w:rsidRPr="000D26C7" w:rsidDel="00A76FF3">
          <w:rPr>
            <w:rFonts w:ascii="Times New Roman" w:hAnsi="Times New Roman" w:cs="Times New Roman"/>
            <w:sz w:val="24"/>
            <w:szCs w:val="24"/>
          </w:rPr>
          <w:delText>s</w:delText>
        </w:r>
      </w:del>
      <w:r w:rsidR="000D26C7" w:rsidRPr="000D26C7">
        <w:rPr>
          <w:rFonts w:ascii="Times New Roman" w:hAnsi="Times New Roman" w:cs="Times New Roman"/>
          <w:sz w:val="24"/>
          <w:szCs w:val="24"/>
        </w:rPr>
        <w:t xml:space="preserve"> capacity to produce services</w:t>
      </w:r>
      <w:r w:rsidR="006C6CBD">
        <w:rPr>
          <w:rFonts w:ascii="Times New Roman" w:hAnsi="Times New Roman" w:cs="Times New Roman"/>
          <w:sz w:val="24"/>
          <w:szCs w:val="24"/>
        </w:rPr>
        <w:t xml:space="preserve">, </w:t>
      </w:r>
      <w:ins w:id="53" w:author="Bandana Shakya" w:date="2020-06-26T11:36:00Z">
        <w:r w:rsidR="00A76FF3">
          <w:rPr>
            <w:rFonts w:ascii="Times New Roman" w:hAnsi="Times New Roman" w:cs="Times New Roman"/>
            <w:sz w:val="24"/>
            <w:szCs w:val="24"/>
          </w:rPr>
          <w:t xml:space="preserve">the </w:t>
        </w:r>
      </w:ins>
      <w:r w:rsidR="000D26C7" w:rsidRPr="000D26C7">
        <w:rPr>
          <w:rFonts w:ascii="Times New Roman" w:hAnsi="Times New Roman" w:cs="Times New Roman"/>
          <w:sz w:val="24"/>
          <w:szCs w:val="24"/>
        </w:rPr>
        <w:t xml:space="preserve">pressures that </w:t>
      </w:r>
      <w:r w:rsidR="006C6CBD">
        <w:rPr>
          <w:rFonts w:ascii="Times New Roman" w:hAnsi="Times New Roman" w:cs="Times New Roman"/>
          <w:sz w:val="24"/>
          <w:szCs w:val="24"/>
        </w:rPr>
        <w:t xml:space="preserve">hampers </w:t>
      </w:r>
      <w:r w:rsidR="000D26C7" w:rsidRPr="000D26C7">
        <w:rPr>
          <w:rFonts w:ascii="Times New Roman" w:hAnsi="Times New Roman" w:cs="Times New Roman"/>
          <w:sz w:val="24"/>
          <w:szCs w:val="24"/>
        </w:rPr>
        <w:t>ecosystem’s ability to provide the service</w:t>
      </w:r>
      <w:r w:rsidR="00F926F8">
        <w:rPr>
          <w:rFonts w:ascii="Times New Roman" w:hAnsi="Times New Roman" w:cs="Times New Roman"/>
          <w:sz w:val="24"/>
          <w:szCs w:val="24"/>
        </w:rPr>
        <w:t>s</w:t>
      </w:r>
      <w:r w:rsidR="006C6CBD">
        <w:rPr>
          <w:rFonts w:ascii="Times New Roman" w:hAnsi="Times New Roman" w:cs="Times New Roman"/>
          <w:sz w:val="24"/>
          <w:szCs w:val="24"/>
        </w:rPr>
        <w:t xml:space="preserve">, and </w:t>
      </w:r>
      <w:ins w:id="54" w:author="Bandana Shakya" w:date="2020-06-26T11:37:00Z">
        <w:r w:rsidR="00A76FF3">
          <w:rPr>
            <w:rFonts w:ascii="Times New Roman" w:hAnsi="Times New Roman" w:cs="Times New Roman"/>
            <w:sz w:val="24"/>
            <w:szCs w:val="24"/>
          </w:rPr>
          <w:t xml:space="preserve">the </w:t>
        </w:r>
      </w:ins>
      <w:r w:rsidR="000D26C7" w:rsidRPr="000D26C7">
        <w:rPr>
          <w:rFonts w:ascii="Times New Roman" w:hAnsi="Times New Roman" w:cs="Times New Roman"/>
          <w:sz w:val="24"/>
          <w:szCs w:val="24"/>
        </w:rPr>
        <w:t>societal demand for the service</w:t>
      </w:r>
      <w:r w:rsidR="00F926F8">
        <w:rPr>
          <w:rFonts w:ascii="Times New Roman" w:hAnsi="Times New Roman" w:cs="Times New Roman"/>
          <w:sz w:val="24"/>
          <w:szCs w:val="24"/>
        </w:rPr>
        <w:t>s</w:t>
      </w:r>
      <w:r w:rsidR="006C6CBD">
        <w:rPr>
          <w:rFonts w:ascii="Times New Roman" w:hAnsi="Times New Roman" w:cs="Times New Roman"/>
          <w:sz w:val="24"/>
          <w:szCs w:val="24"/>
        </w:rPr>
        <w:t xml:space="preserve"> </w:t>
      </w:r>
      <w:r w:rsidR="006C6CBD">
        <w:rPr>
          <w:rFonts w:ascii="Times New Roman" w:hAnsi="Times New Roman" w:cs="Times New Roman"/>
          <w:sz w:val="24"/>
          <w:szCs w:val="24"/>
        </w:rPr>
        <w:fldChar w:fldCharType="begin" w:fldLock="1"/>
      </w:r>
      <w:r w:rsidR="00E577A4">
        <w:rPr>
          <w:rFonts w:ascii="Times New Roman" w:hAnsi="Times New Roman" w:cs="Times New Roman"/>
          <w:sz w:val="24"/>
          <w:szCs w:val="24"/>
        </w:rPr>
        <w:instrText>ADDIN CSL_CITATION {"citationItems":[{"id":"ITEM-1","itemData":{"DOI":"10.1016/j.ecocom.2013.07.004","ISSN":"1476-945X","author":[{"dropping-particle":"","family":"Villamagna","given":"Amy M","non-dropping-particle":"","parse-names":false,"suffix":""},{"dropping-particle":"","family":"Angermeier","given":"Paul L","non-dropping-particle":"","parse-names":false,"suffix":""},{"dropping-particle":"","family":"Bennett","given":"Elena M","non-dropping-particle":"","parse-names":false,"suffix":""}],"container-title":"Ecological Complexity","id":"ITEM-1","issued":{"date-parts":[["2013"]]},"page":"114-121","publisher":"Elsevier B.V.","title":"Capacity , pressure , demand , and flow : A conceptual framework for analyzing ecosystem service provision and delivery","type":"article-journal","volume":"15"},"uris":["http://www.mendeley.com/documents/?uuid=790ed285-fc47-4d70-b416-eeaeb636f0c6"]}],"mendeley":{"formattedCitation":"(Villamagna, Angermeier, &amp; Bennett, 2013)","manualFormatting":"(Villamagna et al., 2013)","plainTextFormattedCitation":"(Villamagna, Angermeier, &amp; Bennett, 2013)","previouslyFormattedCitation":"(Villamagna, Angermeier, &amp; Bennett, 2013)"},"properties":{"noteIndex":0},"schema":"https://github.com/citation-style-language/schema/raw/master/csl-citation.json"}</w:instrText>
      </w:r>
      <w:r w:rsidR="006C6CBD">
        <w:rPr>
          <w:rFonts w:ascii="Times New Roman" w:hAnsi="Times New Roman" w:cs="Times New Roman"/>
          <w:sz w:val="24"/>
          <w:szCs w:val="24"/>
        </w:rPr>
        <w:fldChar w:fldCharType="separate"/>
      </w:r>
      <w:r w:rsidR="006C6CBD" w:rsidRPr="006C6CBD">
        <w:rPr>
          <w:rFonts w:ascii="Times New Roman" w:hAnsi="Times New Roman" w:cs="Times New Roman"/>
          <w:noProof/>
          <w:sz w:val="24"/>
          <w:szCs w:val="24"/>
        </w:rPr>
        <w:t>(Villamagna</w:t>
      </w:r>
      <w:r w:rsidR="00C03D43">
        <w:rPr>
          <w:rFonts w:ascii="Times New Roman" w:hAnsi="Times New Roman" w:cs="Times New Roman"/>
          <w:noProof/>
          <w:sz w:val="24"/>
          <w:szCs w:val="24"/>
        </w:rPr>
        <w:t xml:space="preserve"> et al., </w:t>
      </w:r>
      <w:r w:rsidR="006C6CBD" w:rsidRPr="006C6CBD">
        <w:rPr>
          <w:rFonts w:ascii="Times New Roman" w:hAnsi="Times New Roman" w:cs="Times New Roman"/>
          <w:noProof/>
          <w:sz w:val="24"/>
          <w:szCs w:val="24"/>
        </w:rPr>
        <w:t>2013)</w:t>
      </w:r>
      <w:r w:rsidR="006C6CBD">
        <w:rPr>
          <w:rFonts w:ascii="Times New Roman" w:hAnsi="Times New Roman" w:cs="Times New Roman"/>
          <w:sz w:val="24"/>
          <w:szCs w:val="24"/>
        </w:rPr>
        <w:fldChar w:fldCharType="end"/>
      </w:r>
      <w:r w:rsidR="00C03D43">
        <w:rPr>
          <w:rFonts w:ascii="Times New Roman" w:hAnsi="Times New Roman" w:cs="Times New Roman"/>
          <w:sz w:val="24"/>
          <w:szCs w:val="24"/>
        </w:rPr>
        <w:t xml:space="preserve">. </w:t>
      </w:r>
      <w:r w:rsidR="00395FFF" w:rsidRPr="00D8658C">
        <w:rPr>
          <w:rFonts w:ascii="Times New Roman" w:hAnsi="Times New Roman" w:cs="Times New Roman"/>
          <w:sz w:val="24"/>
          <w:szCs w:val="24"/>
        </w:rPr>
        <w:t xml:space="preserve">In the context of landscapes where geophysical, ecological, socio-cultural resources are connected, </w:t>
      </w:r>
      <w:r w:rsidR="001B694E">
        <w:rPr>
          <w:rFonts w:ascii="Times New Roman" w:hAnsi="Times New Roman" w:cs="Times New Roman"/>
          <w:sz w:val="24"/>
          <w:szCs w:val="24"/>
        </w:rPr>
        <w:t xml:space="preserve">understanding </w:t>
      </w:r>
      <w:r w:rsidR="009D2DE3">
        <w:rPr>
          <w:rFonts w:ascii="Times New Roman" w:hAnsi="Times New Roman" w:cs="Times New Roman"/>
          <w:sz w:val="24"/>
          <w:szCs w:val="24"/>
        </w:rPr>
        <w:t xml:space="preserve">interregional </w:t>
      </w:r>
      <w:r w:rsidR="00127CC0">
        <w:rPr>
          <w:rFonts w:ascii="Times New Roman" w:hAnsi="Times New Roman" w:cs="Times New Roman"/>
          <w:sz w:val="24"/>
          <w:szCs w:val="24"/>
        </w:rPr>
        <w:t>dimensions</w:t>
      </w:r>
      <w:r w:rsidR="009D2DE3">
        <w:rPr>
          <w:rFonts w:ascii="Times New Roman" w:hAnsi="Times New Roman" w:cs="Times New Roman"/>
          <w:sz w:val="24"/>
          <w:szCs w:val="24"/>
        </w:rPr>
        <w:t xml:space="preserve"> of </w:t>
      </w:r>
      <w:r w:rsidR="00395FFF" w:rsidRPr="00D8658C">
        <w:rPr>
          <w:rFonts w:ascii="Times New Roman" w:hAnsi="Times New Roman" w:cs="Times New Roman"/>
          <w:sz w:val="24"/>
          <w:szCs w:val="24"/>
        </w:rPr>
        <w:t>ecosystem services</w:t>
      </w:r>
      <w:r w:rsidR="00673D96">
        <w:rPr>
          <w:rFonts w:ascii="Times New Roman" w:hAnsi="Times New Roman" w:cs="Times New Roman"/>
          <w:sz w:val="24"/>
          <w:szCs w:val="24"/>
        </w:rPr>
        <w:t xml:space="preserve"> </w:t>
      </w:r>
      <w:r w:rsidR="00673D96">
        <w:rPr>
          <w:rFonts w:ascii="Times New Roman" w:hAnsi="Times New Roman" w:cs="Times New Roman"/>
          <w:sz w:val="24"/>
          <w:szCs w:val="24"/>
        </w:rPr>
        <w:fldChar w:fldCharType="begin" w:fldLock="1"/>
      </w:r>
      <w:r w:rsidR="00734FAF">
        <w:rPr>
          <w:rFonts w:ascii="Times New Roman" w:hAnsi="Times New Roman" w:cs="Times New Roman"/>
          <w:sz w:val="24"/>
          <w:szCs w:val="24"/>
        </w:rPr>
        <w:instrText>ADDIN CSL_CITATION {"citationItems":[{"id":"ITEM-1","itemData":{"DOI":"10.1016/j.ecoser.2018.02.003","author":[{"dropping-particle":"","family":"Schröter","given":"Matthias","non-dropping-particle":"","parse-names":false,"suffix":""},{"dropping-particle":"","family":"Koellner","given":"Thomas","non-dropping-particle":"","parse-names":false,"suffix":""},{"dropping-particle":"","family":"Alkemade","given":"Rob","non-dropping-particle":"","parse-names":false,"suffix":""},{"dropping-particle":"","family":"Arnhold","given":"Sebastian","non-dropping-particle":"","parse-names":false,"suffix":""},{"dropping-particle":"","family":"Bagstad","given":"Kenneth J","non-dropping-particle":"","parse-names":false,"suffix":""},{"dropping-particle":"","family":"Erb","given":"Karl-heinz","non-dropping-particle":"","parse-names":false,"suffix":""},{"dropping-particle":"","family":"Frank","given":"Karin","non-dropping-particle":"","parse-names":false,"suffix":""},{"dropping-particle":"","family":"Kastner","given":"Thomas","non-dropping-particle":"","parse-names":false,"suffix":""},{"dropping-particle":"","family":"Kissinger","given":"Meidad","non-dropping-particle":"","parse-names":false,"suffix":""},{"dropping-particle":"","family":"Liu","given":"Jianguo","non-dropping-particle":"","parse-names":false,"suffix":""},{"dropping-particle":"","family":"López-hoffman","given":"Laura","non-dropping-particle":"","parse-names":false,"suffix":""},{"dropping-particle":"","family":"Maes","given":"Joachim","non-dropping-particle":"","parse-names":false,"suffix":""},{"dropping-particle":"","family":"Marques","given":"Alexandra","non-dropping-particle":"","parse-names":false,"suffix":""},{"dropping-particle":"","family":"Martín-lópez","given":"Berta","non-dropping-particle":"","parse-names":false,"suffix":""},{"dropping-particle":"","family":"Meyer","given":"Carsten","non-dropping-particle":"","parse-names":false,"suffix":""},{"dropping-particle":"","family":"Schulp","given":"Catharina J E","non-dropping-particle":"","parse-names":false,"suffix":""},{"dropping-particle":"","family":"Thober","given":"Jule","non-dropping-particle":"","parse-names":false,"suffix":""},{"dropping-particle":"","family":"Wolff","given":"Sarah","non-dropping-particle":"","parse-names":false,"suffix":""},{"dropping-particle":"","family":"Bonn","given":"Aletta","non-dropping-particle":"","parse-names":false,"suffix":""}],"id":"ITEM-1","issue":"November 2017","issued":{"date-parts":[["2018"]]},"page":"231-241","title":"Interregional flows of ecosystem services : Concepts , typology and four cases","type":"article-journal","volume":"31"},"uris":["http://www.mendeley.com/documents/?uuid=32082937-daca-467b-aadf-b30e94915e00"]}],"mendeley":{"formattedCitation":"(Matthias Schröter et al., 2018)","manualFormatting":"(Schröter et al., 2018)","plainTextFormattedCitation":"(Matthias Schröter et al., 2018)","previouslyFormattedCitation":"(Matthias Schröter et al., 2018)"},"properties":{"noteIndex":0},"schema":"https://github.com/citation-style-language/schema/raw/master/csl-citation.json"}</w:instrText>
      </w:r>
      <w:r w:rsidR="00673D96">
        <w:rPr>
          <w:rFonts w:ascii="Times New Roman" w:hAnsi="Times New Roman" w:cs="Times New Roman"/>
          <w:sz w:val="24"/>
          <w:szCs w:val="24"/>
        </w:rPr>
        <w:fldChar w:fldCharType="separate"/>
      </w:r>
      <w:r w:rsidR="004D2670" w:rsidRPr="004D2670">
        <w:rPr>
          <w:rFonts w:ascii="Times New Roman" w:hAnsi="Times New Roman" w:cs="Times New Roman"/>
          <w:noProof/>
          <w:sz w:val="24"/>
          <w:szCs w:val="24"/>
        </w:rPr>
        <w:t>(Schröter et al., 2018)</w:t>
      </w:r>
      <w:r w:rsidR="00673D96">
        <w:rPr>
          <w:rFonts w:ascii="Times New Roman" w:hAnsi="Times New Roman" w:cs="Times New Roman"/>
          <w:sz w:val="24"/>
          <w:szCs w:val="24"/>
        </w:rPr>
        <w:fldChar w:fldCharType="end"/>
      </w:r>
      <w:r w:rsidR="00673D96">
        <w:rPr>
          <w:rFonts w:ascii="Times New Roman" w:hAnsi="Times New Roman" w:cs="Times New Roman"/>
          <w:sz w:val="24"/>
          <w:szCs w:val="24"/>
        </w:rPr>
        <w:t xml:space="preserve"> </w:t>
      </w:r>
      <w:r w:rsidR="006D3358">
        <w:rPr>
          <w:rFonts w:ascii="Times New Roman" w:hAnsi="Times New Roman" w:cs="Times New Roman"/>
          <w:sz w:val="24"/>
          <w:szCs w:val="24"/>
        </w:rPr>
        <w:t xml:space="preserve">is crucial, as they </w:t>
      </w:r>
      <w:r w:rsidR="002660D2">
        <w:rPr>
          <w:rFonts w:ascii="Times New Roman" w:hAnsi="Times New Roman" w:cs="Times New Roman"/>
          <w:sz w:val="24"/>
          <w:szCs w:val="24"/>
        </w:rPr>
        <w:t xml:space="preserve">provide strong evidence of flow of ecosystem services from </w:t>
      </w:r>
      <w:ins w:id="55" w:author="Bandana Shakya" w:date="2020-06-26T11:38:00Z">
        <w:r w:rsidR="000055B5">
          <w:rPr>
            <w:rFonts w:ascii="Times New Roman" w:hAnsi="Times New Roman" w:cs="Times New Roman"/>
            <w:sz w:val="24"/>
            <w:szCs w:val="24"/>
          </w:rPr>
          <w:t xml:space="preserve">the </w:t>
        </w:r>
      </w:ins>
      <w:del w:id="56" w:author="Bandana Shakya" w:date="2020-06-21T06:58:00Z">
        <w:r w:rsidR="002660D2" w:rsidDel="00A7155F">
          <w:rPr>
            <w:rFonts w:ascii="Times New Roman" w:hAnsi="Times New Roman" w:cs="Times New Roman"/>
            <w:sz w:val="24"/>
            <w:szCs w:val="24"/>
          </w:rPr>
          <w:delText xml:space="preserve">source to sink or from </w:delText>
        </w:r>
      </w:del>
      <w:r w:rsidR="002660D2">
        <w:rPr>
          <w:rFonts w:ascii="Times New Roman" w:hAnsi="Times New Roman" w:cs="Times New Roman"/>
          <w:sz w:val="24"/>
          <w:szCs w:val="24"/>
        </w:rPr>
        <w:t xml:space="preserve">origin </w:t>
      </w:r>
      <w:del w:id="57" w:author="Bandana Shakya" w:date="2020-06-26T11:38:00Z">
        <w:r w:rsidR="002660D2" w:rsidDel="000055B5">
          <w:rPr>
            <w:rFonts w:ascii="Times New Roman" w:hAnsi="Times New Roman" w:cs="Times New Roman"/>
            <w:sz w:val="24"/>
            <w:szCs w:val="24"/>
          </w:rPr>
          <w:delText xml:space="preserve">of services </w:delText>
        </w:r>
      </w:del>
      <w:r w:rsidR="002660D2">
        <w:rPr>
          <w:rFonts w:ascii="Times New Roman" w:hAnsi="Times New Roman" w:cs="Times New Roman"/>
          <w:sz w:val="24"/>
          <w:szCs w:val="24"/>
        </w:rPr>
        <w:t xml:space="preserve">to </w:t>
      </w:r>
      <w:ins w:id="58" w:author="Bandana Shakya" w:date="2020-06-26T11:38:00Z">
        <w:r w:rsidR="000055B5">
          <w:rPr>
            <w:rFonts w:ascii="Times New Roman" w:hAnsi="Times New Roman" w:cs="Times New Roman"/>
            <w:sz w:val="24"/>
            <w:szCs w:val="24"/>
          </w:rPr>
          <w:t xml:space="preserve">the </w:t>
        </w:r>
      </w:ins>
      <w:r w:rsidR="002660D2">
        <w:rPr>
          <w:rFonts w:ascii="Times New Roman" w:hAnsi="Times New Roman" w:cs="Times New Roman"/>
          <w:sz w:val="24"/>
          <w:szCs w:val="24"/>
        </w:rPr>
        <w:t>beneficiaries</w:t>
      </w:r>
      <w:r w:rsidR="0026421A">
        <w:rPr>
          <w:rFonts w:ascii="Times New Roman" w:hAnsi="Times New Roman" w:cs="Times New Roman"/>
          <w:sz w:val="24"/>
          <w:szCs w:val="24"/>
        </w:rPr>
        <w:t xml:space="preserve"> </w:t>
      </w:r>
      <w:r w:rsidR="0026421A">
        <w:rPr>
          <w:rFonts w:ascii="Times New Roman" w:hAnsi="Times New Roman" w:cs="Times New Roman"/>
          <w:sz w:val="24"/>
          <w:szCs w:val="24"/>
        </w:rPr>
        <w:fldChar w:fldCharType="begin" w:fldLock="1"/>
      </w:r>
      <w:r w:rsidR="00402674">
        <w:rPr>
          <w:rFonts w:ascii="Times New Roman" w:hAnsi="Times New Roman" w:cs="Times New Roman"/>
          <w:sz w:val="24"/>
          <w:szCs w:val="24"/>
        </w:rPr>
        <w:instrText>ADDIN CSL_CITATION {"citationItems":[{"id":"ITEM-1","itemData":{"DOI":"10.1016/j.ecoser.2012.07.012","abstract":"Recent ecosystem services research has highlighted the importance of spatial connectivity between ecosystems and their beneficiaries. Despite this need, a systematic approach to ecosystem service flow quantification has not yet emerged. In this article, we present such an approach, which we formalize as a class of agent-based models termed \"Service Path Attribution Networks\" (SPANs). These models, developed as part of the Artificial Intelligence for Ecosystem Services (ARIES) project, expand on ecosystem services classification terminology introduced by other authors. Conceptual elements needed to support flow modeling include a service's rivalness, its flow routing type (e.g., through hydrologic or transportation networks, lines of sight, or other approaches), and whether the benefit is supplied by an ecosystem's provision of a beneficial flow to people or by absorption of a detrimental flow before it reaches them. We describe our implementation of the SPAN framework for five ecosystem services and discuss how to generalize the approach to additional services. SPAN model outputs include maps of ecosystem service provision, use, depletion, and flows under theoretical, possible, actual, inaccessible, and blocked conditions. We highlight how these different ecosystem service flow maps could be used to support various types of decision making for conservation and resource management planning. © 2013.","author":[{"dropping-particle":"","family":"Bagstad","given":"K J","non-dropping-particle":"","parse-names":false,"suffix":""},{"dropping-particle":"","family":"Johnson","given":"G W","non-dropping-particle":"","parse-names":false,"suffix":""},{"dropping-particle":"","family":"Voigt","given":"B","non-dropping-particle":"","parse-names":false,"suffix":""},{"dropping-particle":"","family":"Villa","given":"F","non-dropping-particle":"","parse-names":false,"suffix":""}],"container-title":"Ecosystem Services","id":"ITEM-1","issued":{"date-parts":[["2013"]]},"note":"Cited By :204\n\nExport Date: 4 March 2020","page":"117-125","publisher-place":"US Geological Survey, Rocky Mountain Geographic Science Center, Denver, CO, United States","title":"Spatial dynamics of ecosystem service flows: A comprehensive approach to quantifying actual services","type":"article-journal","volume":"4"},"uris":["http://www.mendeley.com/documents/?uuid=6ff724ff-0052-4647-8922-8bb589fc9395"]}],"mendeley":{"formattedCitation":"(Bagstad, Johnson, Voigt, &amp; Villa, 2013)","manualFormatting":"(Bagstad et al., 2013)","plainTextFormattedCitation":"(Bagstad, Johnson, Voigt, &amp; Villa, 2013)","previouslyFormattedCitation":"(Bagstad, Johnson, Voigt, &amp; Villa, 2013)"},"properties":{"noteIndex":0},"schema":"https://github.com/citation-style-language/schema/raw/master/csl-citation.json"}</w:instrText>
      </w:r>
      <w:r w:rsidR="0026421A">
        <w:rPr>
          <w:rFonts w:ascii="Times New Roman" w:hAnsi="Times New Roman" w:cs="Times New Roman"/>
          <w:sz w:val="24"/>
          <w:szCs w:val="24"/>
        </w:rPr>
        <w:fldChar w:fldCharType="separate"/>
      </w:r>
      <w:r w:rsidR="0026421A" w:rsidRPr="0026421A">
        <w:rPr>
          <w:rFonts w:ascii="Times New Roman" w:hAnsi="Times New Roman" w:cs="Times New Roman"/>
          <w:noProof/>
          <w:sz w:val="24"/>
          <w:szCs w:val="24"/>
        </w:rPr>
        <w:t>(Bagstad</w:t>
      </w:r>
      <w:r w:rsidR="0026421A">
        <w:rPr>
          <w:rFonts w:ascii="Times New Roman" w:hAnsi="Times New Roman" w:cs="Times New Roman"/>
          <w:noProof/>
          <w:sz w:val="24"/>
          <w:szCs w:val="24"/>
        </w:rPr>
        <w:t xml:space="preserve"> et al., </w:t>
      </w:r>
      <w:r w:rsidR="0026421A" w:rsidRPr="0026421A">
        <w:rPr>
          <w:rFonts w:ascii="Times New Roman" w:hAnsi="Times New Roman" w:cs="Times New Roman"/>
          <w:noProof/>
          <w:sz w:val="24"/>
          <w:szCs w:val="24"/>
        </w:rPr>
        <w:t>2013)</w:t>
      </w:r>
      <w:r w:rsidR="0026421A">
        <w:rPr>
          <w:rFonts w:ascii="Times New Roman" w:hAnsi="Times New Roman" w:cs="Times New Roman"/>
          <w:sz w:val="24"/>
          <w:szCs w:val="24"/>
        </w:rPr>
        <w:fldChar w:fldCharType="end"/>
      </w:r>
      <w:ins w:id="59" w:author="Bandana Shakya" w:date="2020-06-22T09:22:00Z">
        <w:r w:rsidR="004D7472">
          <w:rPr>
            <w:rFonts w:ascii="Times New Roman" w:hAnsi="Times New Roman" w:cs="Times New Roman"/>
            <w:sz w:val="24"/>
            <w:szCs w:val="24"/>
          </w:rPr>
          <w:t xml:space="preserve">, thus </w:t>
        </w:r>
      </w:ins>
      <w:del w:id="60" w:author="Bandana Shakya" w:date="2020-06-22T09:22:00Z">
        <w:r w:rsidR="006D3358" w:rsidDel="004D7472">
          <w:rPr>
            <w:rFonts w:ascii="Times New Roman" w:hAnsi="Times New Roman" w:cs="Times New Roman"/>
            <w:sz w:val="24"/>
            <w:szCs w:val="24"/>
          </w:rPr>
          <w:delText xml:space="preserve"> </w:delText>
        </w:r>
      </w:del>
      <w:r w:rsidR="00685B6D">
        <w:rPr>
          <w:rFonts w:ascii="Times New Roman" w:hAnsi="Times New Roman" w:cs="Times New Roman"/>
          <w:sz w:val="24"/>
          <w:szCs w:val="24"/>
        </w:rPr>
        <w:t>facilitat</w:t>
      </w:r>
      <w:ins w:id="61" w:author="Bandana Shakya" w:date="2020-06-22T09:22:00Z">
        <w:r w:rsidR="004D7472">
          <w:rPr>
            <w:rFonts w:ascii="Times New Roman" w:hAnsi="Times New Roman" w:cs="Times New Roman"/>
            <w:sz w:val="24"/>
            <w:szCs w:val="24"/>
          </w:rPr>
          <w:t xml:space="preserve">e </w:t>
        </w:r>
      </w:ins>
      <w:del w:id="62" w:author="Bandana Shakya" w:date="2020-06-22T09:22:00Z">
        <w:r w:rsidR="00685B6D" w:rsidDel="004D7472">
          <w:rPr>
            <w:rFonts w:ascii="Times New Roman" w:hAnsi="Times New Roman" w:cs="Times New Roman"/>
            <w:sz w:val="24"/>
            <w:szCs w:val="24"/>
          </w:rPr>
          <w:delText xml:space="preserve">ing </w:delText>
        </w:r>
      </w:del>
      <w:del w:id="63" w:author="Bandana Shakya" w:date="2020-06-22T09:23:00Z">
        <w:r w:rsidR="00C863F9" w:rsidDel="004D7472">
          <w:rPr>
            <w:rFonts w:ascii="Times New Roman" w:hAnsi="Times New Roman" w:cs="Times New Roman"/>
            <w:sz w:val="24"/>
            <w:szCs w:val="24"/>
          </w:rPr>
          <w:delText xml:space="preserve">better </w:delText>
        </w:r>
        <w:r w:rsidR="00127CC0" w:rsidDel="004D7472">
          <w:rPr>
            <w:rFonts w:ascii="Times New Roman" w:hAnsi="Times New Roman" w:cs="Times New Roman"/>
            <w:sz w:val="24"/>
            <w:szCs w:val="24"/>
          </w:rPr>
          <w:delText>understanding</w:delText>
        </w:r>
        <w:r w:rsidR="00C863F9" w:rsidDel="004D7472">
          <w:rPr>
            <w:rFonts w:ascii="Times New Roman" w:hAnsi="Times New Roman" w:cs="Times New Roman"/>
            <w:sz w:val="24"/>
            <w:szCs w:val="24"/>
          </w:rPr>
          <w:delText xml:space="preserve"> of </w:delText>
        </w:r>
      </w:del>
      <w:r w:rsidR="00F13786">
        <w:rPr>
          <w:rFonts w:ascii="Times New Roman" w:hAnsi="Times New Roman" w:cs="Times New Roman"/>
          <w:sz w:val="24"/>
          <w:szCs w:val="24"/>
        </w:rPr>
        <w:t>effective</w:t>
      </w:r>
      <w:del w:id="64" w:author="Bandana Shakya" w:date="2020-06-22T09:23:00Z">
        <w:r w:rsidR="00F13786" w:rsidDel="004D7472">
          <w:rPr>
            <w:rFonts w:ascii="Times New Roman" w:hAnsi="Times New Roman" w:cs="Times New Roman"/>
            <w:sz w:val="24"/>
            <w:szCs w:val="24"/>
          </w:rPr>
          <w:delText xml:space="preserve"> </w:delText>
        </w:r>
      </w:del>
      <w:r w:rsidR="00F13786">
        <w:rPr>
          <w:rFonts w:ascii="Times New Roman" w:hAnsi="Times New Roman" w:cs="Times New Roman"/>
          <w:sz w:val="24"/>
          <w:szCs w:val="24"/>
        </w:rPr>
        <w:t xml:space="preserve">biodiversity and ecosystem services </w:t>
      </w:r>
      <w:r w:rsidR="00B53FE1">
        <w:rPr>
          <w:rFonts w:ascii="Times New Roman" w:hAnsi="Times New Roman" w:cs="Times New Roman"/>
          <w:sz w:val="24"/>
          <w:szCs w:val="24"/>
        </w:rPr>
        <w:t xml:space="preserve">governance </w:t>
      </w:r>
      <w:r w:rsidR="000231A3">
        <w:rPr>
          <w:rFonts w:ascii="Times New Roman" w:hAnsi="Times New Roman" w:cs="Times New Roman"/>
          <w:sz w:val="24"/>
          <w:szCs w:val="24"/>
        </w:rPr>
        <w:fldChar w:fldCharType="begin" w:fldLock="1"/>
      </w:r>
      <w:r w:rsidR="005E495F">
        <w:rPr>
          <w:rFonts w:ascii="Times New Roman" w:hAnsi="Times New Roman" w:cs="Times New Roman"/>
          <w:sz w:val="24"/>
          <w:szCs w:val="24"/>
        </w:rPr>
        <w:instrText>ADDIN CSL_CITATION {"citationItems":[{"id":"ITEM-1","itemData":{"DOI":"https://doi.org/10.1016/j.envsci.2011.05.007","ISSN":"1462-9011","abstract":"This paper develops a theoretical interregional approach to sustainability in an interconnected world. We make the case that achieving sustainability – living equitably within the limits of living systems – requires the recognition of our ecological interdependence and interconnectedness across regions and the resultant need for supra-regional policy to shape local resilience and global sustainability. Approaching sustainability conscious of interregional connections reveals that: (1) virtually every significant human population or country lives, in part, on energy/material flows to and from distant places elsewhere around the world, (2) production, consumption and policy decisions in any given locale have the potential to create unseen unsustainable burdens on connected productive ecosystems in distant locales, (3) ecological change in one region has the potential to jeopardize the sustainability of other regions, and (4) society in almost any region has interests in sustaining the vitality of ecosystems in other regions. We highlight a range of supra-regional ecological linkages and discuss the types of interregional feedback and policy responses needed. We highlight how such an quasi-global focus not only provides further insight into the social and ecological challenges global society is facing, but also reveals places for positive human intervention and leadership in the name of sustainability and resilience.","author":[{"dropping-particle":"","family":"Kissinger","given":"Meidad","non-dropping-particle":"","parse-names":false,"suffix":""},{"dropping-particle":"","family":"Rees","given":"William E","non-dropping-particle":"","parse-names":false,"suffix":""},{"dropping-particle":"","family":"Timmer","given":"Vanessa","non-dropping-particle":"","parse-names":false,"suffix":""}],"container-title":"Environmental Science &amp; Policy","id":"ITEM-1","issue":"8","issued":{"date-parts":[["2011"]]},"page":"965-976","title":"Interregional sustainability: governance and policy in an ecologically interdependent world","type":"article-journal","volume":"14"},"uris":["http://www.mendeley.com/documents/?uuid=eb6c5e2c-ba66-4f83-b651-05b96499c3a0"]}],"mendeley":{"formattedCitation":"(Kissinger, Rees, &amp; Timmer, 2011)","manualFormatting":"(Kissinger et al., 2011)","plainTextFormattedCitation":"(Kissinger, Rees, &amp; Timmer, 2011)","previouslyFormattedCitation":"(Kissinger, Rees, &amp; Timmer, 2011)"},"properties":{"noteIndex":0},"schema":"https://github.com/citation-style-language/schema/raw/master/csl-citation.json"}</w:instrText>
      </w:r>
      <w:r w:rsidR="000231A3">
        <w:rPr>
          <w:rFonts w:ascii="Times New Roman" w:hAnsi="Times New Roman" w:cs="Times New Roman"/>
          <w:sz w:val="24"/>
          <w:szCs w:val="24"/>
        </w:rPr>
        <w:fldChar w:fldCharType="separate"/>
      </w:r>
      <w:r w:rsidR="000231A3" w:rsidRPr="000231A3">
        <w:rPr>
          <w:rFonts w:ascii="Times New Roman" w:hAnsi="Times New Roman" w:cs="Times New Roman"/>
          <w:noProof/>
          <w:sz w:val="24"/>
          <w:szCs w:val="24"/>
        </w:rPr>
        <w:t>(Kissinger</w:t>
      </w:r>
      <w:r w:rsidR="009A3315">
        <w:rPr>
          <w:rFonts w:ascii="Times New Roman" w:hAnsi="Times New Roman" w:cs="Times New Roman"/>
          <w:noProof/>
          <w:sz w:val="24"/>
          <w:szCs w:val="24"/>
        </w:rPr>
        <w:t xml:space="preserve"> et al., </w:t>
      </w:r>
      <w:r w:rsidR="000231A3" w:rsidRPr="000231A3">
        <w:rPr>
          <w:rFonts w:ascii="Times New Roman" w:hAnsi="Times New Roman" w:cs="Times New Roman"/>
          <w:noProof/>
          <w:sz w:val="24"/>
          <w:szCs w:val="24"/>
        </w:rPr>
        <w:t>2011)</w:t>
      </w:r>
      <w:r w:rsidR="000231A3">
        <w:rPr>
          <w:rFonts w:ascii="Times New Roman" w:hAnsi="Times New Roman" w:cs="Times New Roman"/>
          <w:sz w:val="24"/>
          <w:szCs w:val="24"/>
        </w:rPr>
        <w:fldChar w:fldCharType="end"/>
      </w:r>
      <w:r w:rsidR="00685B6D">
        <w:rPr>
          <w:rFonts w:ascii="Times New Roman" w:hAnsi="Times New Roman" w:cs="Times New Roman"/>
          <w:sz w:val="24"/>
          <w:szCs w:val="24"/>
        </w:rPr>
        <w:t xml:space="preserve">. </w:t>
      </w:r>
    </w:p>
    <w:p w:rsidR="008416B1" w:rsidDel="00CB7E02" w:rsidRDefault="00BE2557" w:rsidP="00586707">
      <w:pPr>
        <w:spacing w:line="480" w:lineRule="auto"/>
        <w:ind w:firstLine="270"/>
        <w:rPr>
          <w:del w:id="65" w:author="Bandana Shakya" w:date="2020-06-20T07:28:00Z"/>
          <w:rFonts w:ascii="Times New Roman" w:hAnsi="Times New Roman" w:cs="Times New Roman"/>
          <w:sz w:val="24"/>
          <w:szCs w:val="24"/>
        </w:rPr>
      </w:pPr>
      <w:moveToRangeStart w:id="66" w:author="Bandana Shakya" w:date="2020-06-20T07:26:00Z" w:name="move43530433"/>
      <w:moveTo w:id="67" w:author="Bandana Shakya" w:date="2020-06-20T07:26:00Z">
        <w:r>
          <w:rPr>
            <w:rFonts w:ascii="Times New Roman" w:hAnsi="Times New Roman" w:cs="Times New Roman"/>
            <w:sz w:val="24"/>
            <w:szCs w:val="24"/>
          </w:rPr>
          <w:t>The far-eastern Himalayan landscape is a high biodiversity conservation priority area</w:t>
        </w:r>
      </w:moveTo>
      <w:ins w:id="68" w:author="Bandana Shakya" w:date="2020-07-01T08:54:00Z">
        <w:r w:rsidR="004A7689">
          <w:rPr>
            <w:rFonts w:ascii="Times New Roman" w:hAnsi="Times New Roman" w:cs="Times New Roman"/>
            <w:sz w:val="24"/>
            <w:szCs w:val="24"/>
          </w:rPr>
          <w:t>,</w:t>
        </w:r>
      </w:ins>
      <w:moveTo w:id="69" w:author="Bandana Shakya" w:date="2020-06-20T07:26:00Z">
        <w:r>
          <w:rPr>
            <w:rFonts w:ascii="Times New Roman" w:hAnsi="Times New Roman" w:cs="Times New Roman"/>
            <w:sz w:val="24"/>
            <w:szCs w:val="24"/>
          </w:rPr>
          <w:t xml:space="preserve"> where the three participating countries</w:t>
        </w:r>
      </w:moveTo>
      <w:ins w:id="70" w:author="Bandana Shakya" w:date="2020-06-21T07:00:00Z">
        <w:r w:rsidR="00C512D2">
          <w:rPr>
            <w:rFonts w:ascii="Times New Roman" w:hAnsi="Times New Roman" w:cs="Times New Roman"/>
            <w:sz w:val="24"/>
            <w:szCs w:val="24"/>
          </w:rPr>
          <w:t>-China, India, and Myanmar</w:t>
        </w:r>
      </w:ins>
      <w:moveTo w:id="71" w:author="Bandana Shakya" w:date="2020-06-20T07:26:00Z">
        <w:r>
          <w:rPr>
            <w:rFonts w:ascii="Times New Roman" w:hAnsi="Times New Roman" w:cs="Times New Roman"/>
            <w:sz w:val="24"/>
            <w:szCs w:val="24"/>
          </w:rPr>
          <w:t xml:space="preserve"> have established different types of PAs (ICIMOD, 2019). </w:t>
        </w:r>
        <w:r w:rsidRPr="005C58B2">
          <w:rPr>
            <w:rFonts w:ascii="Times New Roman" w:hAnsi="Times New Roman" w:cs="Times New Roman"/>
            <w:sz w:val="24"/>
            <w:szCs w:val="24"/>
          </w:rPr>
          <w:t>The three countries</w:t>
        </w:r>
        <w:r>
          <w:rPr>
            <w:rFonts w:ascii="Times New Roman" w:hAnsi="Times New Roman" w:cs="Times New Roman"/>
            <w:sz w:val="24"/>
            <w:szCs w:val="24"/>
          </w:rPr>
          <w:t xml:space="preserve">, while discussing </w:t>
        </w:r>
      </w:moveTo>
      <w:ins w:id="72" w:author="Bandana Shakya" w:date="2020-07-01T08:54:00Z">
        <w:r w:rsidR="009A1FAA">
          <w:rPr>
            <w:rFonts w:ascii="Times New Roman" w:hAnsi="Times New Roman" w:cs="Times New Roman"/>
            <w:sz w:val="24"/>
            <w:szCs w:val="24"/>
          </w:rPr>
          <w:t xml:space="preserve">the </w:t>
        </w:r>
      </w:ins>
      <w:moveTo w:id="73" w:author="Bandana Shakya" w:date="2020-06-20T07:26:00Z">
        <w:r>
          <w:rPr>
            <w:rFonts w:ascii="Times New Roman" w:hAnsi="Times New Roman" w:cs="Times New Roman"/>
            <w:sz w:val="24"/>
            <w:szCs w:val="24"/>
          </w:rPr>
          <w:t xml:space="preserve">aspect of regional cooperation within the Landscape Initiative for Far-eastern Himalayan Landscape (HI-LIFE) had </w:t>
        </w:r>
        <w:r w:rsidRPr="005C58B2">
          <w:rPr>
            <w:rFonts w:ascii="Times New Roman" w:hAnsi="Times New Roman" w:cs="Times New Roman"/>
            <w:sz w:val="24"/>
            <w:szCs w:val="24"/>
          </w:rPr>
          <w:t xml:space="preserve">expressed the need to understand what ecosystem services </w:t>
        </w:r>
        <w:r>
          <w:rPr>
            <w:rFonts w:ascii="Times New Roman" w:hAnsi="Times New Roman" w:cs="Times New Roman"/>
            <w:sz w:val="24"/>
            <w:szCs w:val="24"/>
          </w:rPr>
          <w:t xml:space="preserve">come from different PAs, what </w:t>
        </w:r>
      </w:moveTo>
      <w:ins w:id="74" w:author="Bandana Shakya" w:date="2020-06-22T09:25:00Z">
        <w:r w:rsidR="001A6748">
          <w:rPr>
            <w:rFonts w:ascii="Times New Roman" w:hAnsi="Times New Roman" w:cs="Times New Roman"/>
            <w:sz w:val="24"/>
            <w:szCs w:val="24"/>
          </w:rPr>
          <w:t xml:space="preserve">are scale of </w:t>
        </w:r>
      </w:ins>
      <w:moveTo w:id="75" w:author="Bandana Shakya" w:date="2020-06-20T07:26:00Z">
        <w:del w:id="76" w:author="Bandana Shakya" w:date="2020-06-22T09:25:00Z">
          <w:r w:rsidDel="001A6748">
            <w:rPr>
              <w:rFonts w:ascii="Times New Roman" w:hAnsi="Times New Roman" w:cs="Times New Roman"/>
              <w:sz w:val="24"/>
              <w:szCs w:val="24"/>
            </w:rPr>
            <w:delText xml:space="preserve">services are </w:delText>
          </w:r>
          <w:r w:rsidRPr="005C58B2" w:rsidDel="001A6748">
            <w:rPr>
              <w:rFonts w:ascii="Times New Roman" w:hAnsi="Times New Roman" w:cs="Times New Roman"/>
              <w:sz w:val="24"/>
              <w:szCs w:val="24"/>
            </w:rPr>
            <w:delText>enjoyed</w:delText>
          </w:r>
          <w:r w:rsidDel="001A6748">
            <w:rPr>
              <w:rFonts w:ascii="Times New Roman" w:hAnsi="Times New Roman" w:cs="Times New Roman"/>
              <w:sz w:val="24"/>
              <w:szCs w:val="24"/>
            </w:rPr>
            <w:delText xml:space="preserve"> by </w:delText>
          </w:r>
        </w:del>
        <w:r>
          <w:rPr>
            <w:rFonts w:ascii="Times New Roman" w:hAnsi="Times New Roman" w:cs="Times New Roman"/>
            <w:sz w:val="24"/>
            <w:szCs w:val="24"/>
          </w:rPr>
          <w:t>beneficiaries</w:t>
        </w:r>
      </w:moveTo>
      <w:ins w:id="77" w:author="Bandana Shakya" w:date="2020-06-22T09:25:00Z">
        <w:r w:rsidR="00E75F7C">
          <w:rPr>
            <w:rFonts w:ascii="Times New Roman" w:hAnsi="Times New Roman" w:cs="Times New Roman"/>
            <w:sz w:val="24"/>
            <w:szCs w:val="24"/>
          </w:rPr>
          <w:t xml:space="preserve">, </w:t>
        </w:r>
      </w:ins>
      <w:moveTo w:id="78" w:author="Bandana Shakya" w:date="2020-06-20T07:26:00Z">
        <w:del w:id="79" w:author="Bandana Shakya" w:date="2020-06-22T09:25:00Z">
          <w:r w:rsidDel="00E75F7C">
            <w:rPr>
              <w:rFonts w:ascii="Times New Roman" w:hAnsi="Times New Roman" w:cs="Times New Roman"/>
              <w:sz w:val="24"/>
              <w:szCs w:val="24"/>
            </w:rPr>
            <w:delText xml:space="preserve"> and </w:delText>
          </w:r>
          <w:r w:rsidRPr="005C58B2" w:rsidDel="00E75F7C">
            <w:rPr>
              <w:rFonts w:ascii="Times New Roman" w:hAnsi="Times New Roman" w:cs="Times New Roman"/>
              <w:sz w:val="24"/>
              <w:szCs w:val="24"/>
            </w:rPr>
            <w:delText xml:space="preserve">at what scale, what </w:delText>
          </w:r>
          <w:r w:rsidDel="00E75F7C">
            <w:rPr>
              <w:rFonts w:ascii="Times New Roman" w:hAnsi="Times New Roman" w:cs="Times New Roman"/>
              <w:sz w:val="24"/>
              <w:szCs w:val="24"/>
            </w:rPr>
            <w:delText xml:space="preserve">ecosystem </w:delText>
          </w:r>
          <w:r w:rsidRPr="005C58B2" w:rsidDel="00E75F7C">
            <w:rPr>
              <w:rFonts w:ascii="Times New Roman" w:hAnsi="Times New Roman" w:cs="Times New Roman"/>
              <w:sz w:val="24"/>
              <w:szCs w:val="24"/>
            </w:rPr>
            <w:delText xml:space="preserve">services flow from where, </w:delText>
          </w:r>
        </w:del>
        <w:r w:rsidRPr="005C58B2">
          <w:rPr>
            <w:rFonts w:ascii="Times New Roman" w:hAnsi="Times New Roman" w:cs="Times New Roman"/>
            <w:sz w:val="24"/>
            <w:szCs w:val="24"/>
          </w:rPr>
          <w:t>and how the services are being influenced or changed over time</w:t>
        </w:r>
        <w:r>
          <w:rPr>
            <w:rFonts w:ascii="Times New Roman" w:hAnsi="Times New Roman" w:cs="Times New Roman"/>
            <w:sz w:val="24"/>
            <w:szCs w:val="24"/>
          </w:rPr>
          <w:t xml:space="preserve">. </w:t>
        </w:r>
      </w:moveTo>
      <w:moveToRangeEnd w:id="66"/>
      <w:r w:rsidR="006D3358">
        <w:rPr>
          <w:rFonts w:ascii="Times New Roman" w:hAnsi="Times New Roman" w:cs="Times New Roman"/>
          <w:sz w:val="24"/>
          <w:szCs w:val="24"/>
        </w:rPr>
        <w:t xml:space="preserve"> </w:t>
      </w:r>
      <w:ins w:id="80" w:author="Bandana Shakya" w:date="2020-06-20T07:28:00Z">
        <w:r w:rsidRPr="00116B58">
          <w:rPr>
            <w:rFonts w:ascii="Times New Roman" w:hAnsi="Times New Roman" w:cs="Times New Roman"/>
            <w:color w:val="000000" w:themeColor="text1"/>
            <w:sz w:val="24"/>
            <w:szCs w:val="24"/>
          </w:rPr>
          <w:t xml:space="preserve">This paper attempts to </w:t>
        </w:r>
      </w:ins>
      <w:ins w:id="81" w:author="Bandana Shakya" w:date="2020-06-29T20:24:00Z">
        <w:r w:rsidR="00E12DF0">
          <w:rPr>
            <w:rFonts w:ascii="Times New Roman" w:hAnsi="Times New Roman" w:cs="Times New Roman"/>
            <w:color w:val="000000" w:themeColor="text1"/>
            <w:sz w:val="24"/>
            <w:szCs w:val="24"/>
          </w:rPr>
          <w:t xml:space="preserve">explore </w:t>
        </w:r>
      </w:ins>
      <w:ins w:id="82" w:author="Bandana Shakya" w:date="2020-06-29T20:29:00Z">
        <w:r w:rsidR="007A1151">
          <w:rPr>
            <w:rFonts w:ascii="Times New Roman" w:hAnsi="Times New Roman" w:cs="Times New Roman"/>
            <w:color w:val="000000" w:themeColor="text1"/>
            <w:sz w:val="24"/>
            <w:szCs w:val="24"/>
          </w:rPr>
          <w:t xml:space="preserve">spatial relationship between </w:t>
        </w:r>
      </w:ins>
      <w:ins w:id="83" w:author="Bandana Shakya" w:date="2020-06-20T07:28:00Z">
        <w:r w:rsidRPr="00116B58">
          <w:rPr>
            <w:rFonts w:ascii="Times New Roman" w:hAnsi="Times New Roman" w:cs="Times New Roman"/>
            <w:color w:val="000000" w:themeColor="text1"/>
            <w:sz w:val="24"/>
            <w:szCs w:val="24"/>
          </w:rPr>
          <w:t>where the services arises</w:t>
        </w:r>
      </w:ins>
      <w:ins w:id="84" w:author="Bandana Shakya" w:date="2020-06-21T07:01:00Z">
        <w:r w:rsidR="003657E6">
          <w:rPr>
            <w:rFonts w:ascii="Times New Roman" w:hAnsi="Times New Roman" w:cs="Times New Roman"/>
            <w:color w:val="000000" w:themeColor="text1"/>
            <w:sz w:val="24"/>
            <w:szCs w:val="24"/>
          </w:rPr>
          <w:t xml:space="preserve"> and </w:t>
        </w:r>
      </w:ins>
      <w:ins w:id="85" w:author="Bandana Shakya" w:date="2020-06-29T20:29:00Z">
        <w:r w:rsidR="007A1151">
          <w:rPr>
            <w:rFonts w:ascii="Times New Roman" w:hAnsi="Times New Roman" w:cs="Times New Roman"/>
            <w:color w:val="000000" w:themeColor="text1"/>
            <w:sz w:val="24"/>
            <w:szCs w:val="24"/>
          </w:rPr>
          <w:t xml:space="preserve">are </w:t>
        </w:r>
      </w:ins>
      <w:ins w:id="86" w:author="Bandana Shakya" w:date="2020-06-20T07:28:00Z">
        <w:r w:rsidRPr="00116B58">
          <w:rPr>
            <w:rFonts w:ascii="Times New Roman" w:hAnsi="Times New Roman" w:cs="Times New Roman"/>
            <w:color w:val="000000" w:themeColor="text1"/>
            <w:sz w:val="24"/>
            <w:szCs w:val="24"/>
          </w:rPr>
          <w:t xml:space="preserve">used, what factors </w:t>
        </w:r>
        <w:r>
          <w:rPr>
            <w:rFonts w:ascii="Times New Roman" w:hAnsi="Times New Roman" w:cs="Times New Roman"/>
            <w:color w:val="000000" w:themeColor="text1"/>
            <w:sz w:val="24"/>
            <w:szCs w:val="24"/>
          </w:rPr>
          <w:t xml:space="preserve">are </w:t>
        </w:r>
        <w:r w:rsidRPr="00116B58">
          <w:rPr>
            <w:rFonts w:ascii="Times New Roman" w:hAnsi="Times New Roman" w:cs="Times New Roman"/>
            <w:color w:val="000000" w:themeColor="text1"/>
            <w:sz w:val="24"/>
            <w:szCs w:val="24"/>
          </w:rPr>
          <w:t>deteriorat</w:t>
        </w:r>
        <w:r>
          <w:rPr>
            <w:rFonts w:ascii="Times New Roman" w:hAnsi="Times New Roman" w:cs="Times New Roman"/>
            <w:color w:val="000000" w:themeColor="text1"/>
            <w:sz w:val="24"/>
            <w:szCs w:val="24"/>
          </w:rPr>
          <w:t xml:space="preserve">ing </w:t>
        </w:r>
        <w:r w:rsidRPr="00116B58">
          <w:rPr>
            <w:rFonts w:ascii="Times New Roman" w:hAnsi="Times New Roman" w:cs="Times New Roman"/>
            <w:color w:val="000000" w:themeColor="text1"/>
            <w:sz w:val="24"/>
            <w:szCs w:val="24"/>
          </w:rPr>
          <w:t>the services</w:t>
        </w:r>
        <w:r>
          <w:rPr>
            <w:rFonts w:ascii="Times New Roman" w:hAnsi="Times New Roman" w:cs="Times New Roman"/>
            <w:color w:val="000000" w:themeColor="text1"/>
            <w:sz w:val="24"/>
            <w:szCs w:val="24"/>
          </w:rPr>
          <w:t>, and how could service</w:t>
        </w:r>
      </w:ins>
      <w:ins w:id="87" w:author="Bandana Shakya" w:date="2020-06-21T07:02:00Z">
        <w:r w:rsidR="006049CA">
          <w:rPr>
            <w:rFonts w:ascii="Times New Roman" w:hAnsi="Times New Roman" w:cs="Times New Roman"/>
            <w:color w:val="000000" w:themeColor="text1"/>
            <w:sz w:val="24"/>
            <w:szCs w:val="24"/>
          </w:rPr>
          <w:t>s</w:t>
        </w:r>
      </w:ins>
      <w:ins w:id="88" w:author="Bandana Shakya" w:date="2020-06-20T07:28:00Z">
        <w:r>
          <w:rPr>
            <w:rFonts w:ascii="Times New Roman" w:hAnsi="Times New Roman" w:cs="Times New Roman"/>
            <w:color w:val="000000" w:themeColor="text1"/>
            <w:sz w:val="24"/>
            <w:szCs w:val="24"/>
          </w:rPr>
          <w:t xml:space="preserve"> possibly change under </w:t>
        </w:r>
      </w:ins>
      <w:ins w:id="89" w:author="Bandana Shakya" w:date="2020-06-21T07:02:00Z">
        <w:r w:rsidR="006049CA">
          <w:rPr>
            <w:rFonts w:ascii="Times New Roman" w:hAnsi="Times New Roman" w:cs="Times New Roman"/>
            <w:color w:val="000000" w:themeColor="text1"/>
            <w:sz w:val="24"/>
            <w:szCs w:val="24"/>
          </w:rPr>
          <w:t xml:space="preserve">certain </w:t>
        </w:r>
      </w:ins>
      <w:ins w:id="90" w:author="Bandana Shakya" w:date="2020-06-20T07:28:00Z">
        <w:r>
          <w:rPr>
            <w:rFonts w:ascii="Times New Roman" w:hAnsi="Times New Roman" w:cs="Times New Roman"/>
            <w:color w:val="000000" w:themeColor="text1"/>
            <w:sz w:val="24"/>
            <w:szCs w:val="24"/>
          </w:rPr>
          <w:t>scenarios</w:t>
        </w:r>
        <w:r w:rsidRPr="00116B58">
          <w:rPr>
            <w:rFonts w:ascii="Times New Roman" w:hAnsi="Times New Roman" w:cs="Times New Roman"/>
            <w:color w:val="000000" w:themeColor="text1"/>
            <w:sz w:val="24"/>
            <w:szCs w:val="24"/>
          </w:rPr>
          <w:t>.</w:t>
        </w:r>
      </w:ins>
      <w:ins w:id="91" w:author="Bandana Shakya" w:date="2020-06-21T07:03:00Z">
        <w:r w:rsidR="00DC4B53">
          <w:rPr>
            <w:rFonts w:ascii="Times New Roman" w:hAnsi="Times New Roman" w:cs="Times New Roman"/>
            <w:color w:val="000000" w:themeColor="text1"/>
            <w:sz w:val="24"/>
            <w:szCs w:val="24"/>
          </w:rPr>
          <w:t xml:space="preserve"> </w:t>
        </w:r>
      </w:ins>
      <w:ins w:id="92" w:author="Bandana Shakya" w:date="2020-06-20T07:28:00Z">
        <w:r w:rsidRPr="00116B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primary </w:t>
        </w:r>
        <w:r w:rsidRPr="00116B58">
          <w:rPr>
            <w:rFonts w:ascii="Times New Roman" w:hAnsi="Times New Roman" w:cs="Times New Roman"/>
            <w:color w:val="000000" w:themeColor="text1"/>
            <w:sz w:val="24"/>
            <w:szCs w:val="24"/>
          </w:rPr>
          <w:t xml:space="preserve">aim </w:t>
        </w:r>
        <w:r>
          <w:rPr>
            <w:rFonts w:ascii="Times New Roman" w:hAnsi="Times New Roman" w:cs="Times New Roman"/>
            <w:color w:val="000000" w:themeColor="text1"/>
            <w:sz w:val="24"/>
            <w:szCs w:val="24"/>
          </w:rPr>
          <w:t xml:space="preserve">was </w:t>
        </w:r>
        <w:r w:rsidRPr="00116B58">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 xml:space="preserve">develop a shared understanding among decision makers, PA managers, and other stakeholders </w:t>
        </w:r>
      </w:ins>
      <w:ins w:id="93" w:author="Bandana Shakya" w:date="2020-06-22T09:26:00Z">
        <w:r w:rsidR="00E75F7C">
          <w:rPr>
            <w:rFonts w:ascii="Times New Roman" w:hAnsi="Times New Roman" w:cs="Times New Roman"/>
            <w:color w:val="000000" w:themeColor="text1"/>
            <w:sz w:val="24"/>
            <w:szCs w:val="24"/>
          </w:rPr>
          <w:t>in the landscape</w:t>
        </w:r>
      </w:ins>
      <w:ins w:id="94" w:author="Bandana Shakya" w:date="2020-06-26T11:41:00Z">
        <w:r w:rsidR="00D250BA">
          <w:rPr>
            <w:rFonts w:ascii="Times New Roman" w:hAnsi="Times New Roman" w:cs="Times New Roman"/>
            <w:color w:val="000000" w:themeColor="text1"/>
            <w:sz w:val="24"/>
            <w:szCs w:val="24"/>
          </w:rPr>
          <w:t xml:space="preserve"> - about </w:t>
        </w:r>
      </w:ins>
      <w:ins w:id="95" w:author="Bandana Shakya" w:date="2020-06-20T07:28:00Z">
        <w:r>
          <w:rPr>
            <w:rFonts w:ascii="Times New Roman" w:hAnsi="Times New Roman" w:cs="Times New Roman"/>
            <w:color w:val="000000" w:themeColor="text1"/>
            <w:sz w:val="24"/>
            <w:szCs w:val="24"/>
          </w:rPr>
          <w:t>wider values of PAs, compar</w:t>
        </w:r>
      </w:ins>
      <w:ins w:id="96" w:author="Bandana Shakya" w:date="2020-06-29T15:58:00Z">
        <w:r w:rsidR="000F0AB6">
          <w:rPr>
            <w:rFonts w:ascii="Times New Roman" w:hAnsi="Times New Roman" w:cs="Times New Roman"/>
            <w:color w:val="000000" w:themeColor="text1"/>
            <w:sz w:val="24"/>
            <w:szCs w:val="24"/>
          </w:rPr>
          <w:t xml:space="preserve">e </w:t>
        </w:r>
      </w:ins>
      <w:ins w:id="97" w:author="Bandana Shakya" w:date="2020-06-26T11:40:00Z">
        <w:r w:rsidR="004A50BA">
          <w:rPr>
            <w:rFonts w:ascii="Times New Roman" w:hAnsi="Times New Roman" w:cs="Times New Roman"/>
            <w:color w:val="000000" w:themeColor="text1"/>
            <w:sz w:val="24"/>
            <w:szCs w:val="24"/>
          </w:rPr>
          <w:t>s</w:t>
        </w:r>
      </w:ins>
      <w:ins w:id="98" w:author="Bandana Shakya" w:date="2020-06-20T07:28:00Z">
        <w:r>
          <w:rPr>
            <w:rFonts w:ascii="Times New Roman" w:hAnsi="Times New Roman" w:cs="Times New Roman"/>
            <w:color w:val="000000" w:themeColor="text1"/>
            <w:sz w:val="24"/>
            <w:szCs w:val="24"/>
          </w:rPr>
          <w:t>ervices between PAs in different countries</w:t>
        </w:r>
      </w:ins>
      <w:ins w:id="99" w:author="Bandana Shakya" w:date="2020-06-21T07:03:00Z">
        <w:r w:rsidR="00DC4B53">
          <w:rPr>
            <w:rFonts w:ascii="Times New Roman" w:hAnsi="Times New Roman" w:cs="Times New Roman"/>
            <w:color w:val="000000" w:themeColor="text1"/>
            <w:sz w:val="24"/>
            <w:szCs w:val="24"/>
          </w:rPr>
          <w:t>, and</w:t>
        </w:r>
      </w:ins>
      <w:ins w:id="100" w:author="Bandana Shakya" w:date="2020-06-29T15:58:00Z">
        <w:r w:rsidR="000F0AB6">
          <w:rPr>
            <w:rFonts w:ascii="Times New Roman" w:hAnsi="Times New Roman" w:cs="Times New Roman"/>
            <w:color w:val="000000" w:themeColor="text1"/>
            <w:sz w:val="24"/>
            <w:szCs w:val="24"/>
          </w:rPr>
          <w:t xml:space="preserve"> </w:t>
        </w:r>
      </w:ins>
      <w:ins w:id="101" w:author="Bandana Shakya" w:date="2020-06-29T20:31:00Z">
        <w:r w:rsidR="0070016A">
          <w:rPr>
            <w:rFonts w:ascii="Times New Roman" w:hAnsi="Times New Roman" w:cs="Times New Roman"/>
            <w:color w:val="000000" w:themeColor="text1"/>
            <w:sz w:val="24"/>
            <w:szCs w:val="24"/>
          </w:rPr>
          <w:t xml:space="preserve">essentially help countries </w:t>
        </w:r>
      </w:ins>
      <w:ins w:id="102" w:author="Bandana Shakya" w:date="2020-06-29T15:58:00Z">
        <w:r w:rsidR="000F0AB6">
          <w:rPr>
            <w:rFonts w:ascii="Times New Roman" w:hAnsi="Times New Roman" w:cs="Times New Roman"/>
            <w:color w:val="000000" w:themeColor="text1"/>
            <w:sz w:val="24"/>
            <w:szCs w:val="24"/>
          </w:rPr>
          <w:t xml:space="preserve">explore </w:t>
        </w:r>
      </w:ins>
      <w:ins w:id="103" w:author="Bandana Shakya" w:date="2020-06-20T07:28:00Z">
        <w:r>
          <w:rPr>
            <w:rFonts w:ascii="Times New Roman" w:hAnsi="Times New Roman" w:cs="Times New Roman"/>
            <w:color w:val="000000" w:themeColor="text1"/>
            <w:sz w:val="24"/>
            <w:szCs w:val="24"/>
          </w:rPr>
          <w:t xml:space="preserve">joint </w:t>
        </w:r>
      </w:ins>
      <w:ins w:id="104" w:author="Bandana Shakya" w:date="2020-06-29T15:58:00Z">
        <w:r w:rsidR="000F0AB6">
          <w:rPr>
            <w:rFonts w:ascii="Times New Roman" w:hAnsi="Times New Roman" w:cs="Times New Roman"/>
            <w:color w:val="000000" w:themeColor="text1"/>
            <w:sz w:val="24"/>
            <w:szCs w:val="24"/>
          </w:rPr>
          <w:t xml:space="preserve">interventions for </w:t>
        </w:r>
      </w:ins>
      <w:ins w:id="105" w:author="Bandana Shakya" w:date="2020-06-20T07:28:00Z">
        <w:r>
          <w:rPr>
            <w:rFonts w:ascii="Times New Roman" w:hAnsi="Times New Roman" w:cs="Times New Roman"/>
            <w:color w:val="000000" w:themeColor="text1"/>
            <w:sz w:val="24"/>
            <w:szCs w:val="24"/>
          </w:rPr>
          <w:t>protection and improvement of ecosystem services</w:t>
        </w:r>
      </w:ins>
      <w:ins w:id="106" w:author="Bandana Shakya" w:date="2020-06-29T20:32:00Z">
        <w:r w:rsidR="003E3C74">
          <w:rPr>
            <w:rFonts w:ascii="Times New Roman" w:hAnsi="Times New Roman" w:cs="Times New Roman"/>
            <w:color w:val="000000" w:themeColor="text1"/>
            <w:sz w:val="24"/>
            <w:szCs w:val="24"/>
          </w:rPr>
          <w:t>.</w:t>
        </w:r>
      </w:ins>
      <w:ins w:id="107" w:author="Bandana Shakya" w:date="2020-06-30T14:42:00Z">
        <w:r w:rsidR="004D7BBE">
          <w:rPr>
            <w:rFonts w:ascii="Times New Roman" w:hAnsi="Times New Roman" w:cs="Times New Roman"/>
            <w:color w:val="000000" w:themeColor="text1"/>
            <w:sz w:val="24"/>
            <w:szCs w:val="24"/>
          </w:rPr>
          <w:t xml:space="preserve"> </w:t>
        </w:r>
      </w:ins>
    </w:p>
    <w:p w:rsidR="00E62F09" w:rsidRDefault="004D7BBE" w:rsidP="00BD611F">
      <w:pPr>
        <w:spacing w:line="480" w:lineRule="auto"/>
        <w:ind w:firstLine="270"/>
        <w:rPr>
          <w:ins w:id="108" w:author="Bandana Shakya" w:date="2020-06-15T17:41:00Z"/>
          <w:rFonts w:ascii="Times New Roman" w:hAnsi="Times New Roman" w:cs="Times New Roman"/>
          <w:color w:val="000000" w:themeColor="text1"/>
          <w:sz w:val="24"/>
          <w:szCs w:val="24"/>
        </w:rPr>
      </w:pPr>
      <w:ins w:id="109" w:author="Bandana Shakya" w:date="2020-06-30T14:42:00Z">
        <w:r>
          <w:rPr>
            <w:rFonts w:ascii="Times New Roman" w:hAnsi="Times New Roman" w:cs="Times New Roman"/>
            <w:sz w:val="24"/>
            <w:szCs w:val="24"/>
          </w:rPr>
          <w:lastRenderedPageBreak/>
          <w:t>T</w:t>
        </w:r>
      </w:ins>
      <w:ins w:id="110" w:author="Bandana Shakya" w:date="2020-06-22T09:28:00Z">
        <w:r w:rsidR="004C2D13">
          <w:rPr>
            <w:rFonts w:ascii="Times New Roman" w:hAnsi="Times New Roman" w:cs="Times New Roman"/>
            <w:sz w:val="24"/>
            <w:szCs w:val="24"/>
          </w:rPr>
          <w:t xml:space="preserve">he </w:t>
        </w:r>
      </w:ins>
      <w:ins w:id="111" w:author="Bandana Shakya" w:date="2020-06-21T07:47:00Z">
        <w:r w:rsidR="00A90F7D">
          <w:rPr>
            <w:rFonts w:ascii="Times New Roman" w:hAnsi="Times New Roman" w:cs="Times New Roman"/>
            <w:sz w:val="24"/>
            <w:szCs w:val="24"/>
          </w:rPr>
          <w:t>literature</w:t>
        </w:r>
      </w:ins>
      <w:ins w:id="112" w:author="Bandana Shakya" w:date="2020-06-22T09:28:00Z">
        <w:r w:rsidR="004C2D13">
          <w:rPr>
            <w:rFonts w:ascii="Times New Roman" w:hAnsi="Times New Roman" w:cs="Times New Roman"/>
            <w:sz w:val="24"/>
            <w:szCs w:val="24"/>
          </w:rPr>
          <w:t xml:space="preserve"> on ecosystem services </w:t>
        </w:r>
      </w:ins>
      <w:ins w:id="113" w:author="Bandana Shakya" w:date="2020-06-21T07:44:00Z">
        <w:r w:rsidR="00AF67DF">
          <w:rPr>
            <w:rFonts w:ascii="Times New Roman" w:hAnsi="Times New Roman" w:cs="Times New Roman"/>
            <w:sz w:val="24"/>
            <w:szCs w:val="24"/>
          </w:rPr>
          <w:t xml:space="preserve">confer </w:t>
        </w:r>
      </w:ins>
      <w:ins w:id="114" w:author="Bandana Shakya" w:date="2020-06-30T07:01:00Z">
        <w:r w:rsidR="00430DF3">
          <w:rPr>
            <w:rFonts w:ascii="Times New Roman" w:hAnsi="Times New Roman" w:cs="Times New Roman"/>
            <w:sz w:val="24"/>
            <w:szCs w:val="24"/>
          </w:rPr>
          <w:t xml:space="preserve">on the knowledge </w:t>
        </w:r>
      </w:ins>
      <w:ins w:id="115" w:author="Bandana Shakya" w:date="2020-06-21T07:41:00Z">
        <w:r w:rsidR="00CB35C7">
          <w:rPr>
            <w:rFonts w:ascii="Times New Roman" w:hAnsi="Times New Roman" w:cs="Times New Roman"/>
            <w:sz w:val="24"/>
            <w:szCs w:val="24"/>
          </w:rPr>
          <w:t xml:space="preserve">that </w:t>
        </w:r>
      </w:ins>
      <w:ins w:id="116" w:author="Bandana Shakya" w:date="2020-06-21T07:19:00Z">
        <w:r w:rsidR="00043917">
          <w:rPr>
            <w:rFonts w:ascii="Times New Roman" w:hAnsi="Times New Roman" w:cs="Times New Roman"/>
            <w:sz w:val="24"/>
            <w:szCs w:val="24"/>
          </w:rPr>
          <w:t xml:space="preserve">the </w:t>
        </w:r>
      </w:ins>
      <w:ins w:id="117" w:author="Bandana Shakya" w:date="2020-06-21T07:32:00Z">
        <w:r w:rsidR="00E51AED">
          <w:rPr>
            <w:rFonts w:ascii="Times New Roman" w:hAnsi="Times New Roman" w:cs="Times New Roman"/>
            <w:sz w:val="24"/>
            <w:szCs w:val="24"/>
          </w:rPr>
          <w:t xml:space="preserve">spatial </w:t>
        </w:r>
      </w:ins>
      <w:ins w:id="118" w:author="Bandana Shakya" w:date="2020-06-16T07:14:00Z">
        <w:r w:rsidR="00D248E0">
          <w:rPr>
            <w:rFonts w:ascii="Times New Roman" w:hAnsi="Times New Roman" w:cs="Times New Roman"/>
            <w:color w:val="000000" w:themeColor="text1"/>
            <w:sz w:val="24"/>
            <w:szCs w:val="24"/>
          </w:rPr>
          <w:t>extent of supply and demand for services</w:t>
        </w:r>
      </w:ins>
      <w:ins w:id="119" w:author="Bandana Shakya" w:date="2020-06-30T07:02:00Z">
        <w:r w:rsidR="002831FD">
          <w:rPr>
            <w:rFonts w:ascii="Times New Roman" w:hAnsi="Times New Roman" w:cs="Times New Roman"/>
            <w:color w:val="000000" w:themeColor="text1"/>
            <w:sz w:val="24"/>
            <w:szCs w:val="24"/>
          </w:rPr>
          <w:t xml:space="preserve">, </w:t>
        </w:r>
      </w:ins>
      <w:ins w:id="120" w:author="Bandana Shakya" w:date="2020-06-21T07:19:00Z">
        <w:r w:rsidR="00043917">
          <w:rPr>
            <w:rFonts w:ascii="Times New Roman" w:hAnsi="Times New Roman" w:cs="Times New Roman"/>
            <w:color w:val="000000" w:themeColor="text1"/>
            <w:sz w:val="24"/>
            <w:szCs w:val="24"/>
          </w:rPr>
          <w:t xml:space="preserve">and </w:t>
        </w:r>
      </w:ins>
      <w:ins w:id="121" w:author="Bandana Shakya" w:date="2020-06-16T07:14:00Z">
        <w:r w:rsidR="00D248E0">
          <w:rPr>
            <w:rFonts w:ascii="Times New Roman" w:hAnsi="Times New Roman" w:cs="Times New Roman"/>
            <w:color w:val="000000" w:themeColor="text1"/>
            <w:sz w:val="24"/>
            <w:szCs w:val="24"/>
          </w:rPr>
          <w:t xml:space="preserve">the </w:t>
        </w:r>
      </w:ins>
      <w:ins w:id="122" w:author="Bandana Shakya" w:date="2020-06-21T07:39:00Z">
        <w:r w:rsidR="00076F5B">
          <w:rPr>
            <w:rFonts w:ascii="Times New Roman" w:hAnsi="Times New Roman" w:cs="Times New Roman"/>
            <w:color w:val="000000" w:themeColor="text1"/>
            <w:sz w:val="24"/>
            <w:szCs w:val="24"/>
          </w:rPr>
          <w:t xml:space="preserve">extent of </w:t>
        </w:r>
      </w:ins>
      <w:ins w:id="123" w:author="Bandana Shakya" w:date="2020-06-16T07:14:00Z">
        <w:r w:rsidR="00D248E0">
          <w:rPr>
            <w:rFonts w:ascii="Times New Roman" w:hAnsi="Times New Roman" w:cs="Times New Roman"/>
            <w:color w:val="000000" w:themeColor="text1"/>
            <w:sz w:val="24"/>
            <w:szCs w:val="24"/>
          </w:rPr>
          <w:t>overlaps between service provision and service beneficiaries</w:t>
        </w:r>
      </w:ins>
      <w:ins w:id="124" w:author="Bandana Shakya" w:date="2020-06-21T07:32:00Z">
        <w:r w:rsidR="00E51AED">
          <w:rPr>
            <w:rFonts w:ascii="Times New Roman" w:hAnsi="Times New Roman" w:cs="Times New Roman"/>
            <w:color w:val="000000" w:themeColor="text1"/>
            <w:sz w:val="24"/>
            <w:szCs w:val="24"/>
          </w:rPr>
          <w:t xml:space="preserve"> areas </w:t>
        </w:r>
      </w:ins>
      <w:ins w:id="125" w:author="Bandana Shakya" w:date="2020-06-16T07:14:00Z">
        <w:r w:rsidR="00D248E0">
          <w:rPr>
            <w:rFonts w:ascii="Times New Roman" w:hAnsi="Times New Roman" w:cs="Times New Roman"/>
            <w:color w:val="000000" w:themeColor="text1"/>
            <w:sz w:val="24"/>
            <w:szCs w:val="24"/>
          </w:rPr>
          <w:fldChar w:fldCharType="begin" w:fldLock="1"/>
        </w:r>
      </w:ins>
      <w:r w:rsidR="00DE24EB">
        <w:rPr>
          <w:rFonts w:ascii="Times New Roman" w:hAnsi="Times New Roman" w:cs="Times New Roman"/>
          <w:color w:val="000000" w:themeColor="text1"/>
          <w:sz w:val="24"/>
          <w:szCs w:val="24"/>
        </w:rPr>
        <w:instrText>ADDIN CSL_CITATION {"citationItems":[{"id":"ITEM-1","itemData":{"DOI":"10.1016/j.ecolind.2013.11.024","abstract":"Spatial disconnections between locations where ecosystem services are produced and where they are used are common. To date most ecosystem service assessments have relied on static indicators of provision and often do not incorporate relations with the corresponding beneficiaries or benefiting areas. Most studies implicitly assume spatial and temporal connections between ecosystem service provision and beneficiaries, while the actual connections, i.e., ecosystem service flows, are poorly understood. In this paper, we present a generic framework to analyze the spatial connections between the ecosystem service provisioning and benefiting areas. We introduce an indicator that shows the proportion of benefiting areas supported by spatial ecosystem service flows from provisioning areas. We illustrate the application of the framework and indicator by using global maps of provisioning and benefitting areas for pollination services. We also illustrate our framework and indicator using water provision and climate regulation services, as they portray important differences in spatiotemporal scale and process of service flow. We also describe the possible application of the framework for other services and other scales of assessment. We highlight how, depending on the ecosystem service being studied, the spatial service flows between provisioning and benefiting areas can limit service delivery, thereby reducing the local value of ecosystem service supply. © 2013 MCh The Authors.","author":[{"dropping-particle":"","family":"Serna-Chavez","given":"H M","non-dropping-particle":"","parse-names":false,"suffix":""},{"dropping-particle":"","family":"Schulp","given":"C J E","non-dropping-particle":"","parse-names":false,"suffix":""},{"dropping-particle":"","family":"Bodegom","given":"P M","non-dropping-particle":"Van","parse-names":false,"suffix":""},{"dropping-particle":"","family":"Bouten","given":"W","non-dropping-particle":"","parse-names":false,"suffix":""},{"dropping-particle":"","family":"Verburg","given":"P H","non-dropping-particle":"","parse-names":false,"suffix":""},{"dropping-particle":"","family":"Davidson","given":"M D","non-dropping-particle":"","parse-names":false,"suffix":""}],"container-title":"Ecological Indicators","id":"ITEM-1","issued":{"date-parts":[["2014"]]},"note":"Cited By :112\n\nExport Date: 4 March 2020","page":"24-33","publisher-place":"Institute for Biodiversity and Ecosystem Dynamics, University of Amsterdam, P.O. Box 94248, 1090 GE Amsterdam, Netherlands","title":"A quantitative framework for assessing spatial flows of ecosystem services","type":"article-journal","volume":"39"},"uris":["http://www.mendeley.com/documents/?uuid=bda1e40d-a11c-4805-b640-e97d682c263c"]}],"mendeley":{"formattedCitation":"(Serna-Chavez et al., 2014)","manualFormatting":"(Serna-Chavez et al., 2014; López-Hoffman et al., 2010)","plainTextFormattedCitation":"(Serna-Chavez et al., 2014)","previouslyFormattedCitation":"(Serna-Chavez et al., 2014)"},"properties":{"noteIndex":0},"schema":"https://github.com/citation-style-language/schema/raw/master/csl-citation.json"}</w:instrText>
      </w:r>
      <w:ins w:id="126" w:author="Bandana Shakya" w:date="2020-06-16T07:14:00Z">
        <w:r w:rsidR="00D248E0">
          <w:rPr>
            <w:rFonts w:ascii="Times New Roman" w:hAnsi="Times New Roman" w:cs="Times New Roman"/>
            <w:color w:val="000000" w:themeColor="text1"/>
            <w:sz w:val="24"/>
            <w:szCs w:val="24"/>
          </w:rPr>
          <w:fldChar w:fldCharType="separate"/>
        </w:r>
        <w:r w:rsidR="00D248E0" w:rsidRPr="001C6019">
          <w:rPr>
            <w:rFonts w:ascii="Times New Roman" w:hAnsi="Times New Roman" w:cs="Times New Roman"/>
            <w:noProof/>
            <w:color w:val="000000" w:themeColor="text1"/>
            <w:sz w:val="24"/>
            <w:szCs w:val="24"/>
          </w:rPr>
          <w:t>(Serna-Chavez et al., 2014</w:t>
        </w:r>
      </w:ins>
      <w:ins w:id="127" w:author="Bandana Shakya" w:date="2020-06-30T07:02:00Z">
        <w:r w:rsidR="002831FD">
          <w:rPr>
            <w:rFonts w:ascii="Times New Roman" w:hAnsi="Times New Roman" w:cs="Times New Roman"/>
            <w:noProof/>
            <w:color w:val="000000" w:themeColor="text1"/>
            <w:sz w:val="24"/>
            <w:szCs w:val="24"/>
          </w:rPr>
          <w:fldChar w:fldCharType="begin" w:fldLock="1"/>
        </w:r>
      </w:ins>
      <w:ins w:id="128" w:author="Bandana Shakya" w:date="2020-06-30T07:03:00Z">
        <w:r w:rsidR="002831FD">
          <w:rPr>
            <w:rFonts w:ascii="Times New Roman" w:hAnsi="Times New Roman" w:cs="Times New Roman"/>
            <w:noProof/>
            <w:color w:val="000000" w:themeColor="text1"/>
            <w:sz w:val="24"/>
            <w:szCs w:val="24"/>
          </w:rPr>
          <w:instrText>ADDIN CSL_CITATION {"citationItems":[{"id":"ITEM-1","itemData":{"DOI":"10.1890/070216","ISSN":"15409309","abstract":"International political borders rarely coincide with natural ecological boundaries. Because neighboring coun- 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 vers in one country can affect ecosystem services and human well-being in other countries. We suggest that the concept of ecosystem services, as articulated by the MA, could be used as an organizing principle for trans- boundary conservation, because it meets many of the criteria for successful transboundary policy. It would frame conservation in terms of mutual interests between countries, consider a diversity of stakeholders, and provide a means for linking multiple services and assessing tradeoffs between uses of services.","author":[{"dropping-particle":"","family":"López-Hoffman","given":"Laura","non-dropping-particle":"","parse-names":false,"suffix":""},{"dropping-particle":"","family":"Varady","given":"Robert G.","non-dropping-particle":"","parse-names":false,"suffix":""},{"dropping-particle":"","family":"Flessa","given":"Karl W.","non-dropping-particle":"","parse-names":false,"suffix":""},{"dropping-particle":"","family":"Balvanera","given":"Patricia","non-dropping-particle":"","parse-names":false,"suffix":""}],"container-title":"Frontiers in Ecology and the Environment","id":"ITEM-1","issue":"2","issued":{"date-parts":[["2010"]]},"page":"84-91","title":"Ecosystem services across borders: A framework for transboundary conservation policy","type":"article-journal","volume":"8"},"uris":["http://www.mendeley.com/documents/?uuid=9e00a2d2-14e3-429d-9a27-06e2157f7365"]}],"mendeley":{"formattedCitation":"(Laura López-Hoffman, Varady, Flessa, &amp; Balvanera, 2010)","manualFormatting":"; López-Hoffman et al., 2010)","plainTextFormattedCitation":"(Laura López-Hoffman, Varady, Flessa, &amp; Balvanera, 2010)","previouslyFormattedCitation":"(Laura López-Hoffman, Varady, Flessa, &amp; Balvanera, 2010)"},"properties":{"noteIndex":0},"schema":"https://github.com/citation-style-language/schema/raw/master/csl-citation.json"}</w:instrText>
        </w:r>
      </w:ins>
      <w:ins w:id="129" w:author="Bandana Shakya" w:date="2020-06-30T07:02:00Z">
        <w:r w:rsidR="002831FD">
          <w:rPr>
            <w:rFonts w:ascii="Times New Roman" w:hAnsi="Times New Roman" w:cs="Times New Roman"/>
            <w:noProof/>
            <w:color w:val="000000" w:themeColor="text1"/>
            <w:sz w:val="24"/>
            <w:szCs w:val="24"/>
          </w:rPr>
          <w:fldChar w:fldCharType="separate"/>
        </w:r>
        <w:r w:rsidR="002831FD">
          <w:rPr>
            <w:rFonts w:ascii="Times New Roman" w:hAnsi="Times New Roman" w:cs="Times New Roman"/>
            <w:noProof/>
            <w:color w:val="000000" w:themeColor="text1"/>
            <w:sz w:val="24"/>
            <w:szCs w:val="24"/>
          </w:rPr>
          <w:t xml:space="preserve">; </w:t>
        </w:r>
        <w:r w:rsidR="002831FD" w:rsidRPr="007B78C3">
          <w:rPr>
            <w:rFonts w:ascii="Times New Roman" w:hAnsi="Times New Roman" w:cs="Times New Roman"/>
            <w:noProof/>
            <w:color w:val="000000" w:themeColor="text1"/>
            <w:sz w:val="24"/>
            <w:szCs w:val="24"/>
          </w:rPr>
          <w:t>López-Hoffman</w:t>
        </w:r>
        <w:r w:rsidR="002831FD">
          <w:rPr>
            <w:rFonts w:ascii="Times New Roman" w:hAnsi="Times New Roman" w:cs="Times New Roman"/>
            <w:noProof/>
            <w:color w:val="000000" w:themeColor="text1"/>
            <w:sz w:val="24"/>
            <w:szCs w:val="24"/>
          </w:rPr>
          <w:t xml:space="preserve"> et al., </w:t>
        </w:r>
        <w:r w:rsidR="002831FD" w:rsidRPr="007B78C3">
          <w:rPr>
            <w:rFonts w:ascii="Times New Roman" w:hAnsi="Times New Roman" w:cs="Times New Roman"/>
            <w:noProof/>
            <w:color w:val="000000" w:themeColor="text1"/>
            <w:sz w:val="24"/>
            <w:szCs w:val="24"/>
          </w:rPr>
          <w:t>2010)</w:t>
        </w:r>
        <w:r w:rsidR="002831FD">
          <w:rPr>
            <w:rFonts w:ascii="Times New Roman" w:hAnsi="Times New Roman" w:cs="Times New Roman"/>
            <w:noProof/>
            <w:color w:val="000000" w:themeColor="text1"/>
            <w:sz w:val="24"/>
            <w:szCs w:val="24"/>
          </w:rPr>
          <w:fldChar w:fldCharType="end"/>
        </w:r>
      </w:ins>
      <w:ins w:id="130" w:author="Bandana Shakya" w:date="2020-06-16T07:14:00Z">
        <w:r w:rsidR="00D248E0">
          <w:rPr>
            <w:rFonts w:ascii="Times New Roman" w:hAnsi="Times New Roman" w:cs="Times New Roman"/>
            <w:color w:val="000000" w:themeColor="text1"/>
            <w:sz w:val="24"/>
            <w:szCs w:val="24"/>
          </w:rPr>
          <w:fldChar w:fldCharType="end"/>
        </w:r>
        <w:r w:rsidR="00D248E0">
          <w:rPr>
            <w:rFonts w:ascii="Times New Roman" w:hAnsi="Times New Roman" w:cs="Times New Roman"/>
            <w:color w:val="000000" w:themeColor="text1"/>
            <w:sz w:val="24"/>
            <w:szCs w:val="24"/>
          </w:rPr>
          <w:t xml:space="preserve"> are </w:t>
        </w:r>
        <w:r w:rsidR="00D248E0" w:rsidRPr="00116B58">
          <w:rPr>
            <w:rFonts w:ascii="Times New Roman" w:hAnsi="Times New Roman" w:cs="Times New Roman"/>
            <w:color w:val="000000" w:themeColor="text1"/>
            <w:sz w:val="24"/>
            <w:szCs w:val="24"/>
          </w:rPr>
          <w:t xml:space="preserve">vital for developing effective </w:t>
        </w:r>
        <w:r w:rsidR="00D248E0">
          <w:rPr>
            <w:rFonts w:ascii="Times New Roman" w:hAnsi="Times New Roman" w:cs="Times New Roman"/>
            <w:color w:val="000000" w:themeColor="text1"/>
            <w:sz w:val="24"/>
            <w:szCs w:val="24"/>
          </w:rPr>
          <w:t xml:space="preserve">management </w:t>
        </w:r>
        <w:r w:rsidR="00D248E0" w:rsidRPr="00116B58">
          <w:rPr>
            <w:rFonts w:ascii="Times New Roman" w:hAnsi="Times New Roman" w:cs="Times New Roman"/>
            <w:color w:val="000000" w:themeColor="text1"/>
            <w:sz w:val="24"/>
            <w:szCs w:val="24"/>
          </w:rPr>
          <w:t xml:space="preserve">strategies for </w:t>
        </w:r>
      </w:ins>
      <w:ins w:id="131" w:author="Bandana Shakya" w:date="2020-06-21T07:40:00Z">
        <w:r w:rsidR="00AB6264">
          <w:rPr>
            <w:rFonts w:ascii="Times New Roman" w:hAnsi="Times New Roman" w:cs="Times New Roman"/>
            <w:color w:val="000000" w:themeColor="text1"/>
            <w:sz w:val="24"/>
            <w:szCs w:val="24"/>
          </w:rPr>
          <w:t xml:space="preserve">PAs and </w:t>
        </w:r>
      </w:ins>
      <w:ins w:id="132" w:author="Bandana Shakya" w:date="2020-06-16T07:14:00Z">
        <w:r w:rsidR="00D248E0" w:rsidRPr="00116B58">
          <w:rPr>
            <w:rFonts w:ascii="Times New Roman" w:hAnsi="Times New Roman" w:cs="Times New Roman"/>
            <w:color w:val="000000" w:themeColor="text1"/>
            <w:sz w:val="24"/>
            <w:szCs w:val="24"/>
          </w:rPr>
          <w:t xml:space="preserve">biodiversity outside </w:t>
        </w:r>
      </w:ins>
      <w:ins w:id="133" w:author="Bandana Shakya" w:date="2020-06-21T07:40:00Z">
        <w:r w:rsidR="00AB6264">
          <w:rPr>
            <w:rFonts w:ascii="Times New Roman" w:hAnsi="Times New Roman" w:cs="Times New Roman"/>
            <w:color w:val="000000" w:themeColor="text1"/>
            <w:sz w:val="24"/>
            <w:szCs w:val="24"/>
          </w:rPr>
          <w:t xml:space="preserve">them </w:t>
        </w:r>
      </w:ins>
      <w:ins w:id="134" w:author="Bandana Shakya" w:date="2020-06-16T07:14:00Z">
        <w:r w:rsidR="00D248E0" w:rsidRPr="00116B58">
          <w:rPr>
            <w:rFonts w:ascii="Times New Roman" w:hAnsi="Times New Roman" w:cs="Times New Roman"/>
            <w:color w:val="000000" w:themeColor="text1"/>
            <w:sz w:val="24"/>
            <w:szCs w:val="24"/>
          </w:rPr>
          <w:fldChar w:fldCharType="begin" w:fldLock="1"/>
        </w:r>
        <w:r w:rsidR="00D248E0" w:rsidRPr="00116B58">
          <w:rPr>
            <w:rFonts w:ascii="Times New Roman" w:hAnsi="Times New Roman" w:cs="Times New Roman"/>
            <w:color w:val="000000" w:themeColor="text1"/>
            <w:sz w:val="24"/>
            <w:szCs w:val="24"/>
          </w:rPr>
          <w:instrText>ADDIN CSL_CITATION {"citationItems":[{"id":"ITEM-1","itemData":{"DOI":"10.1073/pnas.1503751112","ISBN":"1503751112","author":[{"dropping-particle":"","family":"Guerry","given":"Anne D","non-dropping-particle":"","parse-names":false,"suffix":""},{"dropping-particle":"","family":"Polasky","given":"Stephen","non-dropping-particle":"","parse-names":false,"suffix":""},{"dropping-particle":"","family":"Lubchenco","given":"Jane","non-dropping-particle":"","parse-names":false,"suffix":""},{"dropping-particle":"","family":"Chaplin-kramer","given":"Rebecca","non-dropping-particle":"","parse-names":false,"suffix":""},{"dropping-particle":"","family":"Daily","given":"Gretchen C","non-dropping-particle":"","parse-names":false,"suffix":""}],"id":"ITEM-1","issue":"24","issued":{"date-parts":[["2015"]]},"title":"Natural capital and ecosystem services informing decisions : From promise to practice","type":"article-journal","volume":"112"},"uris":["http://www.mendeley.com/documents/?uuid=4d45e989-5b47-4a6b-a8a3-099f87d6e517"]}],"mendeley":{"formattedCitation":"(Guerry, Polasky, Lubchenco, Chaplin-kramer, &amp; Daily, 2015)","manualFormatting":"(Guerry et al., 2015)","plainTextFormattedCitation":"(Guerry, Polasky, Lubchenco, Chaplin-kramer, &amp; Daily, 2015)","previouslyFormattedCitation":"(Guerry, Polasky, Lubchenco, Chaplin-kramer, &amp; Daily, 2015)"},"properties":{"noteIndex":0},"schema":"https://github.com/citation-style-language/schema/raw/master/csl-citation.json"}</w:instrText>
        </w:r>
        <w:r w:rsidR="00D248E0" w:rsidRPr="00116B58">
          <w:rPr>
            <w:rFonts w:ascii="Times New Roman" w:hAnsi="Times New Roman" w:cs="Times New Roman"/>
            <w:color w:val="000000" w:themeColor="text1"/>
            <w:sz w:val="24"/>
            <w:szCs w:val="24"/>
          </w:rPr>
          <w:fldChar w:fldCharType="separate"/>
        </w:r>
        <w:r w:rsidR="00D248E0" w:rsidRPr="00116B58">
          <w:rPr>
            <w:rFonts w:ascii="Times New Roman" w:hAnsi="Times New Roman" w:cs="Times New Roman"/>
            <w:noProof/>
            <w:color w:val="000000" w:themeColor="text1"/>
            <w:sz w:val="24"/>
            <w:szCs w:val="24"/>
          </w:rPr>
          <w:t>(Guerry et al., 2015)</w:t>
        </w:r>
        <w:r w:rsidR="00D248E0" w:rsidRPr="00116B58">
          <w:rPr>
            <w:rFonts w:ascii="Times New Roman" w:hAnsi="Times New Roman" w:cs="Times New Roman"/>
            <w:color w:val="000000" w:themeColor="text1"/>
            <w:sz w:val="24"/>
            <w:szCs w:val="24"/>
          </w:rPr>
          <w:fldChar w:fldCharType="end"/>
        </w:r>
      </w:ins>
      <w:ins w:id="135" w:author="Bandana Shakya" w:date="2020-06-21T07:40:00Z">
        <w:r w:rsidR="00AB6264">
          <w:rPr>
            <w:rFonts w:ascii="Times New Roman" w:hAnsi="Times New Roman" w:cs="Times New Roman"/>
            <w:color w:val="000000" w:themeColor="text1"/>
            <w:sz w:val="24"/>
            <w:szCs w:val="24"/>
          </w:rPr>
          <w:t xml:space="preserve">; </w:t>
        </w:r>
      </w:ins>
      <w:ins w:id="136" w:author="Bandana Shakya" w:date="2020-06-16T07:14:00Z">
        <w:r w:rsidR="00D248E0">
          <w:rPr>
            <w:rFonts w:ascii="Times New Roman" w:hAnsi="Times New Roman" w:cs="Times New Roman"/>
            <w:color w:val="000000" w:themeColor="text1"/>
            <w:sz w:val="24"/>
            <w:szCs w:val="24"/>
          </w:rPr>
          <w:t>and that direct and indirect contributions of ecosystems (TEEB, 2010)</w:t>
        </w:r>
      </w:ins>
      <w:ins w:id="137" w:author="Bandana Shakya" w:date="2020-06-21T07:36:00Z">
        <w:r w:rsidR="004A7BBD">
          <w:rPr>
            <w:rFonts w:ascii="Times New Roman" w:hAnsi="Times New Roman" w:cs="Times New Roman"/>
            <w:color w:val="000000" w:themeColor="text1"/>
            <w:sz w:val="24"/>
            <w:szCs w:val="24"/>
          </w:rPr>
          <w:t xml:space="preserve">, </w:t>
        </w:r>
      </w:ins>
      <w:ins w:id="138" w:author="Bandana Shakya" w:date="2020-06-21T07:40:00Z">
        <w:r w:rsidR="00AB6264">
          <w:rPr>
            <w:rFonts w:ascii="Times New Roman" w:hAnsi="Times New Roman" w:cs="Times New Roman"/>
            <w:color w:val="000000" w:themeColor="text1"/>
            <w:sz w:val="24"/>
            <w:szCs w:val="24"/>
          </w:rPr>
          <w:t xml:space="preserve">including </w:t>
        </w:r>
      </w:ins>
      <w:ins w:id="139" w:author="Bandana Shakya" w:date="2020-06-22T09:29:00Z">
        <w:r w:rsidR="002B58A4">
          <w:rPr>
            <w:rFonts w:ascii="Times New Roman" w:hAnsi="Times New Roman" w:cs="Times New Roman"/>
            <w:color w:val="000000" w:themeColor="text1"/>
            <w:sz w:val="24"/>
            <w:szCs w:val="24"/>
          </w:rPr>
          <w:t xml:space="preserve">understanding of </w:t>
        </w:r>
      </w:ins>
      <w:ins w:id="140" w:author="Bandana Shakya" w:date="2020-06-21T07:36:00Z">
        <w:r w:rsidR="004A7BBD">
          <w:rPr>
            <w:rFonts w:ascii="Times New Roman" w:hAnsi="Times New Roman" w:cs="Times New Roman"/>
            <w:color w:val="000000" w:themeColor="text1"/>
            <w:sz w:val="24"/>
            <w:szCs w:val="24"/>
          </w:rPr>
          <w:t>trade-offs and synergies between services (</w:t>
        </w:r>
      </w:ins>
      <w:ins w:id="141" w:author="Bandana Shakya" w:date="2020-06-21T07:38:00Z">
        <w:r w:rsidR="004A7BBD">
          <w:rPr>
            <w:rFonts w:ascii="Times New Roman" w:hAnsi="Times New Roman" w:cs="Times New Roman"/>
            <w:color w:val="000000" w:themeColor="text1"/>
            <w:sz w:val="24"/>
            <w:szCs w:val="24"/>
          </w:rPr>
          <w:t xml:space="preserve">Turkelboom et al., 2018) </w:t>
        </w:r>
      </w:ins>
      <w:ins w:id="142" w:author="Bandana Shakya" w:date="2020-06-16T07:14:00Z">
        <w:r w:rsidR="00D248E0">
          <w:rPr>
            <w:rFonts w:ascii="Times New Roman" w:hAnsi="Times New Roman" w:cs="Times New Roman"/>
            <w:color w:val="000000" w:themeColor="text1"/>
            <w:sz w:val="24"/>
            <w:szCs w:val="24"/>
          </w:rPr>
          <w:t>help s</w:t>
        </w:r>
        <w:r w:rsidR="00D248E0" w:rsidRPr="00116B58">
          <w:rPr>
            <w:rFonts w:ascii="Times New Roman" w:hAnsi="Times New Roman" w:cs="Times New Roman"/>
            <w:color w:val="000000" w:themeColor="text1"/>
            <w:sz w:val="24"/>
            <w:szCs w:val="24"/>
          </w:rPr>
          <w:t>trik</w:t>
        </w:r>
        <w:r w:rsidR="00D248E0">
          <w:rPr>
            <w:rFonts w:ascii="Times New Roman" w:hAnsi="Times New Roman" w:cs="Times New Roman"/>
            <w:color w:val="000000" w:themeColor="text1"/>
            <w:sz w:val="24"/>
            <w:szCs w:val="24"/>
          </w:rPr>
          <w:t xml:space="preserve">e the </w:t>
        </w:r>
        <w:r w:rsidR="00D248E0" w:rsidRPr="00116B58">
          <w:rPr>
            <w:rFonts w:ascii="Times New Roman" w:hAnsi="Times New Roman" w:cs="Times New Roman"/>
            <w:color w:val="000000" w:themeColor="text1"/>
            <w:sz w:val="24"/>
            <w:szCs w:val="24"/>
          </w:rPr>
          <w:t>balance between objectives of conservation and sustainable development</w:t>
        </w:r>
        <w:r w:rsidR="00D248E0">
          <w:rPr>
            <w:rFonts w:ascii="Times New Roman" w:hAnsi="Times New Roman" w:cs="Times New Roman"/>
            <w:color w:val="000000" w:themeColor="text1"/>
            <w:sz w:val="24"/>
            <w:szCs w:val="24"/>
          </w:rPr>
          <w:t xml:space="preserve"> </w:t>
        </w:r>
        <w:r w:rsidR="00D248E0">
          <w:rPr>
            <w:rFonts w:ascii="Times New Roman" w:hAnsi="Times New Roman" w:cs="Times New Roman"/>
            <w:color w:val="000000" w:themeColor="text1"/>
            <w:sz w:val="24"/>
            <w:szCs w:val="24"/>
          </w:rPr>
          <w:fldChar w:fldCharType="begin" w:fldLock="1"/>
        </w:r>
        <w:r w:rsidR="00D248E0">
          <w:rPr>
            <w:rFonts w:ascii="Times New Roman" w:hAnsi="Times New Roman" w:cs="Times New Roman"/>
            <w:color w:val="000000" w:themeColor="text1"/>
            <w:sz w:val="24"/>
            <w:szCs w:val="24"/>
          </w:rPr>
          <w:instrText>ADDIN CSL_CITATION {"citationItems":[{"id":"ITEM-1","itemData":{"DOI":"10.1016/j.ecoser.2018.02.003","abstract":"Conserving and managing global natural capital requires an understanding of the complexity of flows of ecosystem services across geographic boundaries. Failing to understand and to incorporate these flows into national and international ecosystem assessments leads to incomplete and potentially skewed conclusions, impairing society's ability to identify sustainable management and policy choices. In this paper, we synthesise existing knowledge and develop a conceptual framework for analysing interregional ecosystem service flows. We synthesise the types of such flows, the characteristics of sending and receiving socio-ecological systems, and the impacts of ecosystem service flows on interregional sustainability. Using four cases (trade of certified coffee, migration of northern pintails, flood protection in the Danube watershed, and information on giant pandas), we test the conceptual framework and show how an enhanced understanding of interregional telecouplings in socio-ecological systems can inform ecosystem service-based decision making and governance with respect to sustainability goals. © 2018 The Authors","author":[{"dropping-particle":"","family":"Schröter","given":"M","non-dropping-particle":"","parse-names":false,"suffix":""},{"dropping-particle":"","family":"Koellner","given":"T","non-dropping-particle":"","parse-names":false,"suffix":""},{"dropping-particle":"","family":"Alkemade","given":"R","non-dropping-particle":"","parse-names":false,"suffix":""},{"dropping-particle":"","family":"Arnhold","given":"S","non-dropping-particle":"","parse-names":false,"suffix":""},{"dropping-particle":"","family":"Bagstad","given":"K J","non-dropping-particle":"","parse-names":false,"suffix":""},{"dropping-particle":"","family":"Erb","given":"K.-H.","non-dropping-particle":"","parse-names":false,"suffix":""},{"dropping-particle":"","family":"Frank","given":"K","non-dropping-particle":"","parse-names":false,"suffix":""},{"dropping-particle":"","family":"Kastner","given":"T","non-dropping-particle":"","parse-names":false,"suffix":""},{"dropping-particle":"","family":"Kissinger","given":"M","non-dropping-particle":"","parse-names":false,"suffix":""},{"dropping-particle":"","family":"Liu","given":"J","non-dropping-particle":"","parse-names":false,"suffix":""},{"dropping-particle":"","family":"López-Hoffman","given":"L","non-dropping-particle":"","parse-names":false,"suffix":""},{"dropping-particle":"","family":"Maes","given":"J","non-dropping-particle":"","parse-names":false,"suffix":""},{"dropping-particle":"","family":"Marques","given":"A","non-dropping-particle":"","parse-names":false,"suffix":""},{"dropping-particle":"","family":"Martín-López","given":"B","non-dropping-particle":"","parse-names":false,"suffix":""},{"dropping-particle":"","family":"Meyer","given":"C","non-dropping-particle":"","parse-names":false,"suffix":""},{"dropping-particle":"","family":"Schulp","given":"C J E","non-dropping-particle":"","parse-names":false,"suffix":""},{"dropping-particle":"","family":"Thober","given":"J","non-dropping-particle":"","parse-names":false,"suffix":""},{"dropping-particle":"","family":"Wolff","given":"S","non-dropping-particle":"","parse-names":false,"suffix":""},{"dropping-particle":"","family":"Bonn","given":"A","non-dropping-particle":"","parse-names":false,"suffix":""}],"container-title":"Ecosystem Services","id":"ITEM-1","issued":{"date-parts":[["2018"]]},"note":"Cited By :20\n\nExport Date: 4 March 2020","page":"231-241","publisher-place":"UFZ – Helmholtz Centre for Environmental Research, Department of Ecosystem Services, Permoserstr. 15, Leipzig, 04318, Germany","title":"Interregional flows of ecosystem services: Concepts, typology and four cases","type":"article-journal","volume":"31"},"uris":["http://www.mendeley.com/documents/?uuid=4e53e1c8-7717-4736-8f51-101d4b1b5b22"]}],"mendeley":{"formattedCitation":"(M Schröter et al., 2018)","plainTextFormattedCitation":"(M Schröter et al., 2018)","previouslyFormattedCitation":"(M Schröter et al., 2018)"},"properties":{"noteIndex":0},"schema":"https://github.com/citation-style-language/schema/raw/master/csl-citation.json"}</w:instrText>
        </w:r>
        <w:r w:rsidR="00D248E0">
          <w:rPr>
            <w:rFonts w:ascii="Times New Roman" w:hAnsi="Times New Roman" w:cs="Times New Roman"/>
            <w:color w:val="000000" w:themeColor="text1"/>
            <w:sz w:val="24"/>
            <w:szCs w:val="24"/>
          </w:rPr>
          <w:fldChar w:fldCharType="separate"/>
        </w:r>
        <w:r w:rsidR="00D248E0" w:rsidRPr="004D2670">
          <w:rPr>
            <w:rFonts w:ascii="Times New Roman" w:hAnsi="Times New Roman" w:cs="Times New Roman"/>
            <w:noProof/>
            <w:color w:val="000000" w:themeColor="text1"/>
            <w:sz w:val="24"/>
            <w:szCs w:val="24"/>
          </w:rPr>
          <w:t>(M Schröter et al., 2018)</w:t>
        </w:r>
        <w:r w:rsidR="00D248E0">
          <w:rPr>
            <w:rFonts w:ascii="Times New Roman" w:hAnsi="Times New Roman" w:cs="Times New Roman"/>
            <w:color w:val="000000" w:themeColor="text1"/>
            <w:sz w:val="24"/>
            <w:szCs w:val="24"/>
          </w:rPr>
          <w:fldChar w:fldCharType="end"/>
        </w:r>
      </w:ins>
      <w:ins w:id="143" w:author="Bandana Shakya" w:date="2020-06-21T07:34:00Z">
        <w:r w:rsidR="00073409">
          <w:rPr>
            <w:rFonts w:ascii="Times New Roman" w:hAnsi="Times New Roman" w:cs="Times New Roman"/>
            <w:color w:val="000000" w:themeColor="text1"/>
            <w:sz w:val="24"/>
            <w:szCs w:val="24"/>
          </w:rPr>
          <w:t xml:space="preserve">. </w:t>
        </w:r>
      </w:ins>
      <w:ins w:id="144" w:author="Bandana Shakya" w:date="2020-06-21T07:48:00Z">
        <w:r w:rsidR="004F134C">
          <w:rPr>
            <w:rFonts w:ascii="Times New Roman" w:hAnsi="Times New Roman" w:cs="Times New Roman"/>
            <w:color w:val="000000" w:themeColor="text1"/>
            <w:sz w:val="24"/>
            <w:szCs w:val="24"/>
          </w:rPr>
          <w:t>We a</w:t>
        </w:r>
      </w:ins>
      <w:ins w:id="145" w:author="Bandana Shakya" w:date="2020-06-21T07:49:00Z">
        <w:r w:rsidR="00083E87">
          <w:rPr>
            <w:rFonts w:ascii="Times New Roman" w:hAnsi="Times New Roman" w:cs="Times New Roman"/>
            <w:color w:val="000000" w:themeColor="text1"/>
            <w:sz w:val="24"/>
            <w:szCs w:val="24"/>
          </w:rPr>
          <w:t xml:space="preserve">ttempt to </w:t>
        </w:r>
      </w:ins>
      <w:ins w:id="146" w:author="Bandana Shakya" w:date="2020-06-21T07:48:00Z">
        <w:r w:rsidR="004F134C">
          <w:rPr>
            <w:rFonts w:ascii="Times New Roman" w:hAnsi="Times New Roman" w:cs="Times New Roman"/>
            <w:color w:val="000000" w:themeColor="text1"/>
            <w:sz w:val="24"/>
            <w:szCs w:val="24"/>
          </w:rPr>
          <w:t xml:space="preserve">build such knowledge for the </w:t>
        </w:r>
      </w:ins>
      <w:ins w:id="147" w:author="Bandana Shakya" w:date="2020-06-21T07:42:00Z">
        <w:r w:rsidR="00382DB5">
          <w:rPr>
            <w:rFonts w:ascii="Times New Roman" w:hAnsi="Times New Roman" w:cs="Times New Roman"/>
            <w:color w:val="000000" w:themeColor="text1"/>
            <w:sz w:val="24"/>
            <w:szCs w:val="24"/>
          </w:rPr>
          <w:t>landscape</w:t>
        </w:r>
      </w:ins>
      <w:ins w:id="148" w:author="Bandana Shakya" w:date="2020-06-21T07:43:00Z">
        <w:r w:rsidR="00E527BF">
          <w:rPr>
            <w:rFonts w:ascii="Times New Roman" w:hAnsi="Times New Roman" w:cs="Times New Roman"/>
            <w:color w:val="000000" w:themeColor="text1"/>
            <w:sz w:val="24"/>
            <w:szCs w:val="24"/>
          </w:rPr>
          <w:t xml:space="preserve">, </w:t>
        </w:r>
      </w:ins>
      <w:ins w:id="149" w:author="Bandana Shakya" w:date="2020-06-21T07:49:00Z">
        <w:r w:rsidR="00083E87">
          <w:rPr>
            <w:rFonts w:ascii="Times New Roman" w:hAnsi="Times New Roman" w:cs="Times New Roman"/>
            <w:color w:val="000000" w:themeColor="text1"/>
            <w:sz w:val="24"/>
            <w:szCs w:val="24"/>
          </w:rPr>
          <w:t xml:space="preserve">subsequently </w:t>
        </w:r>
      </w:ins>
      <w:ins w:id="150" w:author="Bandana Shakya" w:date="2020-06-21T07:43:00Z">
        <w:r w:rsidR="00E527BF">
          <w:rPr>
            <w:rFonts w:ascii="Times New Roman" w:hAnsi="Times New Roman" w:cs="Times New Roman"/>
            <w:color w:val="000000" w:themeColor="text1"/>
            <w:sz w:val="24"/>
            <w:szCs w:val="24"/>
          </w:rPr>
          <w:t>explor</w:t>
        </w:r>
      </w:ins>
      <w:ins w:id="151" w:author="Bandana Shakya" w:date="2020-06-30T07:04:00Z">
        <w:r w:rsidR="00FF5646">
          <w:rPr>
            <w:rFonts w:ascii="Times New Roman" w:hAnsi="Times New Roman" w:cs="Times New Roman"/>
            <w:color w:val="000000" w:themeColor="text1"/>
            <w:sz w:val="24"/>
            <w:szCs w:val="24"/>
          </w:rPr>
          <w:t xml:space="preserve">ing </w:t>
        </w:r>
      </w:ins>
      <w:ins w:id="152" w:author="Bandana Shakya" w:date="2020-06-21T07:43:00Z">
        <w:r w:rsidR="00E527BF">
          <w:rPr>
            <w:rFonts w:ascii="Times New Roman" w:hAnsi="Times New Roman" w:cs="Times New Roman"/>
            <w:color w:val="000000" w:themeColor="text1"/>
            <w:sz w:val="24"/>
            <w:szCs w:val="24"/>
          </w:rPr>
          <w:t>the context of interregional flow of services</w:t>
        </w:r>
      </w:ins>
      <w:ins w:id="153" w:author="Bandana Shakya" w:date="2020-06-22T09:30:00Z">
        <w:r w:rsidR="00F60E4A">
          <w:rPr>
            <w:rFonts w:ascii="Times New Roman" w:hAnsi="Times New Roman" w:cs="Times New Roman"/>
            <w:color w:val="000000" w:themeColor="text1"/>
            <w:sz w:val="24"/>
            <w:szCs w:val="24"/>
          </w:rPr>
          <w:t xml:space="preserve"> to </w:t>
        </w:r>
      </w:ins>
      <w:del w:id="154" w:author="Bandana Shakya" w:date="2020-06-16T07:14:00Z">
        <w:r w:rsidR="00E04F60" w:rsidDel="00D248E0">
          <w:rPr>
            <w:rFonts w:ascii="Times New Roman" w:hAnsi="Times New Roman" w:cs="Times New Roman"/>
            <w:sz w:val="24"/>
            <w:szCs w:val="24"/>
          </w:rPr>
          <w:delText>I</w:delText>
        </w:r>
      </w:del>
      <w:del w:id="155" w:author="Bandana Shakya" w:date="2020-06-21T07:35:00Z">
        <w:r w:rsidR="00E04F60" w:rsidDel="00F33094">
          <w:rPr>
            <w:rFonts w:ascii="Times New Roman" w:hAnsi="Times New Roman" w:cs="Times New Roman"/>
            <w:sz w:val="24"/>
            <w:szCs w:val="24"/>
          </w:rPr>
          <w:delText xml:space="preserve">n this paper, </w:delText>
        </w:r>
      </w:del>
      <w:del w:id="156" w:author="Bandana Shakya" w:date="2020-06-21T07:16:00Z">
        <w:r w:rsidR="00E04F60" w:rsidDel="000761F8">
          <w:rPr>
            <w:rFonts w:ascii="Times New Roman" w:hAnsi="Times New Roman" w:cs="Times New Roman"/>
            <w:sz w:val="24"/>
            <w:szCs w:val="24"/>
          </w:rPr>
          <w:delText xml:space="preserve">we </w:delText>
        </w:r>
        <w:r w:rsidR="00B61C93" w:rsidDel="000761F8">
          <w:rPr>
            <w:rFonts w:ascii="Times New Roman" w:hAnsi="Times New Roman" w:cs="Times New Roman"/>
            <w:sz w:val="24"/>
            <w:szCs w:val="24"/>
          </w:rPr>
          <w:delText xml:space="preserve">explore the </w:delText>
        </w:r>
        <w:r w:rsidR="00E04F60" w:rsidDel="000761F8">
          <w:rPr>
            <w:rFonts w:ascii="Times New Roman" w:hAnsi="Times New Roman" w:cs="Times New Roman"/>
            <w:sz w:val="24"/>
            <w:szCs w:val="24"/>
          </w:rPr>
          <w:delText xml:space="preserve">context of interregional ecosystem services flow from the three </w:delText>
        </w:r>
        <w:r w:rsidR="00C906A7" w:rsidDel="000761F8">
          <w:rPr>
            <w:rFonts w:ascii="Times New Roman" w:hAnsi="Times New Roman" w:cs="Times New Roman"/>
            <w:sz w:val="24"/>
            <w:szCs w:val="24"/>
          </w:rPr>
          <w:delText>PAs</w:delText>
        </w:r>
        <w:r w:rsidR="00E04F60" w:rsidDel="000761F8">
          <w:rPr>
            <w:rFonts w:ascii="Times New Roman" w:hAnsi="Times New Roman" w:cs="Times New Roman"/>
            <w:sz w:val="24"/>
            <w:szCs w:val="24"/>
          </w:rPr>
          <w:delText xml:space="preserve"> in the Far-eastern Himalayan landscape shared by China, India and Myanmar</w:delText>
        </w:r>
      </w:del>
      <w:ins w:id="157" w:author="Bandana Shakya" w:date="2020-06-20T07:29:00Z">
        <w:r w:rsidR="00EB4E2B">
          <w:rPr>
            <w:rFonts w:ascii="Times New Roman" w:hAnsi="Times New Roman" w:cs="Times New Roman"/>
            <w:color w:val="000000" w:themeColor="text1"/>
            <w:sz w:val="24"/>
            <w:szCs w:val="24"/>
          </w:rPr>
          <w:t xml:space="preserve">trigger </w:t>
        </w:r>
      </w:ins>
      <w:ins w:id="158" w:author="Bandana Shakya" w:date="2020-06-15T17:38:00Z">
        <w:r w:rsidR="00FF1087" w:rsidRPr="00116B58">
          <w:rPr>
            <w:rFonts w:ascii="Times New Roman" w:hAnsi="Times New Roman" w:cs="Times New Roman"/>
            <w:color w:val="000000" w:themeColor="text1"/>
            <w:sz w:val="24"/>
            <w:szCs w:val="24"/>
          </w:rPr>
          <w:t xml:space="preserve">regional cooperation between the three countries </w:t>
        </w:r>
      </w:ins>
      <w:ins w:id="159" w:author="Bandana Shakya" w:date="2020-06-20T07:29:00Z">
        <w:r w:rsidR="00EB4E2B">
          <w:rPr>
            <w:rFonts w:ascii="Times New Roman" w:hAnsi="Times New Roman" w:cs="Times New Roman"/>
            <w:color w:val="000000" w:themeColor="text1"/>
            <w:sz w:val="24"/>
            <w:szCs w:val="24"/>
          </w:rPr>
          <w:t xml:space="preserve">for </w:t>
        </w:r>
      </w:ins>
      <w:ins w:id="160" w:author="Bandana Shakya" w:date="2020-06-15T17:38:00Z">
        <w:r w:rsidR="00FF1087" w:rsidRPr="00116B58">
          <w:rPr>
            <w:rFonts w:ascii="Times New Roman" w:hAnsi="Times New Roman" w:cs="Times New Roman"/>
            <w:color w:val="000000" w:themeColor="text1"/>
            <w:sz w:val="24"/>
            <w:szCs w:val="24"/>
          </w:rPr>
          <w:t xml:space="preserve">long-term sustenance of biodiversity and ecosystem services in the landscape. </w:t>
        </w:r>
      </w:ins>
    </w:p>
    <w:p w:rsidR="00FA0192" w:rsidDel="007C77AA" w:rsidRDefault="000359C5" w:rsidP="00E62F09">
      <w:pPr>
        <w:spacing w:line="480" w:lineRule="auto"/>
        <w:rPr>
          <w:del w:id="161" w:author="Bandana Shakya" w:date="2020-06-15T17:42:00Z"/>
          <w:rFonts w:ascii="Times New Roman" w:hAnsi="Times New Roman" w:cs="Times New Roman"/>
          <w:sz w:val="24"/>
          <w:szCs w:val="24"/>
        </w:rPr>
      </w:pPr>
      <w:del w:id="162" w:author="Bandana Shakya" w:date="2020-06-15T17:41:00Z">
        <w:r w:rsidDel="00E62F09">
          <w:rPr>
            <w:rFonts w:ascii="Times New Roman" w:hAnsi="Times New Roman" w:cs="Times New Roman"/>
            <w:sz w:val="24"/>
            <w:szCs w:val="24"/>
          </w:rPr>
          <w:delText xml:space="preserve">. </w:delText>
        </w:r>
      </w:del>
      <w:moveFromRangeStart w:id="163" w:author="Bandana Shakya" w:date="2020-06-20T07:26:00Z" w:name="move43530433"/>
      <w:moveFrom w:id="164" w:author="Bandana Shakya" w:date="2020-06-20T07:26:00Z">
        <w:r w:rsidR="00E04F60" w:rsidDel="00BE2557">
          <w:rPr>
            <w:rFonts w:ascii="Times New Roman" w:hAnsi="Times New Roman" w:cs="Times New Roman"/>
            <w:sz w:val="24"/>
            <w:szCs w:val="24"/>
          </w:rPr>
          <w:t>The far-e</w:t>
        </w:r>
        <w:r w:rsidR="00D825A9" w:rsidDel="00BE2557">
          <w:rPr>
            <w:rFonts w:ascii="Times New Roman" w:hAnsi="Times New Roman" w:cs="Times New Roman"/>
            <w:sz w:val="24"/>
            <w:szCs w:val="24"/>
          </w:rPr>
          <w:t>a</w:t>
        </w:r>
        <w:r w:rsidR="00E04F60" w:rsidDel="00BE2557">
          <w:rPr>
            <w:rFonts w:ascii="Times New Roman" w:hAnsi="Times New Roman" w:cs="Times New Roman"/>
            <w:sz w:val="24"/>
            <w:szCs w:val="24"/>
          </w:rPr>
          <w:t xml:space="preserve">stern Himalayan landscape is a high biodiversity conservation priority area </w:t>
        </w:r>
        <w:r w:rsidDel="00BE2557">
          <w:rPr>
            <w:rFonts w:ascii="Times New Roman" w:hAnsi="Times New Roman" w:cs="Times New Roman"/>
            <w:sz w:val="24"/>
            <w:szCs w:val="24"/>
          </w:rPr>
          <w:t xml:space="preserve">where the </w:t>
        </w:r>
        <w:r w:rsidR="00EE6C06" w:rsidDel="00BE2557">
          <w:rPr>
            <w:rFonts w:ascii="Times New Roman" w:hAnsi="Times New Roman" w:cs="Times New Roman"/>
            <w:sz w:val="24"/>
            <w:szCs w:val="24"/>
          </w:rPr>
          <w:t xml:space="preserve">three participating countries </w:t>
        </w:r>
        <w:r w:rsidDel="00BE2557">
          <w:rPr>
            <w:rFonts w:ascii="Times New Roman" w:hAnsi="Times New Roman" w:cs="Times New Roman"/>
            <w:sz w:val="24"/>
            <w:szCs w:val="24"/>
          </w:rPr>
          <w:t xml:space="preserve">have </w:t>
        </w:r>
        <w:r w:rsidR="00EE6C06" w:rsidDel="00BE2557">
          <w:rPr>
            <w:rFonts w:ascii="Times New Roman" w:hAnsi="Times New Roman" w:cs="Times New Roman"/>
            <w:sz w:val="24"/>
            <w:szCs w:val="24"/>
          </w:rPr>
          <w:t>establish</w:t>
        </w:r>
        <w:r w:rsidR="00C906A7" w:rsidDel="00BE2557">
          <w:rPr>
            <w:rFonts w:ascii="Times New Roman" w:hAnsi="Times New Roman" w:cs="Times New Roman"/>
            <w:sz w:val="24"/>
            <w:szCs w:val="24"/>
          </w:rPr>
          <w:t xml:space="preserve">ed </w:t>
        </w:r>
        <w:r w:rsidR="00EE6C06" w:rsidDel="00BE2557">
          <w:rPr>
            <w:rFonts w:ascii="Times New Roman" w:hAnsi="Times New Roman" w:cs="Times New Roman"/>
            <w:sz w:val="24"/>
            <w:szCs w:val="24"/>
          </w:rPr>
          <w:t>di</w:t>
        </w:r>
        <w:r w:rsidR="00E04F60" w:rsidDel="00BE2557">
          <w:rPr>
            <w:rFonts w:ascii="Times New Roman" w:hAnsi="Times New Roman" w:cs="Times New Roman"/>
            <w:sz w:val="24"/>
            <w:szCs w:val="24"/>
          </w:rPr>
          <w:t>fferent types of PAs</w:t>
        </w:r>
        <w:r w:rsidR="00C906A7" w:rsidDel="00BE2557">
          <w:rPr>
            <w:rFonts w:ascii="Times New Roman" w:hAnsi="Times New Roman" w:cs="Times New Roman"/>
            <w:sz w:val="24"/>
            <w:szCs w:val="24"/>
          </w:rPr>
          <w:t xml:space="preserve"> </w:t>
        </w:r>
        <w:r w:rsidR="00E04F60" w:rsidDel="00BE2557">
          <w:rPr>
            <w:rFonts w:ascii="Times New Roman" w:hAnsi="Times New Roman" w:cs="Times New Roman"/>
            <w:sz w:val="24"/>
            <w:szCs w:val="24"/>
          </w:rPr>
          <w:t>(</w:t>
        </w:r>
        <w:r w:rsidR="002536A1" w:rsidDel="00BE2557">
          <w:rPr>
            <w:rFonts w:ascii="Times New Roman" w:hAnsi="Times New Roman" w:cs="Times New Roman"/>
            <w:sz w:val="24"/>
            <w:szCs w:val="24"/>
          </w:rPr>
          <w:t>ICIMOD</w:t>
        </w:r>
        <w:r w:rsidR="00A709DC" w:rsidDel="00BE2557">
          <w:rPr>
            <w:rFonts w:ascii="Times New Roman" w:hAnsi="Times New Roman" w:cs="Times New Roman"/>
            <w:sz w:val="24"/>
            <w:szCs w:val="24"/>
          </w:rPr>
          <w:t xml:space="preserve">, </w:t>
        </w:r>
        <w:r w:rsidR="00E04F60" w:rsidDel="00BE2557">
          <w:rPr>
            <w:rFonts w:ascii="Times New Roman" w:hAnsi="Times New Roman" w:cs="Times New Roman"/>
            <w:sz w:val="24"/>
            <w:szCs w:val="24"/>
          </w:rPr>
          <w:t>20</w:t>
        </w:r>
        <w:r w:rsidR="00B675D1" w:rsidDel="00BE2557">
          <w:rPr>
            <w:rFonts w:ascii="Times New Roman" w:hAnsi="Times New Roman" w:cs="Times New Roman"/>
            <w:sz w:val="24"/>
            <w:szCs w:val="24"/>
          </w:rPr>
          <w:t>19)</w:t>
        </w:r>
        <w:r w:rsidR="00D54A4A" w:rsidDel="00BE2557">
          <w:rPr>
            <w:rFonts w:ascii="Times New Roman" w:hAnsi="Times New Roman" w:cs="Times New Roman"/>
            <w:sz w:val="24"/>
            <w:szCs w:val="24"/>
          </w:rPr>
          <w:t xml:space="preserve">. </w:t>
        </w:r>
        <w:r w:rsidR="00606876" w:rsidRPr="005C58B2" w:rsidDel="00BE2557">
          <w:rPr>
            <w:rFonts w:ascii="Times New Roman" w:hAnsi="Times New Roman" w:cs="Times New Roman"/>
            <w:sz w:val="24"/>
            <w:szCs w:val="24"/>
          </w:rPr>
          <w:t>The three countries</w:t>
        </w:r>
        <w:r w:rsidR="00606876" w:rsidDel="00BE2557">
          <w:rPr>
            <w:rFonts w:ascii="Times New Roman" w:hAnsi="Times New Roman" w:cs="Times New Roman"/>
            <w:sz w:val="24"/>
            <w:szCs w:val="24"/>
          </w:rPr>
          <w:t>, while discussing aspect of regional cooperation within the Landscape Initiative for Far-eastern Himalayan Landscape (HI-LIFE) ha</w:t>
        </w:r>
        <w:r w:rsidR="00AA4E0A" w:rsidDel="00BE2557">
          <w:rPr>
            <w:rFonts w:ascii="Times New Roman" w:hAnsi="Times New Roman" w:cs="Times New Roman"/>
            <w:sz w:val="24"/>
            <w:szCs w:val="24"/>
          </w:rPr>
          <w:t>d</w:t>
        </w:r>
        <w:r w:rsidR="00606876" w:rsidDel="00BE2557">
          <w:rPr>
            <w:rFonts w:ascii="Times New Roman" w:hAnsi="Times New Roman" w:cs="Times New Roman"/>
            <w:sz w:val="24"/>
            <w:szCs w:val="24"/>
          </w:rPr>
          <w:t xml:space="preserve"> </w:t>
        </w:r>
        <w:r w:rsidR="00606876" w:rsidRPr="005C58B2" w:rsidDel="00BE2557">
          <w:rPr>
            <w:rFonts w:ascii="Times New Roman" w:hAnsi="Times New Roman" w:cs="Times New Roman"/>
            <w:sz w:val="24"/>
            <w:szCs w:val="24"/>
          </w:rPr>
          <w:t xml:space="preserve">expressed the need to understand what ecosystem services </w:t>
        </w:r>
        <w:r w:rsidR="00AA4E0A" w:rsidDel="00BE2557">
          <w:rPr>
            <w:rFonts w:ascii="Times New Roman" w:hAnsi="Times New Roman" w:cs="Times New Roman"/>
            <w:sz w:val="24"/>
            <w:szCs w:val="24"/>
          </w:rPr>
          <w:t xml:space="preserve">come </w:t>
        </w:r>
        <w:r w:rsidR="00606876" w:rsidDel="00BE2557">
          <w:rPr>
            <w:rFonts w:ascii="Times New Roman" w:hAnsi="Times New Roman" w:cs="Times New Roman"/>
            <w:sz w:val="24"/>
            <w:szCs w:val="24"/>
          </w:rPr>
          <w:t>from different PAs</w:t>
        </w:r>
        <w:r w:rsidR="00AA4E0A" w:rsidDel="00BE2557">
          <w:rPr>
            <w:rFonts w:ascii="Times New Roman" w:hAnsi="Times New Roman" w:cs="Times New Roman"/>
            <w:sz w:val="24"/>
            <w:szCs w:val="24"/>
          </w:rPr>
          <w:t xml:space="preserve">, what services are </w:t>
        </w:r>
        <w:r w:rsidR="00606876" w:rsidRPr="005C58B2" w:rsidDel="00BE2557">
          <w:rPr>
            <w:rFonts w:ascii="Times New Roman" w:hAnsi="Times New Roman" w:cs="Times New Roman"/>
            <w:sz w:val="24"/>
            <w:szCs w:val="24"/>
          </w:rPr>
          <w:t>enjoyed</w:t>
        </w:r>
        <w:r w:rsidR="00606876" w:rsidDel="00BE2557">
          <w:rPr>
            <w:rFonts w:ascii="Times New Roman" w:hAnsi="Times New Roman" w:cs="Times New Roman"/>
            <w:sz w:val="24"/>
            <w:szCs w:val="24"/>
          </w:rPr>
          <w:t xml:space="preserve"> by beneficiar</w:t>
        </w:r>
        <w:r w:rsidR="00AA4E0A" w:rsidDel="00BE2557">
          <w:rPr>
            <w:rFonts w:ascii="Times New Roman" w:hAnsi="Times New Roman" w:cs="Times New Roman"/>
            <w:sz w:val="24"/>
            <w:szCs w:val="24"/>
          </w:rPr>
          <w:t xml:space="preserve">ies and </w:t>
        </w:r>
        <w:r w:rsidR="00606876" w:rsidRPr="005C58B2" w:rsidDel="00BE2557">
          <w:rPr>
            <w:rFonts w:ascii="Times New Roman" w:hAnsi="Times New Roman" w:cs="Times New Roman"/>
            <w:sz w:val="24"/>
            <w:szCs w:val="24"/>
          </w:rPr>
          <w:t xml:space="preserve">at what scale, what </w:t>
        </w:r>
        <w:r w:rsidR="00606876" w:rsidDel="00BE2557">
          <w:rPr>
            <w:rFonts w:ascii="Times New Roman" w:hAnsi="Times New Roman" w:cs="Times New Roman"/>
            <w:sz w:val="24"/>
            <w:szCs w:val="24"/>
          </w:rPr>
          <w:t xml:space="preserve">ecosystem </w:t>
        </w:r>
        <w:r w:rsidR="00606876" w:rsidRPr="005C58B2" w:rsidDel="00BE2557">
          <w:rPr>
            <w:rFonts w:ascii="Times New Roman" w:hAnsi="Times New Roman" w:cs="Times New Roman"/>
            <w:sz w:val="24"/>
            <w:szCs w:val="24"/>
          </w:rPr>
          <w:t>services flow from where, and how the services are being influenced or changed over time</w:t>
        </w:r>
        <w:r w:rsidR="00CB7881" w:rsidDel="00BE2557">
          <w:rPr>
            <w:rFonts w:ascii="Times New Roman" w:hAnsi="Times New Roman" w:cs="Times New Roman"/>
            <w:sz w:val="24"/>
            <w:szCs w:val="24"/>
          </w:rPr>
          <w:t xml:space="preserve">. </w:t>
        </w:r>
      </w:moveFrom>
      <w:moveFromRangeEnd w:id="163"/>
    </w:p>
    <w:p w:rsidR="00A5155A" w:rsidRDefault="00AD06CB" w:rsidP="007C77AA">
      <w:pPr>
        <w:spacing w:line="480" w:lineRule="auto"/>
        <w:rPr>
          <w:ins w:id="165" w:author="Bandana Shakya" w:date="2020-06-17T10:39:00Z"/>
          <w:rFonts w:ascii="Times New Roman" w:hAnsi="Times New Roman" w:cs="Times New Roman"/>
          <w:color w:val="000000" w:themeColor="text1"/>
          <w:sz w:val="24"/>
          <w:szCs w:val="24"/>
        </w:rPr>
      </w:pPr>
      <w:del w:id="166" w:author="Bandana Shakya" w:date="2020-06-20T07:27:00Z">
        <w:r w:rsidRPr="00116B58" w:rsidDel="00BE2557">
          <w:rPr>
            <w:rFonts w:ascii="Times New Roman" w:hAnsi="Times New Roman" w:cs="Times New Roman"/>
            <w:color w:val="000000" w:themeColor="text1"/>
            <w:sz w:val="24"/>
            <w:szCs w:val="24"/>
          </w:rPr>
          <w:delText>This paper attempts to</w:delText>
        </w:r>
        <w:r w:rsidR="00CB7881" w:rsidRPr="00116B58" w:rsidDel="00BE2557">
          <w:rPr>
            <w:rFonts w:ascii="Times New Roman" w:hAnsi="Times New Roman" w:cs="Times New Roman"/>
            <w:color w:val="000000" w:themeColor="text1"/>
            <w:sz w:val="24"/>
            <w:szCs w:val="24"/>
          </w:rPr>
          <w:delText xml:space="preserve"> answer some of these questions, particularly </w:delText>
        </w:r>
      </w:del>
      <w:del w:id="167" w:author="Bandana Shakya" w:date="2020-06-15T17:44:00Z">
        <w:r w:rsidR="00EF5B17" w:rsidRPr="00116B58" w:rsidDel="00F53717">
          <w:rPr>
            <w:rFonts w:ascii="Times New Roman" w:hAnsi="Times New Roman" w:cs="Times New Roman"/>
            <w:color w:val="000000" w:themeColor="text1"/>
            <w:sz w:val="24"/>
            <w:szCs w:val="24"/>
          </w:rPr>
          <w:delText xml:space="preserve">elaborating </w:delText>
        </w:r>
      </w:del>
      <w:del w:id="168" w:author="Bandana Shakya" w:date="2020-06-20T07:27:00Z">
        <w:r w:rsidR="00EF5B17" w:rsidRPr="00116B58" w:rsidDel="00BE2557">
          <w:rPr>
            <w:rFonts w:ascii="Times New Roman" w:hAnsi="Times New Roman" w:cs="Times New Roman"/>
            <w:color w:val="000000" w:themeColor="text1"/>
            <w:sz w:val="24"/>
            <w:szCs w:val="24"/>
          </w:rPr>
          <w:delText>what services are important for stakeholders, where the services arises, where they are being used</w:delText>
        </w:r>
        <w:r w:rsidR="00875DFA" w:rsidRPr="00116B58" w:rsidDel="00BE2557">
          <w:rPr>
            <w:rFonts w:ascii="Times New Roman" w:hAnsi="Times New Roman" w:cs="Times New Roman"/>
            <w:color w:val="000000" w:themeColor="text1"/>
            <w:sz w:val="24"/>
            <w:szCs w:val="24"/>
          </w:rPr>
          <w:delText xml:space="preserve">, </w:delText>
        </w:r>
      </w:del>
      <w:del w:id="169" w:author="Bandana Shakya" w:date="2020-06-16T07:16:00Z">
        <w:r w:rsidR="00EF5B17" w:rsidRPr="00116B58" w:rsidDel="00022BF8">
          <w:rPr>
            <w:rFonts w:ascii="Times New Roman" w:hAnsi="Times New Roman" w:cs="Times New Roman"/>
            <w:color w:val="000000" w:themeColor="text1"/>
            <w:sz w:val="24"/>
            <w:szCs w:val="24"/>
          </w:rPr>
          <w:delText xml:space="preserve">and </w:delText>
        </w:r>
      </w:del>
      <w:del w:id="170" w:author="Bandana Shakya" w:date="2020-06-20T07:27:00Z">
        <w:r w:rsidR="00EF5B17" w:rsidRPr="00116B58" w:rsidDel="00BE2557">
          <w:rPr>
            <w:rFonts w:ascii="Times New Roman" w:hAnsi="Times New Roman" w:cs="Times New Roman"/>
            <w:color w:val="000000" w:themeColor="text1"/>
            <w:sz w:val="24"/>
            <w:szCs w:val="24"/>
          </w:rPr>
          <w:delText>what factors deteriorat</w:delText>
        </w:r>
      </w:del>
      <w:del w:id="171" w:author="Bandana Shakya" w:date="2020-06-15T17:45:00Z">
        <w:r w:rsidR="00875DFA" w:rsidRPr="00116B58" w:rsidDel="00816A4B">
          <w:rPr>
            <w:rFonts w:ascii="Times New Roman" w:hAnsi="Times New Roman" w:cs="Times New Roman"/>
            <w:color w:val="000000" w:themeColor="text1"/>
            <w:sz w:val="24"/>
            <w:szCs w:val="24"/>
          </w:rPr>
          <w:delText xml:space="preserve">e </w:delText>
        </w:r>
      </w:del>
      <w:del w:id="172" w:author="Bandana Shakya" w:date="2020-06-20T07:27:00Z">
        <w:r w:rsidR="00EF5B17" w:rsidRPr="00116B58" w:rsidDel="00BE2557">
          <w:rPr>
            <w:rFonts w:ascii="Times New Roman" w:hAnsi="Times New Roman" w:cs="Times New Roman"/>
            <w:color w:val="000000" w:themeColor="text1"/>
            <w:sz w:val="24"/>
            <w:szCs w:val="24"/>
          </w:rPr>
          <w:delText>the services.</w:delText>
        </w:r>
        <w:r w:rsidR="00875DFA" w:rsidRPr="00116B58" w:rsidDel="00BE2557">
          <w:rPr>
            <w:rFonts w:ascii="Times New Roman" w:hAnsi="Times New Roman" w:cs="Times New Roman"/>
            <w:color w:val="000000" w:themeColor="text1"/>
            <w:sz w:val="24"/>
            <w:szCs w:val="24"/>
          </w:rPr>
          <w:delText xml:space="preserve"> The aim </w:delText>
        </w:r>
      </w:del>
      <w:del w:id="173" w:author="Bandana Shakya" w:date="2020-06-20T06:43:00Z">
        <w:r w:rsidR="00875DFA" w:rsidRPr="00116B58" w:rsidDel="008B59B5">
          <w:rPr>
            <w:rFonts w:ascii="Times New Roman" w:hAnsi="Times New Roman" w:cs="Times New Roman"/>
            <w:color w:val="000000" w:themeColor="text1"/>
            <w:sz w:val="24"/>
            <w:szCs w:val="24"/>
          </w:rPr>
          <w:delText xml:space="preserve">is </w:delText>
        </w:r>
      </w:del>
      <w:del w:id="174" w:author="Bandana Shakya" w:date="2020-06-20T07:27:00Z">
        <w:r w:rsidR="00875DFA" w:rsidRPr="00116B58" w:rsidDel="00BE2557">
          <w:rPr>
            <w:rFonts w:ascii="Times New Roman" w:hAnsi="Times New Roman" w:cs="Times New Roman"/>
            <w:color w:val="000000" w:themeColor="text1"/>
            <w:sz w:val="24"/>
            <w:szCs w:val="24"/>
          </w:rPr>
          <w:delText xml:space="preserve">to </w:delText>
        </w:r>
      </w:del>
      <w:del w:id="175" w:author="Bandana Shakya" w:date="2020-06-15T16:31:00Z">
        <w:r w:rsidR="00875DFA" w:rsidRPr="00116B58" w:rsidDel="001D03D4">
          <w:rPr>
            <w:rFonts w:ascii="Times New Roman" w:hAnsi="Times New Roman" w:cs="Times New Roman"/>
            <w:color w:val="000000" w:themeColor="text1"/>
            <w:sz w:val="24"/>
            <w:szCs w:val="24"/>
          </w:rPr>
          <w:delText xml:space="preserve">provide evidence </w:delText>
        </w:r>
      </w:del>
      <w:del w:id="176" w:author="Bandana Shakya" w:date="2020-06-15T17:38:00Z">
        <w:r w:rsidR="00875DFA" w:rsidRPr="00116B58" w:rsidDel="00FF1087">
          <w:rPr>
            <w:rFonts w:ascii="Times New Roman" w:hAnsi="Times New Roman" w:cs="Times New Roman"/>
            <w:color w:val="000000" w:themeColor="text1"/>
            <w:sz w:val="24"/>
            <w:szCs w:val="24"/>
          </w:rPr>
          <w:delText xml:space="preserve">on </w:delText>
        </w:r>
      </w:del>
      <w:del w:id="177" w:author="Bandana Shakya" w:date="2020-06-15T16:32:00Z">
        <w:r w:rsidR="00B951F4" w:rsidDel="003B4030">
          <w:rPr>
            <w:rFonts w:ascii="Times New Roman" w:hAnsi="Times New Roman" w:cs="Times New Roman"/>
            <w:color w:val="000000" w:themeColor="text1"/>
            <w:sz w:val="24"/>
            <w:szCs w:val="24"/>
          </w:rPr>
          <w:delText xml:space="preserve">how </w:delText>
        </w:r>
      </w:del>
      <w:del w:id="178" w:author="Bandana Shakya" w:date="2020-06-15T17:38:00Z">
        <w:r w:rsidR="00B951F4" w:rsidDel="00FF1087">
          <w:rPr>
            <w:rFonts w:ascii="Times New Roman" w:hAnsi="Times New Roman" w:cs="Times New Roman"/>
            <w:color w:val="000000" w:themeColor="text1"/>
            <w:sz w:val="24"/>
            <w:szCs w:val="24"/>
          </w:rPr>
          <w:delText>ecosystem services</w:delText>
        </w:r>
      </w:del>
      <w:del w:id="179" w:author="Bandana Shakya" w:date="2020-06-15T16:28:00Z">
        <w:r w:rsidR="002A69AC" w:rsidDel="002A69AC">
          <w:rPr>
            <w:rFonts w:ascii="Times New Roman" w:hAnsi="Times New Roman" w:cs="Times New Roman"/>
            <w:color w:val="000000" w:themeColor="text1"/>
            <w:sz w:val="24"/>
            <w:szCs w:val="24"/>
          </w:rPr>
          <w:delText xml:space="preserve"> perspectives </w:delText>
        </w:r>
        <w:r w:rsidR="00CB7881" w:rsidRPr="00116B58" w:rsidDel="002A69AC">
          <w:rPr>
            <w:rFonts w:ascii="Times New Roman" w:hAnsi="Times New Roman" w:cs="Times New Roman"/>
            <w:color w:val="000000" w:themeColor="text1"/>
            <w:sz w:val="24"/>
            <w:szCs w:val="24"/>
          </w:rPr>
          <w:delText xml:space="preserve">can </w:delText>
        </w:r>
        <w:r w:rsidR="00F926F8" w:rsidDel="002A69AC">
          <w:rPr>
            <w:rFonts w:ascii="Times New Roman" w:hAnsi="Times New Roman" w:cs="Times New Roman"/>
            <w:color w:val="000000" w:themeColor="text1"/>
            <w:sz w:val="24"/>
            <w:szCs w:val="24"/>
          </w:rPr>
          <w:delText>improve</w:delText>
        </w:r>
        <w:r w:rsidR="00CB7881" w:rsidRPr="00116B58" w:rsidDel="002A69AC">
          <w:rPr>
            <w:rFonts w:ascii="Times New Roman" w:hAnsi="Times New Roman" w:cs="Times New Roman"/>
            <w:color w:val="000000" w:themeColor="text1"/>
            <w:sz w:val="24"/>
            <w:szCs w:val="24"/>
          </w:rPr>
          <w:delText xml:space="preserve"> </w:delText>
        </w:r>
      </w:del>
      <w:del w:id="180" w:author="Bandana Shakya" w:date="2020-06-15T17:38:00Z">
        <w:r w:rsidR="00CB7881" w:rsidRPr="00116B58" w:rsidDel="00FF1087">
          <w:rPr>
            <w:rFonts w:ascii="Times New Roman" w:hAnsi="Times New Roman" w:cs="Times New Roman"/>
            <w:color w:val="000000" w:themeColor="text1"/>
            <w:sz w:val="24"/>
            <w:szCs w:val="24"/>
          </w:rPr>
          <w:delText xml:space="preserve">PA management </w:delText>
        </w:r>
        <w:r w:rsidR="00D30055" w:rsidDel="00FF1087">
          <w:rPr>
            <w:rFonts w:ascii="Times New Roman" w:hAnsi="Times New Roman" w:cs="Times New Roman"/>
            <w:color w:val="000000" w:themeColor="text1"/>
            <w:sz w:val="24"/>
            <w:szCs w:val="24"/>
          </w:rPr>
          <w:delText xml:space="preserve">in the </w:delText>
        </w:r>
        <w:r w:rsidR="00623E1E" w:rsidRPr="00116B58" w:rsidDel="00FF1087">
          <w:rPr>
            <w:rFonts w:ascii="Times New Roman" w:hAnsi="Times New Roman" w:cs="Times New Roman"/>
            <w:color w:val="000000" w:themeColor="text1"/>
            <w:sz w:val="24"/>
            <w:szCs w:val="24"/>
          </w:rPr>
          <w:delText>three countries</w:delText>
        </w:r>
        <w:r w:rsidR="00AE04CE" w:rsidDel="00FF1087">
          <w:rPr>
            <w:rFonts w:ascii="Times New Roman" w:hAnsi="Times New Roman" w:cs="Times New Roman"/>
            <w:color w:val="000000" w:themeColor="text1"/>
            <w:sz w:val="24"/>
            <w:szCs w:val="24"/>
          </w:rPr>
          <w:delText xml:space="preserve">, and </w:delText>
        </w:r>
        <w:r w:rsidR="00D147FF" w:rsidRPr="00116B58" w:rsidDel="00FF1087">
          <w:rPr>
            <w:rFonts w:ascii="Times New Roman" w:hAnsi="Times New Roman" w:cs="Times New Roman"/>
            <w:color w:val="000000" w:themeColor="text1"/>
            <w:sz w:val="24"/>
            <w:szCs w:val="24"/>
          </w:rPr>
          <w:delText xml:space="preserve">why </w:delText>
        </w:r>
        <w:r w:rsidR="00CB7881" w:rsidRPr="00116B58" w:rsidDel="00FF1087">
          <w:rPr>
            <w:rFonts w:ascii="Times New Roman" w:hAnsi="Times New Roman" w:cs="Times New Roman"/>
            <w:color w:val="000000" w:themeColor="text1"/>
            <w:sz w:val="24"/>
            <w:szCs w:val="24"/>
          </w:rPr>
          <w:delText xml:space="preserve">regional cooperation between the three countries </w:delText>
        </w:r>
      </w:del>
      <w:del w:id="181" w:author="Bandana Shakya" w:date="2020-06-15T16:29:00Z">
        <w:r w:rsidR="00D147FF" w:rsidRPr="00116B58" w:rsidDel="00814B88">
          <w:rPr>
            <w:rFonts w:ascii="Times New Roman" w:hAnsi="Times New Roman" w:cs="Times New Roman"/>
            <w:color w:val="000000" w:themeColor="text1"/>
            <w:sz w:val="24"/>
            <w:szCs w:val="24"/>
          </w:rPr>
          <w:delText xml:space="preserve">are </w:delText>
        </w:r>
      </w:del>
      <w:del w:id="182" w:author="Bandana Shakya" w:date="2020-06-15T17:38:00Z">
        <w:r w:rsidR="00116B58" w:rsidRPr="00116B58" w:rsidDel="00FF1087">
          <w:rPr>
            <w:rFonts w:ascii="Times New Roman" w:hAnsi="Times New Roman" w:cs="Times New Roman"/>
            <w:color w:val="000000" w:themeColor="text1"/>
            <w:sz w:val="24"/>
            <w:szCs w:val="24"/>
          </w:rPr>
          <w:delText>essential f</w:delText>
        </w:r>
        <w:r w:rsidR="00CB7881" w:rsidRPr="00116B58" w:rsidDel="00FF1087">
          <w:rPr>
            <w:rFonts w:ascii="Times New Roman" w:hAnsi="Times New Roman" w:cs="Times New Roman"/>
            <w:color w:val="000000" w:themeColor="text1"/>
            <w:sz w:val="24"/>
            <w:szCs w:val="24"/>
          </w:rPr>
          <w:delText xml:space="preserve">or </w:delText>
        </w:r>
        <w:r w:rsidR="00623E1E" w:rsidRPr="00116B58" w:rsidDel="00FF1087">
          <w:rPr>
            <w:rFonts w:ascii="Times New Roman" w:hAnsi="Times New Roman" w:cs="Times New Roman"/>
            <w:color w:val="000000" w:themeColor="text1"/>
            <w:sz w:val="24"/>
            <w:szCs w:val="24"/>
          </w:rPr>
          <w:delText xml:space="preserve">long-term sustenance of biodiversity and ecosystem </w:delText>
        </w:r>
        <w:r w:rsidR="00623E1E" w:rsidRPr="00116B58" w:rsidDel="00FF1087">
          <w:rPr>
            <w:rFonts w:ascii="Times New Roman" w:hAnsi="Times New Roman" w:cs="Times New Roman"/>
            <w:color w:val="000000" w:themeColor="text1"/>
            <w:sz w:val="24"/>
            <w:szCs w:val="24"/>
          </w:rPr>
          <w:lastRenderedPageBreak/>
          <w:delText>services in the landscape.</w:delText>
        </w:r>
        <w:r w:rsidR="00092352" w:rsidRPr="00116B58" w:rsidDel="00FF1087">
          <w:rPr>
            <w:rFonts w:ascii="Times New Roman" w:hAnsi="Times New Roman" w:cs="Times New Roman"/>
            <w:color w:val="000000" w:themeColor="text1"/>
            <w:sz w:val="24"/>
            <w:szCs w:val="24"/>
          </w:rPr>
          <w:delText xml:space="preserve"> </w:delText>
        </w:r>
        <w:r w:rsidR="00C662B4" w:rsidRPr="00116B58" w:rsidDel="00FF1087">
          <w:rPr>
            <w:rFonts w:ascii="Times New Roman" w:hAnsi="Times New Roman" w:cs="Times New Roman"/>
            <w:color w:val="000000" w:themeColor="text1"/>
            <w:sz w:val="24"/>
            <w:szCs w:val="24"/>
          </w:rPr>
          <w:delText xml:space="preserve">The </w:delText>
        </w:r>
      </w:del>
      <w:del w:id="183" w:author="Bandana Shakya" w:date="2020-06-15T16:36:00Z">
        <w:r w:rsidR="00942062" w:rsidRPr="00116B58" w:rsidDel="00530D84">
          <w:rPr>
            <w:rFonts w:ascii="Times New Roman" w:hAnsi="Times New Roman" w:cs="Times New Roman"/>
            <w:color w:val="000000" w:themeColor="text1"/>
            <w:sz w:val="24"/>
            <w:szCs w:val="24"/>
          </w:rPr>
          <w:delText xml:space="preserve">evidences </w:delText>
        </w:r>
      </w:del>
      <w:del w:id="184" w:author="Bandana Shakya" w:date="2020-06-15T17:38:00Z">
        <w:r w:rsidR="000F166B" w:rsidDel="00FF1087">
          <w:rPr>
            <w:rFonts w:ascii="Times New Roman" w:hAnsi="Times New Roman" w:cs="Times New Roman"/>
            <w:color w:val="000000" w:themeColor="text1"/>
            <w:sz w:val="24"/>
            <w:szCs w:val="24"/>
          </w:rPr>
          <w:delText>o</w:delText>
        </w:r>
      </w:del>
      <w:del w:id="185" w:author="Bandana Shakya" w:date="2020-06-15T16:37:00Z">
        <w:r w:rsidR="000F166B" w:rsidDel="009C6A28">
          <w:rPr>
            <w:rFonts w:ascii="Times New Roman" w:hAnsi="Times New Roman" w:cs="Times New Roman"/>
            <w:color w:val="000000" w:themeColor="text1"/>
            <w:sz w:val="24"/>
            <w:szCs w:val="24"/>
          </w:rPr>
          <w:delText xml:space="preserve">n </w:delText>
        </w:r>
      </w:del>
      <w:del w:id="186" w:author="Bandana Shakya" w:date="2020-06-15T17:38:00Z">
        <w:r w:rsidR="00896447" w:rsidDel="00FF1087">
          <w:rPr>
            <w:rFonts w:ascii="Times New Roman" w:hAnsi="Times New Roman" w:cs="Times New Roman"/>
            <w:color w:val="000000" w:themeColor="text1"/>
            <w:sz w:val="24"/>
            <w:szCs w:val="24"/>
          </w:rPr>
          <w:delText>the exten</w:delText>
        </w:r>
        <w:r w:rsidR="00B916B5" w:rsidDel="00FF1087">
          <w:rPr>
            <w:rFonts w:ascii="Times New Roman" w:hAnsi="Times New Roman" w:cs="Times New Roman"/>
            <w:color w:val="000000" w:themeColor="text1"/>
            <w:sz w:val="24"/>
            <w:szCs w:val="24"/>
          </w:rPr>
          <w:delText>t</w:delText>
        </w:r>
        <w:r w:rsidR="00896447" w:rsidDel="00FF1087">
          <w:rPr>
            <w:rFonts w:ascii="Times New Roman" w:hAnsi="Times New Roman" w:cs="Times New Roman"/>
            <w:color w:val="000000" w:themeColor="text1"/>
            <w:sz w:val="24"/>
            <w:szCs w:val="24"/>
          </w:rPr>
          <w:delText xml:space="preserve"> of </w:delText>
        </w:r>
        <w:r w:rsidR="000F166B" w:rsidDel="00FF1087">
          <w:rPr>
            <w:rFonts w:ascii="Times New Roman" w:hAnsi="Times New Roman" w:cs="Times New Roman"/>
            <w:color w:val="000000" w:themeColor="text1"/>
            <w:sz w:val="24"/>
            <w:szCs w:val="24"/>
          </w:rPr>
          <w:delText>supply and demand for services</w:delText>
        </w:r>
        <w:r w:rsidR="00896447" w:rsidDel="00FF1087">
          <w:rPr>
            <w:rFonts w:ascii="Times New Roman" w:hAnsi="Times New Roman" w:cs="Times New Roman"/>
            <w:color w:val="000000" w:themeColor="text1"/>
            <w:sz w:val="24"/>
            <w:szCs w:val="24"/>
          </w:rPr>
          <w:delText xml:space="preserve"> and their consequ</w:delText>
        </w:r>
        <w:r w:rsidR="00597389" w:rsidDel="00FF1087">
          <w:rPr>
            <w:rFonts w:ascii="Times New Roman" w:hAnsi="Times New Roman" w:cs="Times New Roman"/>
            <w:color w:val="000000" w:themeColor="text1"/>
            <w:sz w:val="24"/>
            <w:szCs w:val="24"/>
          </w:rPr>
          <w:delText xml:space="preserve">ent </w:delText>
        </w:r>
        <w:r w:rsidR="00896447" w:rsidDel="00FF1087">
          <w:rPr>
            <w:rFonts w:ascii="Times New Roman" w:hAnsi="Times New Roman" w:cs="Times New Roman"/>
            <w:color w:val="000000" w:themeColor="text1"/>
            <w:sz w:val="24"/>
            <w:szCs w:val="24"/>
          </w:rPr>
          <w:delText>flow</w:delText>
        </w:r>
        <w:r w:rsidR="007B78C3" w:rsidDel="00FF1087">
          <w:rPr>
            <w:rFonts w:ascii="Times New Roman" w:hAnsi="Times New Roman" w:cs="Times New Roman"/>
            <w:color w:val="000000" w:themeColor="text1"/>
            <w:sz w:val="24"/>
            <w:szCs w:val="24"/>
          </w:rPr>
          <w:delText xml:space="preserve"> </w:delText>
        </w:r>
        <w:r w:rsidR="007B78C3" w:rsidDel="00FF1087">
          <w:rPr>
            <w:rFonts w:ascii="Times New Roman" w:hAnsi="Times New Roman" w:cs="Times New Roman"/>
            <w:color w:val="000000" w:themeColor="text1"/>
            <w:sz w:val="24"/>
            <w:szCs w:val="24"/>
          </w:rPr>
          <w:fldChar w:fldCharType="begin" w:fldLock="1"/>
        </w:r>
        <w:r w:rsidR="001C6019" w:rsidDel="00FF1087">
          <w:rPr>
            <w:rFonts w:ascii="Times New Roman" w:hAnsi="Times New Roman" w:cs="Times New Roman"/>
            <w:color w:val="000000" w:themeColor="text1"/>
            <w:sz w:val="24"/>
            <w:szCs w:val="24"/>
          </w:rPr>
          <w:delInstrText>ADDIN CSL_CITATION {"citationItems":[{"id":"ITEM-1","itemData":{"DOI":"10.1890/070216","ISSN":"15409309","abstract":"International political borders rarely coincide with natural ecological boundaries. Because neighboring coun- 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 vers in one country can affect ecosystem services and human well-being in other countries. We suggest that the concept of ecosystem services, as articulated by the MA, could be used as an organizing principle for trans- boundary conservation, because it meets many of the criteria for successful transboundary policy. It would frame conservation in terms of mutual interests between countries, consider a diversity of stakeholders, and provide a means for linking multiple services and assessing tradeoffs between uses of services.","author":[{"dropping-particle":"","family":"López-Hoffman","given":"Laura","non-dropping-particle":"","parse-names":false,"suffix":""},{"dropping-particle":"","family":"Varady","given":"Robert G.","non-dropping-particle":"","parse-names":false,"suffix":""},{"dropping-particle":"","family":"Flessa","given":"Karl W.","non-dropping-particle":"","parse-names":false,"suffix":""},{"dropping-particle":"","family":"Balvanera","given":"Patricia","non-dropping-particle":"","parse-names":false,"suffix":""}],"container-title":"Frontiers in Ecology and the Environment","id":"ITEM-1","issue":"2","issued":{"date-parts":[["2010"]]},"page":"84-91","title":"Ecosystem services across borders: A framework for transboundary conservation policy","type":"article-journal","volume":"8"},"uris":["http://www.mendeley.com/documents/?uuid=9e00a2d2-14e3-429d-9a27-06e2157f7365"]}],"mendeley":{"formattedCitation":"(Laura López-Hoffman, Varady, Flessa, &amp; Balvanera, 2010)","manualFormatting":"(López-Hoffman et al., 2010)","plainTextFormattedCitation":"(Laura López-Hoffman, Varady, Flessa, &amp; Balvanera, 2010)","previouslyFormattedCitation":"(Laura López-Hoffman, Varady, Flessa, &amp; Balvanera, 2010)"},"properties":{"noteIndex":0},"schema":"https://github.com/citation-style-language/schema/raw/master/csl-citation.json"}</w:delInstrText>
        </w:r>
        <w:r w:rsidR="007B78C3" w:rsidDel="00FF1087">
          <w:rPr>
            <w:rFonts w:ascii="Times New Roman" w:hAnsi="Times New Roman" w:cs="Times New Roman"/>
            <w:color w:val="000000" w:themeColor="text1"/>
            <w:sz w:val="24"/>
            <w:szCs w:val="24"/>
          </w:rPr>
          <w:fldChar w:fldCharType="separate"/>
        </w:r>
        <w:r w:rsidR="007B78C3" w:rsidRPr="007B78C3" w:rsidDel="00FF1087">
          <w:rPr>
            <w:rFonts w:ascii="Times New Roman" w:hAnsi="Times New Roman" w:cs="Times New Roman"/>
            <w:noProof/>
            <w:color w:val="000000" w:themeColor="text1"/>
            <w:sz w:val="24"/>
            <w:szCs w:val="24"/>
          </w:rPr>
          <w:delText>(López-Hoffman</w:delText>
        </w:r>
        <w:r w:rsidR="00C42C63" w:rsidDel="00FF1087">
          <w:rPr>
            <w:rFonts w:ascii="Times New Roman" w:hAnsi="Times New Roman" w:cs="Times New Roman"/>
            <w:noProof/>
            <w:color w:val="000000" w:themeColor="text1"/>
            <w:sz w:val="24"/>
            <w:szCs w:val="24"/>
          </w:rPr>
          <w:delText xml:space="preserve"> et al., </w:delText>
        </w:r>
        <w:r w:rsidR="007B78C3" w:rsidRPr="007B78C3" w:rsidDel="00FF1087">
          <w:rPr>
            <w:rFonts w:ascii="Times New Roman" w:hAnsi="Times New Roman" w:cs="Times New Roman"/>
            <w:noProof/>
            <w:color w:val="000000" w:themeColor="text1"/>
            <w:sz w:val="24"/>
            <w:szCs w:val="24"/>
          </w:rPr>
          <w:delText>2010)</w:delText>
        </w:r>
        <w:r w:rsidR="007B78C3" w:rsidDel="00FF1087">
          <w:rPr>
            <w:rFonts w:ascii="Times New Roman" w:hAnsi="Times New Roman" w:cs="Times New Roman"/>
            <w:color w:val="000000" w:themeColor="text1"/>
            <w:sz w:val="24"/>
            <w:szCs w:val="24"/>
          </w:rPr>
          <w:fldChar w:fldCharType="end"/>
        </w:r>
        <w:r w:rsidR="00DC4A9A" w:rsidDel="00FF1087">
          <w:rPr>
            <w:rFonts w:ascii="Times New Roman" w:hAnsi="Times New Roman" w:cs="Times New Roman"/>
            <w:color w:val="000000" w:themeColor="text1"/>
            <w:sz w:val="24"/>
            <w:szCs w:val="24"/>
          </w:rPr>
          <w:delText xml:space="preserve">, </w:delText>
        </w:r>
        <w:r w:rsidR="005A2AF3" w:rsidDel="00FF1087">
          <w:rPr>
            <w:rFonts w:ascii="Times New Roman" w:hAnsi="Times New Roman" w:cs="Times New Roman"/>
            <w:color w:val="000000" w:themeColor="text1"/>
            <w:sz w:val="24"/>
            <w:szCs w:val="24"/>
          </w:rPr>
          <w:delText xml:space="preserve">extent of </w:delText>
        </w:r>
        <w:r w:rsidR="00B916B5" w:rsidDel="00FF1087">
          <w:rPr>
            <w:rFonts w:ascii="Times New Roman" w:hAnsi="Times New Roman" w:cs="Times New Roman"/>
            <w:color w:val="000000" w:themeColor="text1"/>
            <w:sz w:val="24"/>
            <w:szCs w:val="24"/>
          </w:rPr>
          <w:delText xml:space="preserve">overlaps between </w:delText>
        </w:r>
      </w:del>
      <w:del w:id="187" w:author="Bandana Shakya" w:date="2020-06-15T16:37:00Z">
        <w:r w:rsidR="00B916B5" w:rsidDel="009C6A28">
          <w:rPr>
            <w:rFonts w:ascii="Times New Roman" w:hAnsi="Times New Roman" w:cs="Times New Roman"/>
            <w:color w:val="000000" w:themeColor="text1"/>
            <w:sz w:val="24"/>
            <w:szCs w:val="24"/>
          </w:rPr>
          <w:delText xml:space="preserve">the </w:delText>
        </w:r>
      </w:del>
      <w:del w:id="188" w:author="Bandana Shakya" w:date="2020-06-15T17:38:00Z">
        <w:r w:rsidR="00B916B5" w:rsidDel="00FF1087">
          <w:rPr>
            <w:rFonts w:ascii="Times New Roman" w:hAnsi="Times New Roman" w:cs="Times New Roman"/>
            <w:color w:val="000000" w:themeColor="text1"/>
            <w:sz w:val="24"/>
            <w:szCs w:val="24"/>
          </w:rPr>
          <w:delText>service provision and service beneficiaries</w:delText>
        </w:r>
        <w:r w:rsidR="008C63D4" w:rsidDel="00FF1087">
          <w:rPr>
            <w:rFonts w:ascii="Times New Roman" w:hAnsi="Times New Roman" w:cs="Times New Roman"/>
            <w:color w:val="000000" w:themeColor="text1"/>
            <w:sz w:val="24"/>
            <w:szCs w:val="24"/>
          </w:rPr>
          <w:delText xml:space="preserve"> </w:delText>
        </w:r>
        <w:r w:rsidR="001C6019" w:rsidDel="00FF1087">
          <w:rPr>
            <w:rFonts w:ascii="Times New Roman" w:hAnsi="Times New Roman" w:cs="Times New Roman"/>
            <w:color w:val="000000" w:themeColor="text1"/>
            <w:sz w:val="24"/>
            <w:szCs w:val="24"/>
          </w:rPr>
          <w:fldChar w:fldCharType="begin" w:fldLock="1"/>
        </w:r>
        <w:r w:rsidR="006C6CBD" w:rsidDel="00FF1087">
          <w:rPr>
            <w:rFonts w:ascii="Times New Roman" w:hAnsi="Times New Roman" w:cs="Times New Roman"/>
            <w:color w:val="000000" w:themeColor="text1"/>
            <w:sz w:val="24"/>
            <w:szCs w:val="24"/>
          </w:rPr>
          <w:delInstrText>ADDIN CSL_CITATION {"citationItems":[{"id":"ITEM-1","itemData":{"DOI":"10.1016/j.ecolind.2013.11.024","abstract":"Spatial disconnections between locations where ecosystem services are produced and where they are used are common. To date most ecosystem service assessments have relied on static indicators of provision and often do not incorporate relations with the corresponding beneficiaries or benefiting areas. Most studies implicitly assume spatial and temporal connections between ecosystem service provision and beneficiaries, while the actual connections, i.e., ecosystem service flows, are poorly understood. In this paper, we present a generic framework to analyze the spatial connections between the ecosystem service provisioning and benefiting areas. We introduce an indicator that shows the proportion of benefiting areas supported by spatial ecosystem service flows from provisioning areas. We illustrate the application of the framework and indicator by using global maps of provisioning and benefitting areas for pollination services. We also illustrate our framework and indicator using water provision and climate regulation services, as they portray important differences in spatiotemporal scale and process of service flow. We also describe the possible application of the framework for other services and other scales of assessment. We highlight how, depending on the ecosystem service being studied, the spatial service flows between provisioning and benefiting areas can limit service delivery, thereby reducing the local value of ecosystem service supply. © 2013 MCh The Authors.","author":[{"dropping-particle":"","family":"Serna-Chavez","given":"H M","non-dropping-particle":"","parse-names":false,"suffix":""},{"dropping-particle":"","family":"Schulp","given":"C J E","non-dropping-particle":"","parse-names":false,"suffix":""},{"dropping-particle":"","family":"Bodegom","given":"P M","non-dropping-particle":"Van","parse-names":false,"suffix":""},{"dropping-particle":"","family":"Bouten","given":"W","non-dropping-particle":"","parse-names":false,"suffix":""},{"dropping-particle":"","family":"Verburg","given":"P H","non-dropping-particle":"","parse-names":false,"suffix":""},{"dropping-particle":"","family":"Davidson","given":"M D","non-dropping-particle":"","parse-names":false,"suffix":""}],"container-title":"Ecological Indicators","id":"ITEM-1","issued":{"date-parts":[["2014"]]},"note":"Cited By :112\n\nExport Date: 4 March 2020","page":"24-33","publisher-place":"Institute for Biodiversity and Ecosystem Dynamics, University of Amsterdam, P.O. Box 94248, 1090 GE Amsterdam, Netherlands","title":"A quantitative framework for assessing spatial flows of ecosystem services","type":"article-journal","volume":"39"},"uris":["http://www.mendeley.com/documents/?uuid=bda1e40d-a11c-4805-b640-e97d682c263c"]}],"mendeley":{"formattedCitation":"(Serna-Chavez et al., 2014)","plainTextFormattedCitation":"(Serna-Chavez et al., 2014)","previouslyFormattedCitation":"(Serna-Chavez et al., 2014)"},"properties":{"noteIndex":0},"schema":"https://github.com/citation-style-language/schema/raw/master/csl-citation.json"}</w:delInstrText>
        </w:r>
        <w:r w:rsidR="001C6019" w:rsidDel="00FF1087">
          <w:rPr>
            <w:rFonts w:ascii="Times New Roman" w:hAnsi="Times New Roman" w:cs="Times New Roman"/>
            <w:color w:val="000000" w:themeColor="text1"/>
            <w:sz w:val="24"/>
            <w:szCs w:val="24"/>
          </w:rPr>
          <w:fldChar w:fldCharType="separate"/>
        </w:r>
        <w:r w:rsidR="001C6019" w:rsidRPr="001C6019" w:rsidDel="00FF1087">
          <w:rPr>
            <w:rFonts w:ascii="Times New Roman" w:hAnsi="Times New Roman" w:cs="Times New Roman"/>
            <w:noProof/>
            <w:color w:val="000000" w:themeColor="text1"/>
            <w:sz w:val="24"/>
            <w:szCs w:val="24"/>
          </w:rPr>
          <w:delText>(Serna-Chavez et al., 2014)</w:delText>
        </w:r>
        <w:r w:rsidR="001C6019" w:rsidDel="00FF1087">
          <w:rPr>
            <w:rFonts w:ascii="Times New Roman" w:hAnsi="Times New Roman" w:cs="Times New Roman"/>
            <w:color w:val="000000" w:themeColor="text1"/>
            <w:sz w:val="24"/>
            <w:szCs w:val="24"/>
          </w:rPr>
          <w:fldChar w:fldCharType="end"/>
        </w:r>
        <w:r w:rsidR="005A2AF3" w:rsidDel="00FF1087">
          <w:rPr>
            <w:rFonts w:ascii="Times New Roman" w:hAnsi="Times New Roman" w:cs="Times New Roman"/>
            <w:color w:val="000000" w:themeColor="text1"/>
            <w:sz w:val="24"/>
            <w:szCs w:val="24"/>
          </w:rPr>
          <w:delText xml:space="preserve"> </w:delText>
        </w:r>
        <w:r w:rsidR="00D147FF" w:rsidRPr="00116B58" w:rsidDel="00FF1087">
          <w:rPr>
            <w:rFonts w:ascii="Times New Roman" w:hAnsi="Times New Roman" w:cs="Times New Roman"/>
            <w:color w:val="000000" w:themeColor="text1"/>
            <w:sz w:val="24"/>
            <w:szCs w:val="24"/>
          </w:rPr>
          <w:delText xml:space="preserve">are </w:delText>
        </w:r>
      </w:del>
      <w:del w:id="189" w:author="Bandana Shakya" w:date="2020-06-15T16:38:00Z">
        <w:r w:rsidR="00D147FF" w:rsidRPr="00116B58" w:rsidDel="009C6A28">
          <w:rPr>
            <w:rFonts w:ascii="Times New Roman" w:hAnsi="Times New Roman" w:cs="Times New Roman"/>
            <w:color w:val="000000" w:themeColor="text1"/>
            <w:sz w:val="24"/>
            <w:szCs w:val="24"/>
          </w:rPr>
          <w:delText xml:space="preserve">said to be </w:delText>
        </w:r>
      </w:del>
      <w:del w:id="190" w:author="Bandana Shakya" w:date="2020-06-15T17:38:00Z">
        <w:r w:rsidR="00942062" w:rsidRPr="00116B58" w:rsidDel="00FF1087">
          <w:rPr>
            <w:rFonts w:ascii="Times New Roman" w:hAnsi="Times New Roman" w:cs="Times New Roman"/>
            <w:color w:val="000000" w:themeColor="text1"/>
            <w:sz w:val="24"/>
            <w:szCs w:val="24"/>
          </w:rPr>
          <w:delText xml:space="preserve">vital </w:delText>
        </w:r>
        <w:r w:rsidR="00C662B4" w:rsidRPr="00116B58" w:rsidDel="00FF1087">
          <w:rPr>
            <w:rFonts w:ascii="Times New Roman" w:hAnsi="Times New Roman" w:cs="Times New Roman"/>
            <w:color w:val="000000" w:themeColor="text1"/>
            <w:sz w:val="24"/>
            <w:szCs w:val="24"/>
          </w:rPr>
          <w:delText xml:space="preserve">for </w:delText>
        </w:r>
        <w:r w:rsidR="00337CCF" w:rsidRPr="00116B58" w:rsidDel="00FF1087">
          <w:rPr>
            <w:rFonts w:ascii="Times New Roman" w:hAnsi="Times New Roman" w:cs="Times New Roman"/>
            <w:color w:val="000000" w:themeColor="text1"/>
            <w:sz w:val="24"/>
            <w:szCs w:val="24"/>
          </w:rPr>
          <w:delText xml:space="preserve">developing effective strategies for </w:delText>
        </w:r>
      </w:del>
      <w:del w:id="191" w:author="Bandana Shakya" w:date="2020-06-15T16:38:00Z">
        <w:r w:rsidR="00337CCF" w:rsidRPr="00116B58" w:rsidDel="009C6A28">
          <w:rPr>
            <w:rFonts w:ascii="Times New Roman" w:hAnsi="Times New Roman" w:cs="Times New Roman"/>
            <w:color w:val="000000" w:themeColor="text1"/>
            <w:sz w:val="24"/>
            <w:szCs w:val="24"/>
          </w:rPr>
          <w:delText>management</w:delText>
        </w:r>
        <w:r w:rsidR="00541A6B" w:rsidRPr="00116B58" w:rsidDel="009C6A28">
          <w:rPr>
            <w:rFonts w:ascii="Times New Roman" w:hAnsi="Times New Roman" w:cs="Times New Roman"/>
            <w:color w:val="000000" w:themeColor="text1"/>
            <w:sz w:val="24"/>
            <w:szCs w:val="24"/>
          </w:rPr>
          <w:delText xml:space="preserve"> </w:delText>
        </w:r>
        <w:r w:rsidR="00F24814" w:rsidRPr="00116B58" w:rsidDel="009C6A28">
          <w:rPr>
            <w:rFonts w:ascii="Times New Roman" w:hAnsi="Times New Roman" w:cs="Times New Roman"/>
            <w:color w:val="000000" w:themeColor="text1"/>
            <w:sz w:val="24"/>
            <w:szCs w:val="24"/>
          </w:rPr>
          <w:delText xml:space="preserve">of </w:delText>
        </w:r>
      </w:del>
      <w:del w:id="192" w:author="Bandana Shakya" w:date="2020-06-15T17:38:00Z">
        <w:r w:rsidR="00F24814" w:rsidRPr="00116B58" w:rsidDel="00FF1087">
          <w:rPr>
            <w:rFonts w:ascii="Times New Roman" w:hAnsi="Times New Roman" w:cs="Times New Roman"/>
            <w:color w:val="000000" w:themeColor="text1"/>
            <w:sz w:val="24"/>
            <w:szCs w:val="24"/>
          </w:rPr>
          <w:delText>biodiversity in</w:delText>
        </w:r>
      </w:del>
      <w:del w:id="193" w:author="Bandana Shakya" w:date="2020-06-15T16:38:00Z">
        <w:r w:rsidR="00F24814" w:rsidRPr="00116B58" w:rsidDel="009C6A28">
          <w:rPr>
            <w:rFonts w:ascii="Times New Roman" w:hAnsi="Times New Roman" w:cs="Times New Roman"/>
            <w:color w:val="000000" w:themeColor="text1"/>
            <w:sz w:val="24"/>
            <w:szCs w:val="24"/>
          </w:rPr>
          <w:delText xml:space="preserve"> </w:delText>
        </w:r>
      </w:del>
      <w:del w:id="194" w:author="Bandana Shakya" w:date="2020-06-15T17:38:00Z">
        <w:r w:rsidR="00F24814" w:rsidRPr="00116B58" w:rsidDel="00FF1087">
          <w:rPr>
            <w:rFonts w:ascii="Times New Roman" w:hAnsi="Times New Roman" w:cs="Times New Roman"/>
            <w:color w:val="000000" w:themeColor="text1"/>
            <w:sz w:val="24"/>
            <w:szCs w:val="24"/>
          </w:rPr>
          <w:delText>and outside of PAs</w:delText>
        </w:r>
        <w:r w:rsidR="006528BF" w:rsidRPr="00116B58" w:rsidDel="00FF1087">
          <w:rPr>
            <w:rFonts w:ascii="Times New Roman" w:hAnsi="Times New Roman" w:cs="Times New Roman"/>
            <w:color w:val="000000" w:themeColor="text1"/>
            <w:sz w:val="24"/>
            <w:szCs w:val="24"/>
          </w:rPr>
          <w:delText xml:space="preserve"> </w:delText>
        </w:r>
        <w:r w:rsidR="00352804" w:rsidRPr="00116B58" w:rsidDel="00FF1087">
          <w:rPr>
            <w:rFonts w:ascii="Times New Roman" w:hAnsi="Times New Roman" w:cs="Times New Roman"/>
            <w:color w:val="000000" w:themeColor="text1"/>
            <w:sz w:val="24"/>
            <w:szCs w:val="24"/>
          </w:rPr>
          <w:fldChar w:fldCharType="begin" w:fldLock="1"/>
        </w:r>
        <w:r w:rsidR="00352804" w:rsidRPr="00116B58" w:rsidDel="00FF1087">
          <w:rPr>
            <w:rFonts w:ascii="Times New Roman" w:hAnsi="Times New Roman" w:cs="Times New Roman"/>
            <w:color w:val="000000" w:themeColor="text1"/>
            <w:sz w:val="24"/>
            <w:szCs w:val="24"/>
          </w:rPr>
          <w:delInstrText>ADDIN CSL_CITATION {"citationItems":[{"id":"ITEM-1","itemData":{"DOI":"10.1073/pnas.1503751112","ISBN":"1503751112","author":[{"dropping-particle":"","family":"Guerry","given":"Anne D","non-dropping-particle":"","parse-names":false,"suffix":""},{"dropping-particle":"","family":"Polasky","given":"Stephen","non-dropping-particle":"","parse-names":false,"suffix":""},{"dropping-particle":"","family":"Lubchenco","given":"Jane","non-dropping-particle":"","parse-names":false,"suffix":""},{"dropping-particle":"","family":"Chaplin-kramer","given":"Rebecca","non-dropping-particle":"","parse-names":false,"suffix":""},{"dropping-particle":"","family":"Daily","given":"Gretchen C","non-dropping-particle":"","parse-names":false,"suffix":""}],"id":"ITEM-1","issue":"24","issued":{"date-parts":[["2015"]]},"title":"Natural capital and ecosystem services informing decisions : From promise to practice","type":"article-journal","volume":"112"},"uris":["http://www.mendeley.com/documents/?uuid=4d45e989-5b47-4a6b-a8a3-099f87d6e517"]}],"mendeley":{"formattedCitation":"(Guerry, Polasky, Lubchenco, Chaplin-kramer, &amp; Daily, 2015)","manualFormatting":"(Guerry et al., 2015)","plainTextFormattedCitation":"(Guerry, Polasky, Lubchenco, Chaplin-kramer, &amp; Daily, 2015)","previouslyFormattedCitation":"(Guerry, Polasky, Lubchenco, Chaplin-kramer, &amp; Daily, 2015)"},"properties":{"noteIndex":0},"schema":"https://github.com/citation-style-language/schema/raw/master/csl-citation.json"}</w:delInstrText>
        </w:r>
        <w:r w:rsidR="00352804" w:rsidRPr="00116B58" w:rsidDel="00FF1087">
          <w:rPr>
            <w:rFonts w:ascii="Times New Roman" w:hAnsi="Times New Roman" w:cs="Times New Roman"/>
            <w:color w:val="000000" w:themeColor="text1"/>
            <w:sz w:val="24"/>
            <w:szCs w:val="24"/>
          </w:rPr>
          <w:fldChar w:fldCharType="separate"/>
        </w:r>
        <w:r w:rsidR="00352804" w:rsidRPr="00116B58" w:rsidDel="00FF1087">
          <w:rPr>
            <w:rFonts w:ascii="Times New Roman" w:hAnsi="Times New Roman" w:cs="Times New Roman"/>
            <w:noProof/>
            <w:color w:val="000000" w:themeColor="text1"/>
            <w:sz w:val="24"/>
            <w:szCs w:val="24"/>
          </w:rPr>
          <w:delText>(Guerry et al., 2015)</w:delText>
        </w:r>
        <w:r w:rsidR="00352804" w:rsidRPr="00116B58" w:rsidDel="00FF1087">
          <w:rPr>
            <w:rFonts w:ascii="Times New Roman" w:hAnsi="Times New Roman" w:cs="Times New Roman"/>
            <w:color w:val="000000" w:themeColor="text1"/>
            <w:sz w:val="24"/>
            <w:szCs w:val="24"/>
          </w:rPr>
          <w:fldChar w:fldCharType="end"/>
        </w:r>
      </w:del>
      <w:del w:id="195" w:author="Bandana Shakya" w:date="2020-06-15T16:41:00Z">
        <w:r w:rsidR="00352804" w:rsidRPr="00116B58" w:rsidDel="009B58B5">
          <w:rPr>
            <w:rFonts w:ascii="Times New Roman" w:hAnsi="Times New Roman" w:cs="Times New Roman"/>
            <w:color w:val="000000" w:themeColor="text1"/>
            <w:sz w:val="24"/>
            <w:szCs w:val="24"/>
          </w:rPr>
          <w:delText xml:space="preserve">, </w:delText>
        </w:r>
      </w:del>
      <w:del w:id="196" w:author="Bandana Shakya" w:date="2020-06-15T17:38:00Z">
        <w:r w:rsidR="00C662B4" w:rsidRPr="00116B58" w:rsidDel="00FF1087">
          <w:rPr>
            <w:rFonts w:ascii="Times New Roman" w:hAnsi="Times New Roman" w:cs="Times New Roman"/>
            <w:color w:val="000000" w:themeColor="text1"/>
            <w:sz w:val="24"/>
            <w:szCs w:val="24"/>
          </w:rPr>
          <w:delText xml:space="preserve">for </w:delText>
        </w:r>
        <w:r w:rsidR="00DC71E0" w:rsidRPr="00116B58" w:rsidDel="00FF1087">
          <w:rPr>
            <w:rFonts w:ascii="Times New Roman" w:hAnsi="Times New Roman" w:cs="Times New Roman"/>
            <w:color w:val="000000" w:themeColor="text1"/>
            <w:sz w:val="24"/>
            <w:szCs w:val="24"/>
          </w:rPr>
          <w:delText xml:space="preserve">striking balance between </w:delText>
        </w:r>
        <w:r w:rsidR="00337CCF" w:rsidRPr="00116B58" w:rsidDel="00FF1087">
          <w:rPr>
            <w:rFonts w:ascii="Times New Roman" w:hAnsi="Times New Roman" w:cs="Times New Roman"/>
            <w:color w:val="000000" w:themeColor="text1"/>
            <w:sz w:val="24"/>
            <w:szCs w:val="24"/>
          </w:rPr>
          <w:delText xml:space="preserve">objectives of </w:delText>
        </w:r>
        <w:r w:rsidR="00735AD1" w:rsidRPr="00116B58" w:rsidDel="00FF1087">
          <w:rPr>
            <w:rFonts w:ascii="Times New Roman" w:hAnsi="Times New Roman" w:cs="Times New Roman"/>
            <w:color w:val="000000" w:themeColor="text1"/>
            <w:sz w:val="24"/>
            <w:szCs w:val="24"/>
          </w:rPr>
          <w:delText xml:space="preserve">conservation and </w:delText>
        </w:r>
        <w:r w:rsidR="00337CCF" w:rsidRPr="00116B58" w:rsidDel="00FF1087">
          <w:rPr>
            <w:rFonts w:ascii="Times New Roman" w:hAnsi="Times New Roman" w:cs="Times New Roman"/>
            <w:color w:val="000000" w:themeColor="text1"/>
            <w:sz w:val="24"/>
            <w:szCs w:val="24"/>
          </w:rPr>
          <w:delText>sustainable development</w:delText>
        </w:r>
        <w:r w:rsidR="004D2670" w:rsidDel="00FF1087">
          <w:rPr>
            <w:rFonts w:ascii="Times New Roman" w:hAnsi="Times New Roman" w:cs="Times New Roman"/>
            <w:color w:val="000000" w:themeColor="text1"/>
            <w:sz w:val="24"/>
            <w:szCs w:val="24"/>
          </w:rPr>
          <w:delText xml:space="preserve"> </w:delText>
        </w:r>
        <w:r w:rsidR="004D2670" w:rsidDel="00FF1087">
          <w:rPr>
            <w:rFonts w:ascii="Times New Roman" w:hAnsi="Times New Roman" w:cs="Times New Roman"/>
            <w:color w:val="000000" w:themeColor="text1"/>
            <w:sz w:val="24"/>
            <w:szCs w:val="24"/>
          </w:rPr>
          <w:fldChar w:fldCharType="begin" w:fldLock="1"/>
        </w:r>
        <w:r w:rsidR="00734FAF" w:rsidDel="00FF1087">
          <w:rPr>
            <w:rFonts w:ascii="Times New Roman" w:hAnsi="Times New Roman" w:cs="Times New Roman"/>
            <w:color w:val="000000" w:themeColor="text1"/>
            <w:sz w:val="24"/>
            <w:szCs w:val="24"/>
          </w:rPr>
          <w:delInstrText>ADDIN CSL_CITATION {"citationItems":[{"id":"ITEM-1","itemData":{"DOI":"10.1016/j.ecoser.2018.02.003","abstract":"Conserving and managing global natural capital requires an understanding of the complexity of flows of ecosystem services across geographic boundaries. Failing to understand and to incorporate these flows into national and international ecosystem assessments leads to incomplete and potentially skewed conclusions, impairing society's ability to identify sustainable management and policy choices. In this paper, we synthesise existing knowledge and develop a conceptual framework for analysing interregional ecosystem service flows. We synthesise the types of such flows, the characteristics of sending and receiving socio-ecological systems, and the impacts of ecosystem service flows on interregional sustainability. Using four cases (trade of certified coffee, migration of northern pintails, flood protection in the Danube watershed, and information on giant pandas), we test the conceptual framework and show how an enhanced understanding of interregional telecouplings in socio-ecological systems can inform ecosystem service-based decision making and governance with respect to sustainability goals. © 2018 The Authors","author":[{"dropping-particle":"","family":"Schröter","given":"M","non-dropping-particle":"","parse-names":false,"suffix":""},{"dropping-particle":"","family":"Koellner","given":"T","non-dropping-particle":"","parse-names":false,"suffix":""},{"dropping-particle":"","family":"Alkemade","given":"R","non-dropping-particle":"","parse-names":false,"suffix":""},{"dropping-particle":"","family":"Arnhold","given":"S","non-dropping-particle":"","parse-names":false,"suffix":""},{"dropping-particle":"","family":"Bagstad","given":"K J","non-dropping-particle":"","parse-names":false,"suffix":""},{"dropping-particle":"","family":"Erb","given":"K.-H.","non-dropping-particle":"","parse-names":false,"suffix":""},{"dropping-particle":"","family":"Frank","given":"K","non-dropping-particle":"","parse-names":false,"suffix":""},{"dropping-particle":"","family":"Kastner","given":"T","non-dropping-particle":"","parse-names":false,"suffix":""},{"dropping-particle":"","family":"Kissinger","given":"M","non-dropping-particle":"","parse-names":false,"suffix":""},{"dropping-particle":"","family":"Liu","given":"J","non-dropping-particle":"","parse-names":false,"suffix":""},{"dropping-particle":"","family":"López-Hoffman","given":"L","non-dropping-particle":"","parse-names":false,"suffix":""},{"dropping-particle":"","family":"Maes","given":"J","non-dropping-particle":"","parse-names":false,"suffix":""},{"dropping-particle":"","family":"Marques","given":"A","non-dropping-particle":"","parse-names":false,"suffix":""},{"dropping-particle":"","family":"Martín-López","given":"B","non-dropping-particle":"","parse-names":false,"suffix":""},{"dropping-particle":"","family":"Meyer","given":"C","non-dropping-particle":"","parse-names":false,"suffix":""},{"dropping-particle":"","family":"Schulp","given":"C J E","non-dropping-particle":"","parse-names":false,"suffix":""},{"dropping-particle":"","family":"Thober","given":"J","non-dropping-particle":"","parse-names":false,"suffix":""},{"dropping-particle":"","family":"Wolff","given":"S","non-dropping-particle":"","parse-names":false,"suffix":""},{"dropping-particle":"","family":"Bonn","given":"A","non-dropping-particle":"","parse-names":false,"suffix":""}],"container-title":"Ecosystem Services","id":"ITEM-1","issued":{"date-parts":[["2018"]]},"note":"Cited By :20\n\nExport Date: 4 March 2020","page":"231-241","publisher-place":"UFZ – Helmholtz Centre for Environmental Research, Department of Ecosystem Services, Permoserstr. 15, Leipzig, 04318, Germany","title":"Interregional flows of ecosystem services: Concepts, typology and four cases","type":"article-journal","volume":"31"},"uris":["http://www.mendeley.com/documents/?uuid=4e53e1c8-7717-4736-8f51-101d4b1b5b22"]}],"mendeley":{"formattedCitation":"(M Schröter et al., 2018)","plainTextFormattedCitation":"(M Schröter et al., 2018)","previouslyFormattedCitation":"(M Schröter et al., 2018)"},"properties":{"noteIndex":0},"schema":"https://github.com/citation-style-language/schema/raw/master/csl-citation.json"}</w:delInstrText>
        </w:r>
        <w:r w:rsidR="004D2670" w:rsidDel="00FF1087">
          <w:rPr>
            <w:rFonts w:ascii="Times New Roman" w:hAnsi="Times New Roman" w:cs="Times New Roman"/>
            <w:color w:val="000000" w:themeColor="text1"/>
            <w:sz w:val="24"/>
            <w:szCs w:val="24"/>
          </w:rPr>
          <w:fldChar w:fldCharType="separate"/>
        </w:r>
        <w:r w:rsidR="004D2670" w:rsidRPr="004D2670" w:rsidDel="00FF1087">
          <w:rPr>
            <w:rFonts w:ascii="Times New Roman" w:hAnsi="Times New Roman" w:cs="Times New Roman"/>
            <w:noProof/>
            <w:color w:val="000000" w:themeColor="text1"/>
            <w:sz w:val="24"/>
            <w:szCs w:val="24"/>
          </w:rPr>
          <w:delText>(M Schröter et al., 2018)</w:delText>
        </w:r>
        <w:r w:rsidR="004D2670" w:rsidDel="00FF1087">
          <w:rPr>
            <w:rFonts w:ascii="Times New Roman" w:hAnsi="Times New Roman" w:cs="Times New Roman"/>
            <w:color w:val="000000" w:themeColor="text1"/>
            <w:sz w:val="24"/>
            <w:szCs w:val="24"/>
          </w:rPr>
          <w:fldChar w:fldCharType="end"/>
        </w:r>
        <w:r w:rsidR="004D2670" w:rsidDel="00FF1087">
          <w:rPr>
            <w:rFonts w:ascii="Times New Roman" w:hAnsi="Times New Roman" w:cs="Times New Roman"/>
            <w:color w:val="000000" w:themeColor="text1"/>
            <w:sz w:val="24"/>
            <w:szCs w:val="24"/>
          </w:rPr>
          <w:delText xml:space="preserve">, </w:delText>
        </w:r>
        <w:r w:rsidR="00391CBA" w:rsidRPr="00116B58" w:rsidDel="00FF1087">
          <w:rPr>
            <w:rFonts w:ascii="Times New Roman" w:hAnsi="Times New Roman" w:cs="Times New Roman"/>
            <w:color w:val="000000" w:themeColor="text1"/>
            <w:sz w:val="24"/>
            <w:szCs w:val="24"/>
          </w:rPr>
          <w:delText xml:space="preserve">and for enhancing resilience of natural capital to persist and adapt </w:delText>
        </w:r>
        <w:r w:rsidR="00352804" w:rsidRPr="00116B58" w:rsidDel="00FF1087">
          <w:rPr>
            <w:rFonts w:ascii="Times New Roman" w:hAnsi="Times New Roman" w:cs="Times New Roman"/>
            <w:color w:val="000000" w:themeColor="text1"/>
            <w:sz w:val="24"/>
            <w:szCs w:val="24"/>
          </w:rPr>
          <w:delText xml:space="preserve">to change and </w:delText>
        </w:r>
        <w:r w:rsidR="00391CBA" w:rsidRPr="00116B58" w:rsidDel="00FF1087">
          <w:rPr>
            <w:rFonts w:ascii="Times New Roman" w:hAnsi="Times New Roman" w:cs="Times New Roman"/>
            <w:color w:val="000000" w:themeColor="text1"/>
            <w:sz w:val="24"/>
            <w:szCs w:val="24"/>
          </w:rPr>
          <w:delText xml:space="preserve">transform </w:delText>
        </w:r>
        <w:r w:rsidR="00352804" w:rsidRPr="00116B58" w:rsidDel="00FF1087">
          <w:rPr>
            <w:rFonts w:ascii="Times New Roman" w:hAnsi="Times New Roman" w:cs="Times New Roman"/>
            <w:color w:val="000000" w:themeColor="text1"/>
            <w:sz w:val="24"/>
            <w:szCs w:val="24"/>
          </w:rPr>
          <w:delText xml:space="preserve">beneficially </w:delText>
        </w:r>
        <w:r w:rsidR="00211782" w:rsidRPr="00116B58" w:rsidDel="00FF1087">
          <w:rPr>
            <w:rFonts w:ascii="Times New Roman" w:hAnsi="Times New Roman" w:cs="Times New Roman"/>
            <w:color w:val="000000" w:themeColor="text1"/>
            <w:sz w:val="24"/>
            <w:szCs w:val="24"/>
          </w:rPr>
          <w:fldChar w:fldCharType="begin" w:fldLock="1"/>
        </w:r>
        <w:r w:rsidR="003E7566" w:rsidRPr="00116B58" w:rsidDel="00FF1087">
          <w:rPr>
            <w:rFonts w:ascii="Times New Roman" w:hAnsi="Times New Roman" w:cs="Times New Roman"/>
            <w:color w:val="000000" w:themeColor="text1"/>
            <w:sz w:val="24"/>
            <w:szCs w:val="24"/>
          </w:rPr>
          <w:delInstrText>ADDIN CSL_CITATION {"citationItems":[{"id":"ITEM-1","itemData":{"author":[{"dropping-particle":"","family":"Scheffer","given":"By M","non-dropping-particle":"","parse-names":false,"suffix":""},{"dropping-particle":"","family":"Barrett","given":"S","non-dropping-particle":"","parse-names":false,"suffix":""},{"dropping-particle":"","family":"Folke","given":"C","non-dropping-particle":"","parse-names":false,"suffix":""},{"dropping-particle":"","family":"Green","given":"A J","non-dropping-particle":"","parse-names":false,"suffix":""},{"dropping-particle":"","family":"Hughes","given":"T P","non-dropping-particle":"","parse-names":false,"suffix":""},{"dropping-particle":"","family":"Kosten","given":"S","non-dropping-particle":"","parse-names":false,"suffix":""},{"dropping-particle":"","family":"Nepstad","given":"D C","non-dropping-particle":"","parse-names":false,"suffix":""},{"dropping-particle":"","family":"Peeters","given":"E T H M","non-dropping-particle":"","parse-names":false,"suffix":""},{"dropping-particle":"","family":"Walker","given":"B","non-dropping-particle":"","parse-names":false,"suffix":""}],"id":"ITEM-1","issue":"6228","issued":{"date-parts":[["2015"]]},"page":"1317-1320","title":"Creating a safe operating space for iconic ecosystems","type":"article-journal","volume":"347"},"uris":["http://www.mendeley.com/documents/?uuid=d15bd23a-bb6d-484b-97a5-951cf08a99d6"]}],"mendeley":{"formattedCitation":"(Scheffer et al., 2015)","plainTextFormattedCitation":"(Scheffer et al., 2015)","previouslyFormattedCitation":"(Scheffer et al., 2015)"},"properties":{"noteIndex":0},"schema":"https://github.com/citation-style-language/schema/raw/master/csl-citation.json"}</w:delInstrText>
        </w:r>
        <w:r w:rsidR="00211782" w:rsidRPr="00116B58" w:rsidDel="00FF1087">
          <w:rPr>
            <w:rFonts w:ascii="Times New Roman" w:hAnsi="Times New Roman" w:cs="Times New Roman"/>
            <w:color w:val="000000" w:themeColor="text1"/>
            <w:sz w:val="24"/>
            <w:szCs w:val="24"/>
          </w:rPr>
          <w:fldChar w:fldCharType="separate"/>
        </w:r>
        <w:r w:rsidR="00211782" w:rsidRPr="00116B58" w:rsidDel="00FF1087">
          <w:rPr>
            <w:rFonts w:ascii="Times New Roman" w:hAnsi="Times New Roman" w:cs="Times New Roman"/>
            <w:noProof/>
            <w:color w:val="000000" w:themeColor="text1"/>
            <w:sz w:val="24"/>
            <w:szCs w:val="24"/>
          </w:rPr>
          <w:delText>(Scheffer et al., 2015)</w:delText>
        </w:r>
        <w:r w:rsidR="00211782" w:rsidRPr="00116B58" w:rsidDel="00FF1087">
          <w:rPr>
            <w:rFonts w:ascii="Times New Roman" w:hAnsi="Times New Roman" w:cs="Times New Roman"/>
            <w:color w:val="000000" w:themeColor="text1"/>
            <w:sz w:val="24"/>
            <w:szCs w:val="24"/>
          </w:rPr>
          <w:fldChar w:fldCharType="end"/>
        </w:r>
        <w:r w:rsidR="00DC71E0" w:rsidRPr="00116B58" w:rsidDel="00FF1087">
          <w:rPr>
            <w:rFonts w:ascii="Times New Roman" w:hAnsi="Times New Roman" w:cs="Times New Roman"/>
            <w:color w:val="000000" w:themeColor="text1"/>
            <w:sz w:val="24"/>
            <w:szCs w:val="24"/>
          </w:rPr>
          <w:delText>.</w:delText>
        </w:r>
        <w:r w:rsidR="00001036" w:rsidDel="00FF1087">
          <w:rPr>
            <w:rFonts w:ascii="Times New Roman" w:hAnsi="Times New Roman" w:cs="Times New Roman"/>
            <w:color w:val="000000" w:themeColor="text1"/>
            <w:sz w:val="24"/>
            <w:szCs w:val="24"/>
          </w:rPr>
          <w:delText xml:space="preserve"> </w:delText>
        </w:r>
      </w:del>
    </w:p>
    <w:p w:rsidR="00F948CE" w:rsidDel="00EB4E2B" w:rsidRDefault="00F948CE" w:rsidP="007C77AA">
      <w:pPr>
        <w:spacing w:line="480" w:lineRule="auto"/>
        <w:rPr>
          <w:del w:id="197" w:author="Bandana Shakya" w:date="2020-06-20T07:30:00Z"/>
          <w:rFonts w:ascii="Times New Roman" w:hAnsi="Times New Roman" w:cs="Times New Roman"/>
          <w:color w:val="000000" w:themeColor="text1"/>
          <w:sz w:val="24"/>
          <w:szCs w:val="24"/>
        </w:rPr>
      </w:pPr>
    </w:p>
    <w:p w:rsidR="00267A34" w:rsidRPr="005C58B2" w:rsidRDefault="005D5CD2" w:rsidP="00FF08A7">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2</w:t>
      </w:r>
      <w:r w:rsidR="00267A34" w:rsidRPr="005C58B2">
        <w:rPr>
          <w:rFonts w:ascii="Times New Roman" w:hAnsi="Times New Roman" w:cs="Times New Roman"/>
          <w:b/>
          <w:sz w:val="24"/>
          <w:szCs w:val="24"/>
        </w:rPr>
        <w:t xml:space="preserve">. </w:t>
      </w:r>
      <w:r w:rsidRPr="005C58B2">
        <w:rPr>
          <w:rFonts w:ascii="Times New Roman" w:hAnsi="Times New Roman" w:cs="Times New Roman"/>
          <w:b/>
          <w:sz w:val="24"/>
          <w:szCs w:val="24"/>
        </w:rPr>
        <w:t>Study area</w:t>
      </w:r>
      <w:r w:rsidR="00CB5EE8">
        <w:rPr>
          <w:rFonts w:ascii="Times New Roman" w:hAnsi="Times New Roman" w:cs="Times New Roman"/>
          <w:b/>
          <w:sz w:val="24"/>
          <w:szCs w:val="24"/>
        </w:rPr>
        <w:t>s</w:t>
      </w:r>
    </w:p>
    <w:p w:rsidR="0000056E" w:rsidRDefault="00C81765" w:rsidP="00F948CE">
      <w:pPr>
        <w:spacing w:line="480" w:lineRule="auto"/>
        <w:ind w:firstLine="720"/>
        <w:rPr>
          <w:rFonts w:ascii="Times New Roman" w:hAnsi="Times New Roman" w:cs="Times New Roman"/>
          <w:sz w:val="24"/>
          <w:szCs w:val="24"/>
        </w:rPr>
      </w:pPr>
      <w:del w:id="198" w:author="Bandana Shakya" w:date="2020-06-17T10:40:00Z">
        <w:r w:rsidDel="00F948CE">
          <w:rPr>
            <w:rFonts w:ascii="Times New Roman" w:hAnsi="Times New Roman" w:cs="Times New Roman"/>
            <w:sz w:val="24"/>
            <w:szCs w:val="24"/>
          </w:rPr>
          <w:delText xml:space="preserve">   </w:delText>
        </w:r>
      </w:del>
      <w:r w:rsidR="00B0590E" w:rsidRPr="005C58B2">
        <w:rPr>
          <w:rFonts w:ascii="Times New Roman" w:hAnsi="Times New Roman" w:cs="Times New Roman"/>
          <w:sz w:val="24"/>
          <w:szCs w:val="24"/>
        </w:rPr>
        <w:t>The study was carried out in the three protected areas</w:t>
      </w:r>
      <w:r w:rsidR="00A75494">
        <w:rPr>
          <w:rFonts w:ascii="Times New Roman" w:hAnsi="Times New Roman" w:cs="Times New Roman"/>
          <w:sz w:val="24"/>
          <w:szCs w:val="24"/>
        </w:rPr>
        <w:t xml:space="preserve"> </w:t>
      </w:r>
      <w:r w:rsidR="007C1812">
        <w:rPr>
          <w:rFonts w:ascii="Times New Roman" w:hAnsi="Times New Roman" w:cs="Times New Roman"/>
          <w:sz w:val="24"/>
          <w:szCs w:val="24"/>
        </w:rPr>
        <w:t xml:space="preserve">- </w:t>
      </w:r>
      <w:r w:rsidR="00B0590E" w:rsidRPr="005C58B2">
        <w:rPr>
          <w:rFonts w:ascii="Times New Roman" w:hAnsi="Times New Roman" w:cs="Times New Roman"/>
          <w:sz w:val="24"/>
          <w:szCs w:val="24"/>
        </w:rPr>
        <w:t xml:space="preserve">Gaoligongonshan </w:t>
      </w:r>
      <w:r w:rsidR="00240B0D">
        <w:rPr>
          <w:rFonts w:ascii="Times New Roman" w:hAnsi="Times New Roman" w:cs="Times New Roman"/>
          <w:sz w:val="24"/>
          <w:szCs w:val="24"/>
        </w:rPr>
        <w:t xml:space="preserve">National </w:t>
      </w:r>
      <w:r w:rsidR="00B0590E" w:rsidRPr="005C58B2">
        <w:rPr>
          <w:rFonts w:ascii="Times New Roman" w:hAnsi="Times New Roman" w:cs="Times New Roman"/>
          <w:sz w:val="24"/>
          <w:szCs w:val="24"/>
        </w:rPr>
        <w:t xml:space="preserve">Nature </w:t>
      </w:r>
      <w:r w:rsidR="00240B0D">
        <w:rPr>
          <w:rFonts w:ascii="Times New Roman" w:hAnsi="Times New Roman" w:cs="Times New Roman"/>
          <w:sz w:val="24"/>
          <w:szCs w:val="24"/>
        </w:rPr>
        <w:t>R</w:t>
      </w:r>
      <w:r w:rsidR="00B0590E" w:rsidRPr="005C58B2">
        <w:rPr>
          <w:rFonts w:ascii="Times New Roman" w:hAnsi="Times New Roman" w:cs="Times New Roman"/>
          <w:sz w:val="24"/>
          <w:szCs w:val="24"/>
        </w:rPr>
        <w:t>eserve</w:t>
      </w:r>
      <w:ins w:id="199" w:author="Bandana Shakya" w:date="2020-06-15T18:09:00Z">
        <w:r w:rsidR="001D380C">
          <w:rPr>
            <w:rFonts w:ascii="Times New Roman" w:hAnsi="Times New Roman" w:cs="Times New Roman"/>
            <w:sz w:val="24"/>
            <w:szCs w:val="24"/>
          </w:rPr>
          <w:t xml:space="preserve"> (GNNR)</w:t>
        </w:r>
      </w:ins>
      <w:r w:rsidR="00240B0D">
        <w:rPr>
          <w:rFonts w:ascii="Times New Roman" w:hAnsi="Times New Roman" w:cs="Times New Roman"/>
          <w:sz w:val="24"/>
          <w:szCs w:val="24"/>
        </w:rPr>
        <w:t xml:space="preserve"> in </w:t>
      </w:r>
      <w:r w:rsidR="00A75494">
        <w:rPr>
          <w:rFonts w:ascii="Times New Roman" w:hAnsi="Times New Roman" w:cs="Times New Roman"/>
          <w:sz w:val="24"/>
          <w:szCs w:val="24"/>
        </w:rPr>
        <w:t>Yunnan</w:t>
      </w:r>
      <w:r w:rsidR="002D469C">
        <w:rPr>
          <w:rFonts w:ascii="Times New Roman" w:hAnsi="Times New Roman" w:cs="Times New Roman"/>
          <w:sz w:val="24"/>
          <w:szCs w:val="24"/>
        </w:rPr>
        <w:t xml:space="preserve">, </w:t>
      </w:r>
      <w:r w:rsidR="00240B0D">
        <w:rPr>
          <w:rFonts w:ascii="Times New Roman" w:hAnsi="Times New Roman" w:cs="Times New Roman"/>
          <w:sz w:val="24"/>
          <w:szCs w:val="24"/>
        </w:rPr>
        <w:t>China</w:t>
      </w:r>
      <w:r w:rsidR="00A75494">
        <w:rPr>
          <w:rFonts w:ascii="Times New Roman" w:hAnsi="Times New Roman" w:cs="Times New Roman"/>
          <w:sz w:val="24"/>
          <w:szCs w:val="24"/>
        </w:rPr>
        <w:t xml:space="preserve">; </w:t>
      </w:r>
      <w:r w:rsidR="00240B0D">
        <w:rPr>
          <w:rFonts w:ascii="Times New Roman" w:hAnsi="Times New Roman" w:cs="Times New Roman"/>
          <w:sz w:val="24"/>
          <w:szCs w:val="24"/>
        </w:rPr>
        <w:t xml:space="preserve"> </w:t>
      </w:r>
      <w:r w:rsidR="00B0590E" w:rsidRPr="005C58B2">
        <w:rPr>
          <w:rFonts w:ascii="Times New Roman" w:hAnsi="Times New Roman" w:cs="Times New Roman"/>
          <w:sz w:val="24"/>
          <w:szCs w:val="24"/>
        </w:rPr>
        <w:t>Namdapha National Park</w:t>
      </w:r>
      <w:r w:rsidR="00240B0D">
        <w:rPr>
          <w:rFonts w:ascii="Times New Roman" w:hAnsi="Times New Roman" w:cs="Times New Roman"/>
          <w:sz w:val="24"/>
          <w:szCs w:val="24"/>
        </w:rPr>
        <w:t xml:space="preserve"> and Tiger Reserve</w:t>
      </w:r>
      <w:ins w:id="200" w:author="Bandana Shakya" w:date="2020-06-15T18:10:00Z">
        <w:r w:rsidR="001D380C">
          <w:rPr>
            <w:rFonts w:ascii="Times New Roman" w:hAnsi="Times New Roman" w:cs="Times New Roman"/>
            <w:sz w:val="24"/>
            <w:szCs w:val="24"/>
          </w:rPr>
          <w:t xml:space="preserve"> (NNP-TR)</w:t>
        </w:r>
      </w:ins>
      <w:r w:rsidR="002D469C">
        <w:rPr>
          <w:rFonts w:ascii="Times New Roman" w:hAnsi="Times New Roman" w:cs="Times New Roman"/>
          <w:sz w:val="24"/>
          <w:szCs w:val="24"/>
        </w:rPr>
        <w:t xml:space="preserve"> in North-east India; and </w:t>
      </w:r>
      <w:r w:rsidR="00A75494">
        <w:rPr>
          <w:rFonts w:ascii="Times New Roman" w:hAnsi="Times New Roman" w:cs="Times New Roman"/>
          <w:sz w:val="24"/>
          <w:szCs w:val="24"/>
        </w:rPr>
        <w:t>H</w:t>
      </w:r>
      <w:r w:rsidR="00B0590E" w:rsidRPr="005C58B2">
        <w:rPr>
          <w:rFonts w:ascii="Times New Roman" w:hAnsi="Times New Roman" w:cs="Times New Roman"/>
          <w:sz w:val="24"/>
          <w:szCs w:val="24"/>
        </w:rPr>
        <w:t>kakaborazi National Park</w:t>
      </w:r>
      <w:ins w:id="201" w:author="Bandana Shakya" w:date="2020-06-15T18:11:00Z">
        <w:r w:rsidR="001D380C">
          <w:rPr>
            <w:rFonts w:ascii="Times New Roman" w:hAnsi="Times New Roman" w:cs="Times New Roman"/>
            <w:sz w:val="24"/>
            <w:szCs w:val="24"/>
          </w:rPr>
          <w:t xml:space="preserve"> </w:t>
        </w:r>
      </w:ins>
      <w:ins w:id="202" w:author="Bandana Shakya" w:date="2020-06-15T18:10:00Z">
        <w:r w:rsidR="001D380C">
          <w:rPr>
            <w:rFonts w:ascii="Times New Roman" w:hAnsi="Times New Roman" w:cs="Times New Roman"/>
            <w:sz w:val="24"/>
            <w:szCs w:val="24"/>
          </w:rPr>
          <w:t>(HKNP)</w:t>
        </w:r>
      </w:ins>
      <w:r w:rsidR="002D469C">
        <w:rPr>
          <w:rFonts w:ascii="Times New Roman" w:hAnsi="Times New Roman" w:cs="Times New Roman"/>
          <w:sz w:val="24"/>
          <w:szCs w:val="24"/>
        </w:rPr>
        <w:t xml:space="preserve"> in Northern </w:t>
      </w:r>
      <w:r w:rsidR="00A75494">
        <w:rPr>
          <w:rFonts w:ascii="Times New Roman" w:hAnsi="Times New Roman" w:cs="Times New Roman"/>
          <w:sz w:val="24"/>
          <w:szCs w:val="24"/>
        </w:rPr>
        <w:t>Kachin</w:t>
      </w:r>
      <w:r w:rsidR="002D469C">
        <w:rPr>
          <w:rFonts w:ascii="Times New Roman" w:hAnsi="Times New Roman" w:cs="Times New Roman"/>
          <w:sz w:val="24"/>
          <w:szCs w:val="24"/>
        </w:rPr>
        <w:t xml:space="preserve">, </w:t>
      </w:r>
      <w:r w:rsidR="00240B0D">
        <w:rPr>
          <w:rFonts w:ascii="Times New Roman" w:hAnsi="Times New Roman" w:cs="Times New Roman"/>
          <w:sz w:val="24"/>
          <w:szCs w:val="24"/>
        </w:rPr>
        <w:t xml:space="preserve">Myanmar. </w:t>
      </w:r>
      <w:r w:rsidR="00B0590E" w:rsidRPr="005C58B2">
        <w:rPr>
          <w:rFonts w:ascii="Times New Roman" w:hAnsi="Times New Roman" w:cs="Times New Roman"/>
          <w:sz w:val="24"/>
          <w:szCs w:val="24"/>
        </w:rPr>
        <w:t xml:space="preserve">The three </w:t>
      </w:r>
      <w:r w:rsidR="00A75494">
        <w:rPr>
          <w:rFonts w:ascii="Times New Roman" w:hAnsi="Times New Roman" w:cs="Times New Roman"/>
          <w:sz w:val="24"/>
          <w:szCs w:val="24"/>
        </w:rPr>
        <w:t>PAs</w:t>
      </w:r>
      <w:r w:rsidR="00B0590E" w:rsidRPr="005C58B2">
        <w:rPr>
          <w:rFonts w:ascii="Times New Roman" w:hAnsi="Times New Roman" w:cs="Times New Roman"/>
          <w:sz w:val="24"/>
          <w:szCs w:val="24"/>
        </w:rPr>
        <w:t xml:space="preserve"> along with Hponkanrazi Wildlife Sanctuary</w:t>
      </w:r>
      <w:r w:rsidR="00A75494">
        <w:rPr>
          <w:rFonts w:ascii="Times New Roman" w:hAnsi="Times New Roman" w:cs="Times New Roman"/>
          <w:sz w:val="24"/>
          <w:szCs w:val="24"/>
        </w:rPr>
        <w:t xml:space="preserve"> in Kachin, </w:t>
      </w:r>
      <w:r w:rsidR="00B0590E" w:rsidRPr="005C58B2">
        <w:rPr>
          <w:rFonts w:ascii="Times New Roman" w:hAnsi="Times New Roman" w:cs="Times New Roman"/>
          <w:sz w:val="24"/>
          <w:szCs w:val="24"/>
        </w:rPr>
        <w:t>Myanmar form a contiguous ecological landscape</w:t>
      </w:r>
      <w:r w:rsidR="003E7403" w:rsidRPr="005C58B2">
        <w:rPr>
          <w:rFonts w:ascii="Times New Roman" w:hAnsi="Times New Roman" w:cs="Times New Roman"/>
          <w:sz w:val="24"/>
          <w:szCs w:val="24"/>
        </w:rPr>
        <w:t xml:space="preserve"> </w:t>
      </w:r>
      <w:ins w:id="203" w:author="Bandana Shakya" w:date="2020-06-22T09:31:00Z">
        <w:r w:rsidR="001D085A">
          <w:rPr>
            <w:rFonts w:ascii="Times New Roman" w:hAnsi="Times New Roman" w:cs="Times New Roman"/>
            <w:sz w:val="24"/>
            <w:szCs w:val="24"/>
          </w:rPr>
          <w:t xml:space="preserve">in </w:t>
        </w:r>
      </w:ins>
      <w:del w:id="204" w:author="Bandana Shakya" w:date="2020-06-22T09:31:00Z">
        <w:r w:rsidR="003E7403" w:rsidRPr="005C58B2" w:rsidDel="001D085A">
          <w:rPr>
            <w:rFonts w:ascii="Times New Roman" w:hAnsi="Times New Roman" w:cs="Times New Roman"/>
            <w:sz w:val="24"/>
            <w:szCs w:val="24"/>
          </w:rPr>
          <w:delText xml:space="preserve">and represent </w:delText>
        </w:r>
      </w:del>
      <w:r w:rsidR="00A75494">
        <w:rPr>
          <w:rFonts w:ascii="Times New Roman" w:hAnsi="Times New Roman" w:cs="Times New Roman"/>
          <w:sz w:val="24"/>
          <w:szCs w:val="24"/>
        </w:rPr>
        <w:t xml:space="preserve">the </w:t>
      </w:r>
      <w:r w:rsidR="003E7403" w:rsidRPr="005C58B2">
        <w:rPr>
          <w:rFonts w:ascii="Times New Roman" w:hAnsi="Times New Roman" w:cs="Times New Roman"/>
          <w:sz w:val="24"/>
          <w:szCs w:val="24"/>
        </w:rPr>
        <w:t>north</w:t>
      </w:r>
      <w:del w:id="205" w:author="Bandana Shakya" w:date="2020-06-30T07:05:00Z">
        <w:r w:rsidR="003E7403" w:rsidRPr="005C58B2" w:rsidDel="00C50344">
          <w:rPr>
            <w:rFonts w:ascii="Times New Roman" w:hAnsi="Times New Roman" w:cs="Times New Roman"/>
            <w:sz w:val="24"/>
            <w:szCs w:val="24"/>
          </w:rPr>
          <w:delText>ern</w:delText>
        </w:r>
      </w:del>
      <w:ins w:id="206" w:author="Bandana Shakya" w:date="2020-06-22T09:31:00Z">
        <w:r w:rsidR="001D085A">
          <w:rPr>
            <w:rFonts w:ascii="Times New Roman" w:hAnsi="Times New Roman" w:cs="Times New Roman"/>
            <w:sz w:val="24"/>
            <w:szCs w:val="24"/>
          </w:rPr>
          <w:t>-western</w:t>
        </w:r>
      </w:ins>
      <w:ins w:id="207" w:author="Bandana Shakya" w:date="2020-06-30T14:44:00Z">
        <w:r w:rsidR="00970C58">
          <w:rPr>
            <w:rFonts w:ascii="Times New Roman" w:hAnsi="Times New Roman" w:cs="Times New Roman"/>
            <w:sz w:val="24"/>
            <w:szCs w:val="24"/>
          </w:rPr>
          <w:t xml:space="preserve"> </w:t>
        </w:r>
      </w:ins>
      <w:del w:id="208" w:author="Bandana Shakya" w:date="2020-06-22T09:31:00Z">
        <w:r w:rsidR="003E7403" w:rsidRPr="005C58B2" w:rsidDel="001D085A">
          <w:rPr>
            <w:rFonts w:ascii="Times New Roman" w:hAnsi="Times New Roman" w:cs="Times New Roman"/>
            <w:sz w:val="24"/>
            <w:szCs w:val="24"/>
          </w:rPr>
          <w:delText xml:space="preserve"> most </w:delText>
        </w:r>
      </w:del>
      <w:ins w:id="209" w:author="Bandana Shakya" w:date="2020-06-22T09:31:00Z">
        <w:r w:rsidR="001D085A">
          <w:rPr>
            <w:rFonts w:ascii="Times New Roman" w:hAnsi="Times New Roman" w:cs="Times New Roman"/>
            <w:sz w:val="24"/>
            <w:szCs w:val="24"/>
          </w:rPr>
          <w:t xml:space="preserve">part of </w:t>
        </w:r>
      </w:ins>
      <w:del w:id="210" w:author="Bandana Shakya" w:date="2020-06-22T09:32:00Z">
        <w:r w:rsidR="003E7403" w:rsidRPr="005C58B2" w:rsidDel="001D085A">
          <w:rPr>
            <w:rFonts w:ascii="Times New Roman" w:hAnsi="Times New Roman" w:cs="Times New Roman"/>
            <w:sz w:val="24"/>
            <w:szCs w:val="24"/>
          </w:rPr>
          <w:delText xml:space="preserve">section </w:delText>
        </w:r>
      </w:del>
      <w:r w:rsidR="003E7403" w:rsidRPr="005C58B2">
        <w:rPr>
          <w:rFonts w:ascii="Times New Roman" w:hAnsi="Times New Roman" w:cs="Times New Roman"/>
          <w:sz w:val="24"/>
          <w:szCs w:val="24"/>
        </w:rPr>
        <w:t xml:space="preserve">of the </w:t>
      </w:r>
      <w:r w:rsidR="00B0590E" w:rsidRPr="005C58B2">
        <w:rPr>
          <w:rFonts w:ascii="Times New Roman" w:hAnsi="Times New Roman" w:cs="Times New Roman"/>
          <w:sz w:val="24"/>
          <w:szCs w:val="24"/>
        </w:rPr>
        <w:t>Far-eastern Himalayan Landscape</w:t>
      </w:r>
      <w:r w:rsidR="00B47EBA">
        <w:rPr>
          <w:rFonts w:ascii="Times New Roman" w:hAnsi="Times New Roman" w:cs="Times New Roman"/>
          <w:sz w:val="24"/>
          <w:szCs w:val="24"/>
        </w:rPr>
        <w:t xml:space="preserve"> </w:t>
      </w:r>
      <w:r w:rsidR="00BC6594">
        <w:rPr>
          <w:rFonts w:ascii="Times New Roman" w:hAnsi="Times New Roman" w:cs="Times New Roman"/>
          <w:sz w:val="24"/>
          <w:szCs w:val="24"/>
        </w:rPr>
        <w:t>(Fig</w:t>
      </w:r>
      <w:r w:rsidR="00907B7E">
        <w:rPr>
          <w:rFonts w:ascii="Times New Roman" w:hAnsi="Times New Roman" w:cs="Times New Roman"/>
          <w:sz w:val="24"/>
          <w:szCs w:val="24"/>
        </w:rPr>
        <w:t>. 1.)</w:t>
      </w:r>
      <w:r w:rsidR="00B61C93">
        <w:rPr>
          <w:rFonts w:ascii="Times New Roman" w:hAnsi="Times New Roman" w:cs="Times New Roman"/>
          <w:sz w:val="24"/>
          <w:szCs w:val="24"/>
        </w:rPr>
        <w:t>. The</w:t>
      </w:r>
      <w:ins w:id="211" w:author="Bandana Shakya" w:date="2020-06-26T11:45:00Z">
        <w:r w:rsidR="004B6075">
          <w:rPr>
            <w:rFonts w:ascii="Times New Roman" w:hAnsi="Times New Roman" w:cs="Times New Roman"/>
            <w:sz w:val="24"/>
            <w:szCs w:val="24"/>
          </w:rPr>
          <w:t xml:space="preserve"> </w:t>
        </w:r>
      </w:ins>
      <w:del w:id="212" w:author="Bandana Shakya" w:date="2020-06-22T09:32:00Z">
        <w:r w:rsidR="00B61C93" w:rsidDel="001D085A">
          <w:rPr>
            <w:rFonts w:ascii="Times New Roman" w:hAnsi="Times New Roman" w:cs="Times New Roman"/>
            <w:sz w:val="24"/>
            <w:szCs w:val="24"/>
          </w:rPr>
          <w:delText xml:space="preserve"> </w:delText>
        </w:r>
      </w:del>
      <w:r w:rsidR="00B61C93">
        <w:rPr>
          <w:rFonts w:ascii="Times New Roman" w:hAnsi="Times New Roman" w:cs="Times New Roman"/>
          <w:sz w:val="24"/>
          <w:szCs w:val="24"/>
        </w:rPr>
        <w:t xml:space="preserve">transboundary </w:t>
      </w:r>
      <w:r w:rsidR="001F12A3">
        <w:rPr>
          <w:rFonts w:ascii="Times New Roman" w:hAnsi="Times New Roman" w:cs="Times New Roman"/>
          <w:sz w:val="24"/>
          <w:szCs w:val="24"/>
        </w:rPr>
        <w:t xml:space="preserve">landscape </w:t>
      </w:r>
      <w:r w:rsidR="00B61C93">
        <w:rPr>
          <w:rFonts w:ascii="Times New Roman" w:hAnsi="Times New Roman" w:cs="Times New Roman"/>
          <w:sz w:val="24"/>
          <w:szCs w:val="24"/>
        </w:rPr>
        <w:t xml:space="preserve">has been </w:t>
      </w:r>
      <w:ins w:id="213" w:author="Bandana Shakya" w:date="2020-06-22T09:32:00Z">
        <w:r w:rsidR="001D085A">
          <w:rPr>
            <w:rFonts w:ascii="Times New Roman" w:hAnsi="Times New Roman" w:cs="Times New Roman"/>
            <w:sz w:val="24"/>
            <w:szCs w:val="24"/>
          </w:rPr>
          <w:t xml:space="preserve">jointly </w:t>
        </w:r>
      </w:ins>
      <w:r w:rsidR="00B0590E" w:rsidRPr="005C58B2">
        <w:rPr>
          <w:rFonts w:ascii="Times New Roman" w:hAnsi="Times New Roman" w:cs="Times New Roman"/>
          <w:sz w:val="24"/>
          <w:szCs w:val="24"/>
        </w:rPr>
        <w:t xml:space="preserve">identified by the </w:t>
      </w:r>
      <w:r w:rsidR="00535F3F">
        <w:rPr>
          <w:rFonts w:ascii="Times New Roman" w:hAnsi="Times New Roman" w:cs="Times New Roman"/>
          <w:sz w:val="24"/>
          <w:szCs w:val="24"/>
        </w:rPr>
        <w:t xml:space="preserve">International Centre for Integrated Mountain Development and partners in the </w:t>
      </w:r>
      <w:r w:rsidR="00B0590E" w:rsidRPr="005C58B2">
        <w:rPr>
          <w:rFonts w:ascii="Times New Roman" w:hAnsi="Times New Roman" w:cs="Times New Roman"/>
          <w:sz w:val="24"/>
          <w:szCs w:val="24"/>
        </w:rPr>
        <w:t>three countries</w:t>
      </w:r>
      <w:r w:rsidR="00907B7E">
        <w:rPr>
          <w:rFonts w:ascii="Times New Roman" w:hAnsi="Times New Roman" w:cs="Times New Roman"/>
          <w:sz w:val="24"/>
          <w:szCs w:val="24"/>
        </w:rPr>
        <w:t xml:space="preserve"> </w:t>
      </w:r>
      <w:del w:id="214" w:author="Bandana Shakya" w:date="2020-06-26T11:45:00Z">
        <w:r w:rsidR="00907B7E" w:rsidDel="004B6075">
          <w:rPr>
            <w:rFonts w:ascii="Times New Roman" w:hAnsi="Times New Roman" w:cs="Times New Roman"/>
            <w:sz w:val="24"/>
            <w:szCs w:val="24"/>
          </w:rPr>
          <w:delText xml:space="preserve">(China, India and Myanmar) </w:delText>
        </w:r>
      </w:del>
      <w:r w:rsidR="00B0590E" w:rsidRPr="005C58B2">
        <w:rPr>
          <w:rFonts w:ascii="Times New Roman" w:hAnsi="Times New Roman" w:cs="Times New Roman"/>
          <w:sz w:val="24"/>
          <w:szCs w:val="24"/>
        </w:rPr>
        <w:t xml:space="preserve">to promote regional cooperation for </w:t>
      </w:r>
      <w:r w:rsidR="00B675D1">
        <w:rPr>
          <w:rFonts w:ascii="Times New Roman" w:hAnsi="Times New Roman" w:cs="Times New Roman"/>
          <w:sz w:val="24"/>
          <w:szCs w:val="24"/>
        </w:rPr>
        <w:t xml:space="preserve">integrated </w:t>
      </w:r>
      <w:r w:rsidR="00B0590E" w:rsidRPr="005C58B2">
        <w:rPr>
          <w:rFonts w:ascii="Times New Roman" w:hAnsi="Times New Roman" w:cs="Times New Roman"/>
          <w:sz w:val="24"/>
          <w:szCs w:val="24"/>
        </w:rPr>
        <w:t>conservation and development</w:t>
      </w:r>
      <w:r w:rsidR="001F12A3">
        <w:rPr>
          <w:rFonts w:ascii="Times New Roman" w:hAnsi="Times New Roman" w:cs="Times New Roman"/>
          <w:sz w:val="24"/>
          <w:szCs w:val="24"/>
        </w:rPr>
        <w:t xml:space="preserve"> (ICIMOD 2019)</w:t>
      </w:r>
      <w:r w:rsidR="00BC6594">
        <w:rPr>
          <w:rFonts w:ascii="Times New Roman" w:hAnsi="Times New Roman" w:cs="Times New Roman"/>
          <w:sz w:val="24"/>
          <w:szCs w:val="24"/>
        </w:rPr>
        <w:t>.</w:t>
      </w:r>
      <w:r w:rsidR="007C1812">
        <w:rPr>
          <w:rFonts w:ascii="Times New Roman" w:hAnsi="Times New Roman" w:cs="Times New Roman"/>
          <w:sz w:val="24"/>
          <w:szCs w:val="24"/>
        </w:rPr>
        <w:t xml:space="preserve"> </w:t>
      </w:r>
    </w:p>
    <w:p w:rsidR="002249CF" w:rsidRDefault="002202FA" w:rsidP="00C34956">
      <w:pPr>
        <w:spacing w:line="480" w:lineRule="auto"/>
        <w:rPr>
          <w:rFonts w:ascii="Times New Roman" w:hAnsi="Times New Roman" w:cs="Times New Roman"/>
          <w:sz w:val="24"/>
          <w:szCs w:val="24"/>
        </w:rPr>
      </w:pPr>
      <w:r w:rsidRPr="002202FA">
        <w:rPr>
          <w:rFonts w:ascii="Times New Roman" w:hAnsi="Times New Roman" w:cs="Times New Roman"/>
          <w:noProof/>
          <w:sz w:val="24"/>
          <w:szCs w:val="24"/>
        </w:rPr>
        <w:lastRenderedPageBreak/>
        <w:drawing>
          <wp:inline distT="0" distB="0" distL="0" distR="0" wp14:anchorId="4F933130" wp14:editId="6FA6CD6B">
            <wp:extent cx="5943600" cy="6167120"/>
            <wp:effectExtent l="0" t="0" r="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extLst>
                        <a:ext uri="{28A0092B-C50C-407E-A947-70E740481C1C}">
                          <a14:useLocalDpi xmlns:a14="http://schemas.microsoft.com/office/drawing/2010/main" val="0"/>
                        </a:ext>
                      </a:extLst>
                    </a:blip>
                    <a:srcRect l="5210" t="6453" r="4409" b="26909"/>
                    <a:stretch/>
                  </pic:blipFill>
                  <pic:spPr>
                    <a:xfrm>
                      <a:off x="0" y="0"/>
                      <a:ext cx="5943600" cy="6167120"/>
                    </a:xfrm>
                    <a:prstGeom prst="rect">
                      <a:avLst/>
                    </a:prstGeom>
                  </pic:spPr>
                </pic:pic>
              </a:graphicData>
            </a:graphic>
          </wp:inline>
        </w:drawing>
      </w:r>
    </w:p>
    <w:p w:rsidR="009213E6" w:rsidRPr="007A7326" w:rsidRDefault="002B5BE9" w:rsidP="0000056E">
      <w:pPr>
        <w:pStyle w:val="Caption"/>
        <w:rPr>
          <w:rFonts w:ascii="Times New Roman" w:hAnsi="Times New Roman" w:cs="Times New Roman"/>
          <w:i w:val="0"/>
          <w:color w:val="000000" w:themeColor="text1"/>
          <w:sz w:val="20"/>
          <w:szCs w:val="20"/>
        </w:rPr>
      </w:pPr>
      <w:r w:rsidRPr="007A7326">
        <w:rPr>
          <w:rFonts w:ascii="Times New Roman" w:hAnsi="Times New Roman" w:cs="Times New Roman"/>
          <w:b/>
          <w:i w:val="0"/>
          <w:color w:val="000000" w:themeColor="text1"/>
          <w:sz w:val="20"/>
          <w:szCs w:val="20"/>
        </w:rPr>
        <w:t>Fig</w:t>
      </w:r>
      <w:r w:rsidR="00907B7E" w:rsidRPr="007A7326">
        <w:rPr>
          <w:rFonts w:ascii="Times New Roman" w:hAnsi="Times New Roman" w:cs="Times New Roman"/>
          <w:b/>
          <w:i w:val="0"/>
          <w:color w:val="000000" w:themeColor="text1"/>
          <w:sz w:val="20"/>
          <w:szCs w:val="20"/>
        </w:rPr>
        <w:t>. 1.</w:t>
      </w:r>
      <w:r w:rsidR="00907B7E" w:rsidRPr="007A7326">
        <w:rPr>
          <w:rFonts w:ascii="Times New Roman" w:hAnsi="Times New Roman" w:cs="Times New Roman"/>
          <w:i w:val="0"/>
          <w:color w:val="000000" w:themeColor="text1"/>
          <w:sz w:val="20"/>
          <w:szCs w:val="20"/>
        </w:rPr>
        <w:t xml:space="preserve"> </w:t>
      </w:r>
      <w:r w:rsidR="004B1857" w:rsidRPr="007A7326">
        <w:rPr>
          <w:rFonts w:ascii="Times New Roman" w:hAnsi="Times New Roman" w:cs="Times New Roman"/>
          <w:i w:val="0"/>
          <w:color w:val="000000" w:themeColor="text1"/>
          <w:sz w:val="20"/>
          <w:szCs w:val="20"/>
        </w:rPr>
        <w:t>Study areas in the three countries.</w:t>
      </w:r>
      <w:r w:rsidR="001515C9">
        <w:rPr>
          <w:rFonts w:ascii="Times New Roman" w:hAnsi="Times New Roman" w:cs="Times New Roman"/>
          <w:i w:val="0"/>
          <w:color w:val="000000" w:themeColor="text1"/>
          <w:sz w:val="20"/>
          <w:szCs w:val="20"/>
        </w:rPr>
        <w:t xml:space="preserve"> </w:t>
      </w:r>
      <w:r w:rsidR="0000056E" w:rsidRPr="007A7326">
        <w:rPr>
          <w:rFonts w:ascii="Times New Roman" w:hAnsi="Times New Roman" w:cs="Times New Roman"/>
          <w:i w:val="0"/>
          <w:color w:val="000000" w:themeColor="text1"/>
          <w:sz w:val="20"/>
          <w:szCs w:val="20"/>
        </w:rPr>
        <w:t>The Far-eastern Himalayan Landscape</w:t>
      </w:r>
      <w:r w:rsidR="00916F7B" w:rsidRPr="007A7326">
        <w:rPr>
          <w:rFonts w:ascii="Times New Roman" w:hAnsi="Times New Roman" w:cs="Times New Roman"/>
          <w:i w:val="0"/>
          <w:color w:val="000000" w:themeColor="text1"/>
          <w:sz w:val="20"/>
          <w:szCs w:val="20"/>
        </w:rPr>
        <w:t xml:space="preserve"> (</w:t>
      </w:r>
      <w:r w:rsidR="000B2184" w:rsidRPr="007A7326">
        <w:rPr>
          <w:rFonts w:ascii="Times New Roman" w:hAnsi="Times New Roman" w:cs="Times New Roman"/>
          <w:i w:val="0"/>
          <w:color w:val="000000" w:themeColor="text1"/>
          <w:sz w:val="20"/>
          <w:szCs w:val="20"/>
        </w:rPr>
        <w:t>top right map</w:t>
      </w:r>
      <w:r w:rsidR="00916F7B" w:rsidRPr="007A7326">
        <w:rPr>
          <w:rFonts w:ascii="Times New Roman" w:hAnsi="Times New Roman" w:cs="Times New Roman"/>
          <w:i w:val="0"/>
          <w:color w:val="000000" w:themeColor="text1"/>
          <w:sz w:val="20"/>
          <w:szCs w:val="20"/>
        </w:rPr>
        <w:t>) is one of the six transboundary landscapes identified in the Hindu Kush Himalayan Region (</w:t>
      </w:r>
      <w:r w:rsidR="001E1A4D" w:rsidRPr="007A7326">
        <w:rPr>
          <w:rFonts w:ascii="Times New Roman" w:hAnsi="Times New Roman" w:cs="Times New Roman"/>
          <w:i w:val="0"/>
          <w:color w:val="000000" w:themeColor="text1"/>
          <w:sz w:val="20"/>
          <w:szCs w:val="20"/>
        </w:rPr>
        <w:t xml:space="preserve">top </w:t>
      </w:r>
      <w:r w:rsidR="000B2184" w:rsidRPr="007A7326">
        <w:rPr>
          <w:rFonts w:ascii="Times New Roman" w:hAnsi="Times New Roman" w:cs="Times New Roman"/>
          <w:i w:val="0"/>
          <w:color w:val="000000" w:themeColor="text1"/>
          <w:sz w:val="20"/>
          <w:szCs w:val="20"/>
        </w:rPr>
        <w:t>left map</w:t>
      </w:r>
      <w:r w:rsidR="001E1A4D" w:rsidRPr="007A7326">
        <w:rPr>
          <w:rFonts w:ascii="Times New Roman" w:hAnsi="Times New Roman" w:cs="Times New Roman"/>
          <w:i w:val="0"/>
          <w:color w:val="000000" w:themeColor="text1"/>
          <w:sz w:val="20"/>
          <w:szCs w:val="20"/>
        </w:rPr>
        <w:t xml:space="preserve">) to facilitate integrated conservation and development interventions. It has </w:t>
      </w:r>
      <w:r w:rsidR="0000056E" w:rsidRPr="007A7326">
        <w:rPr>
          <w:rFonts w:ascii="Times New Roman" w:hAnsi="Times New Roman" w:cs="Times New Roman"/>
          <w:i w:val="0"/>
          <w:color w:val="000000" w:themeColor="text1"/>
          <w:sz w:val="20"/>
          <w:szCs w:val="20"/>
        </w:rPr>
        <w:t>seven PAs</w:t>
      </w:r>
      <w:r w:rsidR="0086451B" w:rsidRPr="007A7326">
        <w:rPr>
          <w:rFonts w:ascii="Times New Roman" w:hAnsi="Times New Roman" w:cs="Times New Roman"/>
          <w:i w:val="0"/>
          <w:color w:val="000000" w:themeColor="text1"/>
          <w:sz w:val="20"/>
          <w:szCs w:val="20"/>
        </w:rPr>
        <w:t xml:space="preserve">. </w:t>
      </w:r>
      <w:r w:rsidR="0000056E" w:rsidRPr="007A7326">
        <w:rPr>
          <w:rFonts w:ascii="Times New Roman" w:hAnsi="Times New Roman" w:cs="Times New Roman"/>
          <w:i w:val="0"/>
          <w:color w:val="000000" w:themeColor="text1"/>
          <w:sz w:val="20"/>
          <w:szCs w:val="20"/>
        </w:rPr>
        <w:t xml:space="preserve">This study concerned the three </w:t>
      </w:r>
      <w:r w:rsidR="00BA3154" w:rsidRPr="007A7326">
        <w:rPr>
          <w:rFonts w:ascii="Times New Roman" w:hAnsi="Times New Roman" w:cs="Times New Roman"/>
          <w:i w:val="0"/>
          <w:color w:val="000000" w:themeColor="text1"/>
          <w:sz w:val="20"/>
          <w:szCs w:val="20"/>
        </w:rPr>
        <w:t xml:space="preserve">major </w:t>
      </w:r>
      <w:r w:rsidR="0000056E" w:rsidRPr="007A7326">
        <w:rPr>
          <w:rFonts w:ascii="Times New Roman" w:hAnsi="Times New Roman" w:cs="Times New Roman"/>
          <w:i w:val="0"/>
          <w:color w:val="000000" w:themeColor="text1"/>
          <w:sz w:val="20"/>
          <w:szCs w:val="20"/>
        </w:rPr>
        <w:t>PAs</w:t>
      </w:r>
      <w:r w:rsidR="0086451B" w:rsidRPr="007A7326">
        <w:rPr>
          <w:rFonts w:ascii="Times New Roman" w:hAnsi="Times New Roman" w:cs="Times New Roman"/>
          <w:i w:val="0"/>
          <w:color w:val="000000" w:themeColor="text1"/>
          <w:sz w:val="20"/>
          <w:szCs w:val="20"/>
        </w:rPr>
        <w:t xml:space="preserve"> (</w:t>
      </w:r>
      <w:r w:rsidR="000B2184" w:rsidRPr="007A7326">
        <w:rPr>
          <w:rFonts w:ascii="Times New Roman" w:hAnsi="Times New Roman" w:cs="Times New Roman"/>
          <w:i w:val="0"/>
          <w:color w:val="000000" w:themeColor="text1"/>
          <w:sz w:val="20"/>
          <w:szCs w:val="20"/>
        </w:rPr>
        <w:t>bottom map</w:t>
      </w:r>
      <w:r w:rsidR="0086451B" w:rsidRPr="007A7326">
        <w:rPr>
          <w:rFonts w:ascii="Times New Roman" w:hAnsi="Times New Roman" w:cs="Times New Roman"/>
          <w:i w:val="0"/>
          <w:color w:val="000000" w:themeColor="text1"/>
          <w:sz w:val="20"/>
          <w:szCs w:val="20"/>
        </w:rPr>
        <w:t>)</w:t>
      </w:r>
      <w:r w:rsidR="00BA3154" w:rsidRPr="007A7326">
        <w:rPr>
          <w:rFonts w:ascii="Times New Roman" w:hAnsi="Times New Roman" w:cs="Times New Roman"/>
          <w:i w:val="0"/>
          <w:color w:val="000000" w:themeColor="text1"/>
          <w:sz w:val="20"/>
          <w:szCs w:val="20"/>
        </w:rPr>
        <w:t>: Gaoligonshan National Nature Reserve in China</w:t>
      </w:r>
      <w:r w:rsidR="0086451B" w:rsidRPr="007A7326">
        <w:rPr>
          <w:rFonts w:ascii="Times New Roman" w:hAnsi="Times New Roman" w:cs="Times New Roman"/>
          <w:i w:val="0"/>
          <w:color w:val="000000" w:themeColor="text1"/>
          <w:sz w:val="20"/>
          <w:szCs w:val="20"/>
        </w:rPr>
        <w:t xml:space="preserve"> (GNNR), </w:t>
      </w:r>
      <w:r w:rsidR="00BA3154" w:rsidRPr="007A7326">
        <w:rPr>
          <w:rFonts w:ascii="Times New Roman" w:hAnsi="Times New Roman" w:cs="Times New Roman"/>
          <w:i w:val="0"/>
          <w:color w:val="000000" w:themeColor="text1"/>
          <w:sz w:val="20"/>
          <w:szCs w:val="20"/>
        </w:rPr>
        <w:t>Hkakaborazi National Park in Myanmar</w:t>
      </w:r>
      <w:r w:rsidR="0086451B" w:rsidRPr="007A7326">
        <w:rPr>
          <w:rFonts w:ascii="Times New Roman" w:hAnsi="Times New Roman" w:cs="Times New Roman"/>
          <w:i w:val="0"/>
          <w:color w:val="000000" w:themeColor="text1"/>
          <w:sz w:val="20"/>
          <w:szCs w:val="20"/>
        </w:rPr>
        <w:t xml:space="preserve"> (HKNP) and </w:t>
      </w:r>
      <w:r w:rsidR="00BA3154" w:rsidRPr="007A7326">
        <w:rPr>
          <w:rFonts w:ascii="Times New Roman" w:hAnsi="Times New Roman" w:cs="Times New Roman"/>
          <w:i w:val="0"/>
          <w:color w:val="000000" w:themeColor="text1"/>
          <w:sz w:val="20"/>
          <w:szCs w:val="20"/>
        </w:rPr>
        <w:t>Namdapha National Park and Tiger Reserve in India</w:t>
      </w:r>
      <w:r w:rsidR="0086451B" w:rsidRPr="007A7326">
        <w:rPr>
          <w:rFonts w:ascii="Times New Roman" w:hAnsi="Times New Roman" w:cs="Times New Roman"/>
          <w:i w:val="0"/>
          <w:color w:val="000000" w:themeColor="text1"/>
          <w:sz w:val="20"/>
          <w:szCs w:val="20"/>
        </w:rPr>
        <w:t xml:space="preserve"> (NNP-TR)</w:t>
      </w:r>
      <w:r w:rsidR="00BA3154" w:rsidRPr="007A7326">
        <w:rPr>
          <w:rFonts w:ascii="Times New Roman" w:hAnsi="Times New Roman" w:cs="Times New Roman"/>
          <w:i w:val="0"/>
          <w:color w:val="000000" w:themeColor="text1"/>
          <w:sz w:val="20"/>
          <w:szCs w:val="20"/>
        </w:rPr>
        <w:t xml:space="preserve">. </w:t>
      </w:r>
      <w:r w:rsidR="0000056E" w:rsidRPr="007A7326">
        <w:rPr>
          <w:rFonts w:ascii="Times New Roman" w:hAnsi="Times New Roman" w:cs="Times New Roman"/>
          <w:i w:val="0"/>
          <w:color w:val="000000" w:themeColor="text1"/>
          <w:sz w:val="20"/>
          <w:szCs w:val="20"/>
        </w:rPr>
        <w:t xml:space="preserve"> </w:t>
      </w:r>
    </w:p>
    <w:p w:rsidR="00932540" w:rsidRPr="00932540" w:rsidDel="006408F2" w:rsidRDefault="0000056E" w:rsidP="006408F2">
      <w:pPr>
        <w:pStyle w:val="Caption"/>
        <w:rPr>
          <w:del w:id="215" w:author="Bandana Shakya" w:date="2020-06-15T18:02:00Z"/>
        </w:rPr>
      </w:pPr>
      <w:del w:id="216" w:author="Bandana Shakya" w:date="2020-06-15T18:02:00Z">
        <w:r w:rsidRPr="00A3526F" w:rsidDel="006408F2">
          <w:rPr>
            <w:rFonts w:ascii="Times New Roman" w:hAnsi="Times New Roman" w:cs="Times New Roman"/>
            <w:i w:val="0"/>
            <w:iCs w:val="0"/>
            <w:color w:val="auto"/>
            <w:sz w:val="24"/>
            <w:szCs w:val="24"/>
          </w:rPr>
          <w:delText xml:space="preserve"> </w:delText>
        </w:r>
      </w:del>
    </w:p>
    <w:p w:rsidR="0033360D" w:rsidRDefault="00B0590E" w:rsidP="00586707">
      <w:pPr>
        <w:spacing w:line="480" w:lineRule="auto"/>
        <w:ind w:firstLine="270"/>
        <w:rPr>
          <w:rFonts w:ascii="Times New Roman" w:hAnsi="Times New Roman" w:cs="Times New Roman"/>
          <w:sz w:val="24"/>
          <w:szCs w:val="24"/>
        </w:rPr>
      </w:pPr>
      <w:r w:rsidRPr="005C58B2">
        <w:rPr>
          <w:rFonts w:ascii="Times New Roman" w:hAnsi="Times New Roman" w:cs="Times New Roman"/>
          <w:sz w:val="24"/>
          <w:szCs w:val="24"/>
        </w:rPr>
        <w:t xml:space="preserve">The </w:t>
      </w:r>
      <w:r w:rsidR="0000056E">
        <w:rPr>
          <w:rFonts w:ascii="Times New Roman" w:hAnsi="Times New Roman" w:cs="Times New Roman"/>
          <w:sz w:val="24"/>
          <w:szCs w:val="24"/>
        </w:rPr>
        <w:t>F</w:t>
      </w:r>
      <w:r w:rsidRPr="005C58B2">
        <w:rPr>
          <w:rFonts w:ascii="Times New Roman" w:hAnsi="Times New Roman" w:cs="Times New Roman"/>
          <w:sz w:val="24"/>
          <w:szCs w:val="24"/>
        </w:rPr>
        <w:t xml:space="preserve">ar-eastern Himalayan Landscape </w:t>
      </w:r>
      <w:r w:rsidR="0000056E">
        <w:rPr>
          <w:rFonts w:ascii="Times New Roman" w:hAnsi="Times New Roman" w:cs="Times New Roman"/>
          <w:sz w:val="24"/>
          <w:szCs w:val="24"/>
        </w:rPr>
        <w:t xml:space="preserve">incorporates </w:t>
      </w:r>
      <w:r w:rsidR="007445E3">
        <w:rPr>
          <w:rFonts w:ascii="Times New Roman" w:hAnsi="Times New Roman" w:cs="Times New Roman"/>
          <w:sz w:val="24"/>
          <w:szCs w:val="24"/>
        </w:rPr>
        <w:t xml:space="preserve">approximately </w:t>
      </w:r>
      <w:r w:rsidR="007C1812" w:rsidRPr="005C58B2">
        <w:rPr>
          <w:rFonts w:ascii="Times New Roman" w:hAnsi="Times New Roman" w:cs="Times New Roman"/>
          <w:sz w:val="24"/>
          <w:szCs w:val="24"/>
        </w:rPr>
        <w:t>71,</w:t>
      </w:r>
      <w:r w:rsidR="007445E3">
        <w:rPr>
          <w:rFonts w:ascii="Times New Roman" w:hAnsi="Times New Roman" w:cs="Times New Roman"/>
          <w:sz w:val="24"/>
          <w:szCs w:val="24"/>
        </w:rPr>
        <w:t>000</w:t>
      </w:r>
      <w:r w:rsidR="007C1812" w:rsidRPr="005C58B2">
        <w:rPr>
          <w:rFonts w:ascii="Times New Roman" w:hAnsi="Times New Roman" w:cs="Times New Roman"/>
          <w:sz w:val="24"/>
          <w:szCs w:val="24"/>
        </w:rPr>
        <w:t xml:space="preserve"> sq km of area </w:t>
      </w:r>
      <w:ins w:id="217" w:author="Bandana Shakya" w:date="2020-06-22T09:33:00Z">
        <w:r w:rsidR="00024E5E">
          <w:rPr>
            <w:rFonts w:ascii="Times New Roman" w:hAnsi="Times New Roman" w:cs="Times New Roman"/>
            <w:sz w:val="24"/>
            <w:szCs w:val="24"/>
          </w:rPr>
          <w:t xml:space="preserve">comprising </w:t>
        </w:r>
      </w:ins>
      <w:del w:id="218" w:author="Bandana Shakya" w:date="2020-06-22T09:33:00Z">
        <w:r w:rsidR="007C1812" w:rsidRPr="005C58B2" w:rsidDel="00024E5E">
          <w:rPr>
            <w:rFonts w:ascii="Times New Roman" w:hAnsi="Times New Roman" w:cs="Times New Roman"/>
            <w:sz w:val="24"/>
            <w:szCs w:val="24"/>
          </w:rPr>
          <w:delText xml:space="preserve">between </w:delText>
        </w:r>
      </w:del>
      <w:r w:rsidR="007C1812" w:rsidRPr="005C58B2">
        <w:rPr>
          <w:rFonts w:ascii="Times New Roman" w:hAnsi="Times New Roman" w:cs="Times New Roman"/>
          <w:sz w:val="24"/>
          <w:szCs w:val="24"/>
        </w:rPr>
        <w:t xml:space="preserve">Gaoligaongshan range in </w:t>
      </w:r>
      <w:r w:rsidR="00B47EBA">
        <w:rPr>
          <w:rFonts w:ascii="Times New Roman" w:hAnsi="Times New Roman" w:cs="Times New Roman"/>
          <w:sz w:val="24"/>
          <w:szCs w:val="24"/>
        </w:rPr>
        <w:t>n</w:t>
      </w:r>
      <w:r w:rsidR="007C1812" w:rsidRPr="005C58B2">
        <w:rPr>
          <w:rFonts w:ascii="Times New Roman" w:hAnsi="Times New Roman" w:cs="Times New Roman"/>
          <w:sz w:val="24"/>
          <w:szCs w:val="24"/>
        </w:rPr>
        <w:t>orth</w:t>
      </w:r>
      <w:r w:rsidR="00B47EBA">
        <w:rPr>
          <w:rFonts w:ascii="Times New Roman" w:hAnsi="Times New Roman" w:cs="Times New Roman"/>
          <w:sz w:val="24"/>
          <w:szCs w:val="24"/>
        </w:rPr>
        <w:t>-</w:t>
      </w:r>
      <w:r w:rsidR="007C1812" w:rsidRPr="005C58B2">
        <w:rPr>
          <w:rFonts w:ascii="Times New Roman" w:hAnsi="Times New Roman" w:cs="Times New Roman"/>
          <w:sz w:val="24"/>
          <w:szCs w:val="24"/>
        </w:rPr>
        <w:t>western Yunnan</w:t>
      </w:r>
      <w:ins w:id="219" w:author="Bandana Shakya" w:date="2020-06-22T09:34:00Z">
        <w:r w:rsidR="009E4E3C">
          <w:rPr>
            <w:rFonts w:ascii="Times New Roman" w:hAnsi="Times New Roman" w:cs="Times New Roman"/>
            <w:sz w:val="24"/>
            <w:szCs w:val="24"/>
          </w:rPr>
          <w:t xml:space="preserve"> of </w:t>
        </w:r>
      </w:ins>
      <w:del w:id="220" w:author="Bandana Shakya" w:date="2020-06-22T09:33:00Z">
        <w:r w:rsidR="007C1812" w:rsidRPr="005C58B2" w:rsidDel="00024E5E">
          <w:rPr>
            <w:rFonts w:ascii="Times New Roman" w:hAnsi="Times New Roman" w:cs="Times New Roman"/>
            <w:sz w:val="24"/>
            <w:szCs w:val="24"/>
          </w:rPr>
          <w:delText xml:space="preserve">, </w:delText>
        </w:r>
      </w:del>
      <w:r w:rsidR="007C1812" w:rsidRPr="005C58B2">
        <w:rPr>
          <w:rFonts w:ascii="Times New Roman" w:hAnsi="Times New Roman" w:cs="Times New Roman"/>
          <w:sz w:val="24"/>
          <w:szCs w:val="24"/>
        </w:rPr>
        <w:t xml:space="preserve">China in </w:t>
      </w:r>
      <w:r w:rsidR="00B47EBA">
        <w:rPr>
          <w:rFonts w:ascii="Times New Roman" w:hAnsi="Times New Roman" w:cs="Times New Roman"/>
          <w:sz w:val="24"/>
          <w:szCs w:val="24"/>
        </w:rPr>
        <w:t xml:space="preserve">the </w:t>
      </w:r>
      <w:r w:rsidR="00B77821">
        <w:rPr>
          <w:rFonts w:ascii="Times New Roman" w:hAnsi="Times New Roman" w:cs="Times New Roman"/>
          <w:sz w:val="24"/>
          <w:szCs w:val="24"/>
        </w:rPr>
        <w:t>ea</w:t>
      </w:r>
      <w:r w:rsidR="007C1812" w:rsidRPr="005C58B2">
        <w:rPr>
          <w:rFonts w:ascii="Times New Roman" w:hAnsi="Times New Roman" w:cs="Times New Roman"/>
          <w:sz w:val="24"/>
          <w:szCs w:val="24"/>
        </w:rPr>
        <w:t>st</w:t>
      </w:r>
      <w:r w:rsidR="00794276">
        <w:rPr>
          <w:rFonts w:ascii="Times New Roman" w:hAnsi="Times New Roman" w:cs="Times New Roman"/>
          <w:sz w:val="24"/>
          <w:szCs w:val="24"/>
        </w:rPr>
        <w:t xml:space="preserve">, </w:t>
      </w:r>
      <w:del w:id="221" w:author="Bandana Shakya" w:date="2020-06-22T09:34:00Z">
        <w:r w:rsidR="007C1812" w:rsidRPr="005C58B2" w:rsidDel="009E4E3C">
          <w:rPr>
            <w:rFonts w:ascii="Times New Roman" w:hAnsi="Times New Roman" w:cs="Times New Roman"/>
            <w:sz w:val="24"/>
            <w:szCs w:val="24"/>
          </w:rPr>
          <w:delText xml:space="preserve">to </w:delText>
        </w:r>
      </w:del>
      <w:r w:rsidR="00794276">
        <w:rPr>
          <w:rFonts w:ascii="Times New Roman" w:hAnsi="Times New Roman" w:cs="Times New Roman"/>
          <w:sz w:val="24"/>
          <w:szCs w:val="24"/>
        </w:rPr>
        <w:t xml:space="preserve">the </w:t>
      </w:r>
      <w:r w:rsidR="007C1812" w:rsidRPr="005C58B2">
        <w:rPr>
          <w:rFonts w:ascii="Times New Roman" w:hAnsi="Times New Roman" w:cs="Times New Roman"/>
          <w:sz w:val="24"/>
          <w:szCs w:val="24"/>
        </w:rPr>
        <w:t>Namdapha Tiger Reserve and adjoining areas</w:t>
      </w:r>
      <w:ins w:id="222" w:author="Bandana Shakya" w:date="2020-06-22T09:34:00Z">
        <w:r w:rsidR="009E4E3C">
          <w:rPr>
            <w:rFonts w:ascii="Times New Roman" w:hAnsi="Times New Roman" w:cs="Times New Roman"/>
            <w:sz w:val="24"/>
            <w:szCs w:val="24"/>
          </w:rPr>
          <w:t xml:space="preserve"> of North-east </w:t>
        </w:r>
      </w:ins>
      <w:ins w:id="223" w:author="Bandana Shakya" w:date="2020-06-22T09:33:00Z">
        <w:r w:rsidR="00024E5E">
          <w:rPr>
            <w:rFonts w:ascii="Times New Roman" w:hAnsi="Times New Roman" w:cs="Times New Roman"/>
            <w:sz w:val="24"/>
            <w:szCs w:val="24"/>
          </w:rPr>
          <w:t xml:space="preserve">India </w:t>
        </w:r>
      </w:ins>
      <w:del w:id="224" w:author="Bandana Shakya" w:date="2020-06-22T09:33:00Z">
        <w:r w:rsidR="007C1812" w:rsidRPr="005C58B2" w:rsidDel="00024E5E">
          <w:rPr>
            <w:rFonts w:ascii="Times New Roman" w:hAnsi="Times New Roman" w:cs="Times New Roman"/>
            <w:sz w:val="24"/>
            <w:szCs w:val="24"/>
          </w:rPr>
          <w:delText xml:space="preserve"> </w:delText>
        </w:r>
      </w:del>
      <w:r w:rsidR="007C1812" w:rsidRPr="005C58B2">
        <w:rPr>
          <w:rFonts w:ascii="Times New Roman" w:hAnsi="Times New Roman" w:cs="Times New Roman"/>
          <w:sz w:val="24"/>
          <w:szCs w:val="24"/>
        </w:rPr>
        <w:t xml:space="preserve">in the </w:t>
      </w:r>
      <w:r w:rsidR="00B77821">
        <w:rPr>
          <w:rFonts w:ascii="Times New Roman" w:hAnsi="Times New Roman" w:cs="Times New Roman"/>
          <w:sz w:val="24"/>
          <w:szCs w:val="24"/>
        </w:rPr>
        <w:t>we</w:t>
      </w:r>
      <w:r w:rsidR="007C1812" w:rsidRPr="005C58B2">
        <w:rPr>
          <w:rFonts w:ascii="Times New Roman" w:hAnsi="Times New Roman" w:cs="Times New Roman"/>
          <w:sz w:val="24"/>
          <w:szCs w:val="24"/>
        </w:rPr>
        <w:t>st</w:t>
      </w:r>
      <w:ins w:id="225" w:author="Bandana Shakya" w:date="2020-06-22T09:34:00Z">
        <w:r w:rsidR="009E4E3C">
          <w:rPr>
            <w:rFonts w:ascii="Times New Roman" w:hAnsi="Times New Roman" w:cs="Times New Roman"/>
            <w:sz w:val="24"/>
            <w:szCs w:val="24"/>
          </w:rPr>
          <w:t>, and</w:t>
        </w:r>
      </w:ins>
      <w:ins w:id="226" w:author="Bandana Shakya" w:date="2020-06-26T11:46:00Z">
        <w:r w:rsidR="002B3791">
          <w:rPr>
            <w:rFonts w:ascii="Times New Roman" w:hAnsi="Times New Roman" w:cs="Times New Roman"/>
            <w:sz w:val="24"/>
            <w:szCs w:val="24"/>
          </w:rPr>
          <w:t xml:space="preserve"> in between</w:t>
        </w:r>
      </w:ins>
      <w:ins w:id="227" w:author="Bandana Shakya" w:date="2020-06-22T09:34:00Z">
        <w:r w:rsidR="009E4E3C">
          <w:rPr>
            <w:rFonts w:ascii="Times New Roman" w:hAnsi="Times New Roman" w:cs="Times New Roman"/>
            <w:sz w:val="24"/>
            <w:szCs w:val="24"/>
          </w:rPr>
          <w:t xml:space="preserve"> </w:t>
        </w:r>
      </w:ins>
      <w:del w:id="228" w:author="Bandana Shakya" w:date="2020-06-22T09:34:00Z">
        <w:r w:rsidR="007C1812" w:rsidRPr="005C58B2" w:rsidDel="009E4E3C">
          <w:rPr>
            <w:rFonts w:ascii="Times New Roman" w:hAnsi="Times New Roman" w:cs="Times New Roman"/>
            <w:sz w:val="24"/>
            <w:szCs w:val="24"/>
          </w:rPr>
          <w:delText xml:space="preserve"> </w:delText>
        </w:r>
        <w:r w:rsidR="007C1812" w:rsidRPr="005C58B2" w:rsidDel="009E4E3C">
          <w:rPr>
            <w:rFonts w:ascii="Times New Roman" w:hAnsi="Times New Roman" w:cs="Times New Roman"/>
            <w:sz w:val="24"/>
            <w:szCs w:val="24"/>
          </w:rPr>
          <w:lastRenderedPageBreak/>
          <w:delText xml:space="preserve">through </w:delText>
        </w:r>
      </w:del>
      <w:r w:rsidR="007C1812" w:rsidRPr="005C58B2">
        <w:rPr>
          <w:rFonts w:ascii="Times New Roman" w:hAnsi="Times New Roman" w:cs="Times New Roman"/>
          <w:sz w:val="24"/>
          <w:szCs w:val="24"/>
        </w:rPr>
        <w:t>seven townships in the Kachin state of Northern Myanmar</w:t>
      </w:r>
      <w:r w:rsidR="004B4345">
        <w:rPr>
          <w:rFonts w:ascii="Times New Roman" w:hAnsi="Times New Roman" w:cs="Times New Roman"/>
          <w:sz w:val="24"/>
          <w:szCs w:val="24"/>
        </w:rPr>
        <w:t xml:space="preserve">. </w:t>
      </w:r>
      <w:r w:rsidR="00742462">
        <w:rPr>
          <w:rFonts w:ascii="Times New Roman" w:hAnsi="Times New Roman" w:cs="Times New Roman"/>
          <w:sz w:val="24"/>
          <w:szCs w:val="24"/>
        </w:rPr>
        <w:t xml:space="preserve">The landscape as a </w:t>
      </w:r>
      <w:ins w:id="229" w:author="Bandana Shakya" w:date="2020-06-22T09:35:00Z">
        <w:r w:rsidR="009E4E3C">
          <w:rPr>
            <w:rFonts w:ascii="Times New Roman" w:hAnsi="Times New Roman" w:cs="Times New Roman"/>
            <w:sz w:val="24"/>
            <w:szCs w:val="24"/>
          </w:rPr>
          <w:t xml:space="preserve">unit </w:t>
        </w:r>
      </w:ins>
      <w:del w:id="230" w:author="Bandana Shakya" w:date="2020-06-22T09:35:00Z">
        <w:r w:rsidR="00742462" w:rsidDel="009E4E3C">
          <w:rPr>
            <w:rFonts w:ascii="Times New Roman" w:hAnsi="Times New Roman" w:cs="Times New Roman"/>
            <w:sz w:val="24"/>
            <w:szCs w:val="24"/>
          </w:rPr>
          <w:delText xml:space="preserve">whole </w:delText>
        </w:r>
      </w:del>
      <w:r w:rsidR="00742462">
        <w:rPr>
          <w:rFonts w:ascii="Times New Roman" w:hAnsi="Times New Roman" w:cs="Times New Roman"/>
          <w:sz w:val="24"/>
          <w:szCs w:val="24"/>
        </w:rPr>
        <w:t xml:space="preserve">is </w:t>
      </w:r>
      <w:r w:rsidR="003E7403" w:rsidRPr="005C58B2">
        <w:rPr>
          <w:rFonts w:ascii="Times New Roman" w:hAnsi="Times New Roman" w:cs="Times New Roman"/>
          <w:sz w:val="24"/>
          <w:szCs w:val="24"/>
        </w:rPr>
        <w:t>one of the most intact and</w:t>
      </w:r>
      <w:r w:rsidR="007C1812">
        <w:rPr>
          <w:rFonts w:ascii="Times New Roman" w:hAnsi="Times New Roman" w:cs="Times New Roman"/>
          <w:sz w:val="24"/>
          <w:szCs w:val="24"/>
        </w:rPr>
        <w:t xml:space="preserve"> </w:t>
      </w:r>
      <w:r w:rsidR="003E7403" w:rsidRPr="005C58B2">
        <w:rPr>
          <w:rFonts w:ascii="Times New Roman" w:hAnsi="Times New Roman" w:cs="Times New Roman"/>
          <w:sz w:val="24"/>
          <w:szCs w:val="24"/>
        </w:rPr>
        <w:t>biodiversity rich transboundary complexes within the H</w:t>
      </w:r>
      <w:r w:rsidR="0000056E">
        <w:rPr>
          <w:rFonts w:ascii="Times New Roman" w:hAnsi="Times New Roman" w:cs="Times New Roman"/>
          <w:sz w:val="24"/>
          <w:szCs w:val="24"/>
        </w:rPr>
        <w:t xml:space="preserve">indu </w:t>
      </w:r>
      <w:r w:rsidR="003E7403" w:rsidRPr="005C58B2">
        <w:rPr>
          <w:rFonts w:ascii="Times New Roman" w:hAnsi="Times New Roman" w:cs="Times New Roman"/>
          <w:sz w:val="24"/>
          <w:szCs w:val="24"/>
        </w:rPr>
        <w:t>K</w:t>
      </w:r>
      <w:r w:rsidR="0000056E">
        <w:rPr>
          <w:rFonts w:ascii="Times New Roman" w:hAnsi="Times New Roman" w:cs="Times New Roman"/>
          <w:sz w:val="24"/>
          <w:szCs w:val="24"/>
        </w:rPr>
        <w:t xml:space="preserve">ush </w:t>
      </w:r>
      <w:r w:rsidR="003E7403" w:rsidRPr="005C58B2">
        <w:rPr>
          <w:rFonts w:ascii="Times New Roman" w:hAnsi="Times New Roman" w:cs="Times New Roman"/>
          <w:sz w:val="24"/>
          <w:szCs w:val="24"/>
        </w:rPr>
        <w:t>H</w:t>
      </w:r>
      <w:r w:rsidR="0000056E">
        <w:rPr>
          <w:rFonts w:ascii="Times New Roman" w:hAnsi="Times New Roman" w:cs="Times New Roman"/>
          <w:sz w:val="24"/>
          <w:szCs w:val="24"/>
        </w:rPr>
        <w:t xml:space="preserve">imalayan Region </w:t>
      </w:r>
      <w:ins w:id="231" w:author="Bandana Shakya" w:date="2020-06-22T09:35:00Z">
        <w:r w:rsidR="00F43BB6">
          <w:rPr>
            <w:rFonts w:ascii="Times New Roman" w:hAnsi="Times New Roman" w:cs="Times New Roman"/>
            <w:sz w:val="24"/>
            <w:szCs w:val="24"/>
          </w:rPr>
          <w:t xml:space="preserve">that </w:t>
        </w:r>
      </w:ins>
      <w:del w:id="232" w:author="Bandana Shakya" w:date="2020-06-22T09:35:00Z">
        <w:r w:rsidR="0000056E" w:rsidDel="00F43BB6">
          <w:rPr>
            <w:rFonts w:ascii="Times New Roman" w:hAnsi="Times New Roman" w:cs="Times New Roman"/>
            <w:sz w:val="24"/>
            <w:szCs w:val="24"/>
          </w:rPr>
          <w:delText xml:space="preserve">and </w:delText>
        </w:r>
      </w:del>
      <w:r w:rsidR="0000056E">
        <w:rPr>
          <w:rFonts w:ascii="Times New Roman" w:hAnsi="Times New Roman" w:cs="Times New Roman"/>
          <w:sz w:val="24"/>
          <w:szCs w:val="24"/>
        </w:rPr>
        <w:t xml:space="preserve">hosts biodiversity elements of the </w:t>
      </w:r>
      <w:r w:rsidR="00975636">
        <w:rPr>
          <w:rFonts w:ascii="Times New Roman" w:hAnsi="Times New Roman" w:cs="Times New Roman"/>
          <w:sz w:val="24"/>
          <w:szCs w:val="24"/>
        </w:rPr>
        <w:t>three global biodiversity hotspots</w:t>
      </w:r>
      <w:r w:rsidR="00356BA2">
        <w:rPr>
          <w:rFonts w:ascii="Times New Roman" w:hAnsi="Times New Roman" w:cs="Times New Roman"/>
          <w:sz w:val="24"/>
          <w:szCs w:val="24"/>
        </w:rPr>
        <w:t xml:space="preserve">- the Himalayan, </w:t>
      </w:r>
      <w:r w:rsidR="00794276">
        <w:rPr>
          <w:rFonts w:ascii="Times New Roman" w:hAnsi="Times New Roman" w:cs="Times New Roman"/>
          <w:sz w:val="24"/>
          <w:szCs w:val="24"/>
        </w:rPr>
        <w:t>t</w:t>
      </w:r>
      <w:r w:rsidR="00356BA2">
        <w:rPr>
          <w:rFonts w:ascii="Times New Roman" w:hAnsi="Times New Roman" w:cs="Times New Roman"/>
          <w:sz w:val="24"/>
          <w:szCs w:val="24"/>
        </w:rPr>
        <w:t xml:space="preserve">he Indo-Burman, and </w:t>
      </w:r>
      <w:r w:rsidR="00794276">
        <w:rPr>
          <w:rFonts w:ascii="Times New Roman" w:hAnsi="Times New Roman" w:cs="Times New Roman"/>
          <w:sz w:val="24"/>
          <w:szCs w:val="24"/>
        </w:rPr>
        <w:t>t</w:t>
      </w:r>
      <w:r w:rsidR="00356BA2">
        <w:rPr>
          <w:rFonts w:ascii="Times New Roman" w:hAnsi="Times New Roman" w:cs="Times New Roman"/>
          <w:sz w:val="24"/>
          <w:szCs w:val="24"/>
        </w:rPr>
        <w:t>he South-West China</w:t>
      </w:r>
      <w:r w:rsidR="007F7C18">
        <w:rPr>
          <w:rFonts w:ascii="Times New Roman" w:hAnsi="Times New Roman" w:cs="Times New Roman"/>
          <w:sz w:val="24"/>
          <w:szCs w:val="24"/>
        </w:rPr>
        <w:t xml:space="preserve"> (Shakya et al., 2011)</w:t>
      </w:r>
      <w:r w:rsidR="001105CD">
        <w:rPr>
          <w:rFonts w:ascii="Times New Roman" w:hAnsi="Times New Roman" w:cs="Times New Roman"/>
          <w:sz w:val="24"/>
          <w:szCs w:val="24"/>
        </w:rPr>
        <w:t xml:space="preserve">. </w:t>
      </w:r>
      <w:ins w:id="233" w:author="Bandana Shakya" w:date="2020-06-15T18:06:00Z">
        <w:r w:rsidR="00E64B32" w:rsidRPr="005C58B2">
          <w:rPr>
            <w:rFonts w:ascii="Times New Roman" w:hAnsi="Times New Roman" w:cs="Times New Roman"/>
            <w:sz w:val="24"/>
            <w:szCs w:val="24"/>
          </w:rPr>
          <w:t>The Northern Myanmar Forest Complex</w:t>
        </w:r>
      </w:ins>
      <w:ins w:id="234" w:author="Bandana Shakya" w:date="2020-06-22T09:36:00Z">
        <w:r w:rsidR="00F43BB6">
          <w:rPr>
            <w:rFonts w:ascii="Times New Roman" w:hAnsi="Times New Roman" w:cs="Times New Roman"/>
            <w:sz w:val="24"/>
            <w:szCs w:val="24"/>
          </w:rPr>
          <w:t xml:space="preserve"> in the northernmost part </w:t>
        </w:r>
      </w:ins>
      <w:ins w:id="235" w:author="Bandana Shakya" w:date="2020-06-15T18:06:00Z">
        <w:r w:rsidR="00E64B32">
          <w:rPr>
            <w:rFonts w:ascii="Times New Roman" w:hAnsi="Times New Roman" w:cs="Times New Roman"/>
            <w:sz w:val="24"/>
            <w:szCs w:val="24"/>
          </w:rPr>
          <w:t xml:space="preserve">hosts </w:t>
        </w:r>
      </w:ins>
      <w:ins w:id="236" w:author="Bandana Shakya" w:date="2020-06-22T09:36:00Z">
        <w:r w:rsidR="00F43BB6">
          <w:rPr>
            <w:rFonts w:ascii="Times New Roman" w:hAnsi="Times New Roman" w:cs="Times New Roman"/>
            <w:sz w:val="24"/>
            <w:szCs w:val="24"/>
          </w:rPr>
          <w:t xml:space="preserve">pristine old growth forests </w:t>
        </w:r>
      </w:ins>
      <w:ins w:id="237" w:author="Bandana Shakya" w:date="2020-06-15T18:06:00Z">
        <w:r w:rsidR="00E64B32">
          <w:rPr>
            <w:rFonts w:ascii="Times New Roman" w:hAnsi="Times New Roman" w:cs="Times New Roman"/>
            <w:sz w:val="24"/>
            <w:szCs w:val="24"/>
          </w:rPr>
          <w:fldChar w:fldCharType="begin" w:fldLock="1"/>
        </w:r>
        <w:r w:rsidR="00E64B32">
          <w:rPr>
            <w:rFonts w:ascii="Times New Roman" w:hAnsi="Times New Roman" w:cs="Times New Roman"/>
            <w:sz w:val="24"/>
            <w:szCs w:val="24"/>
          </w:rPr>
          <w: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instrText>
        </w:r>
        <w:r w:rsidR="00E64B32">
          <w:rPr>
            <w:rFonts w:ascii="Times New Roman" w:hAnsi="Times New Roman" w:cs="Times New Roman"/>
            <w:sz w:val="24"/>
            <w:szCs w:val="24"/>
          </w:rPr>
          <w:fldChar w:fldCharType="separate"/>
        </w:r>
        <w:r w:rsidR="00E64B32" w:rsidRPr="00C240F4">
          <w:rPr>
            <w:rFonts w:ascii="Times New Roman" w:hAnsi="Times New Roman" w:cs="Times New Roman"/>
            <w:noProof/>
            <w:sz w:val="24"/>
            <w:szCs w:val="24"/>
          </w:rPr>
          <w:t>(Renner et al., 2007)</w:t>
        </w:r>
        <w:r w:rsidR="00E64B32">
          <w:rPr>
            <w:rFonts w:ascii="Times New Roman" w:hAnsi="Times New Roman" w:cs="Times New Roman"/>
            <w:sz w:val="24"/>
            <w:szCs w:val="24"/>
          </w:rPr>
          <w:fldChar w:fldCharType="end"/>
        </w:r>
      </w:ins>
      <w:ins w:id="238" w:author="Bandana Shakya" w:date="2020-06-22T09:37:00Z">
        <w:r w:rsidR="00E41EE2">
          <w:rPr>
            <w:rFonts w:ascii="Times New Roman" w:hAnsi="Times New Roman" w:cs="Times New Roman"/>
            <w:sz w:val="24"/>
            <w:szCs w:val="24"/>
          </w:rPr>
          <w:t xml:space="preserve">, whereas the </w:t>
        </w:r>
        <w:r w:rsidR="00E41EE2" w:rsidRPr="005C58B2">
          <w:rPr>
            <w:rFonts w:ascii="Times New Roman" w:hAnsi="Times New Roman" w:cs="Times New Roman"/>
            <w:sz w:val="24"/>
            <w:szCs w:val="24"/>
          </w:rPr>
          <w:t>Himalayan and Gaoligongshan ranges</w:t>
        </w:r>
        <w:r w:rsidR="00E41EE2">
          <w:rPr>
            <w:rFonts w:ascii="Times New Roman" w:hAnsi="Times New Roman" w:cs="Times New Roman"/>
            <w:sz w:val="24"/>
            <w:szCs w:val="24"/>
          </w:rPr>
          <w:t xml:space="preserve"> </w:t>
        </w:r>
      </w:ins>
      <w:ins w:id="239" w:author="Bandana Shakya" w:date="2020-06-30T07:07:00Z">
        <w:r w:rsidR="007800BA">
          <w:rPr>
            <w:rFonts w:ascii="Times New Roman" w:hAnsi="Times New Roman" w:cs="Times New Roman"/>
            <w:sz w:val="24"/>
            <w:szCs w:val="24"/>
          </w:rPr>
          <w:t xml:space="preserve">bring in </w:t>
        </w:r>
      </w:ins>
      <w:moveToRangeStart w:id="240" w:author="Bandana Shakya" w:date="2020-06-15T18:06:00Z" w:name="move43136835"/>
      <w:moveTo w:id="241" w:author="Bandana Shakya" w:date="2020-06-15T18:06:00Z">
        <w:del w:id="242" w:author="Bandana Shakya" w:date="2020-06-17T10:45:00Z">
          <w:r w:rsidR="00E64B32" w:rsidRPr="005C58B2" w:rsidDel="001F2F3D">
            <w:rPr>
              <w:rFonts w:ascii="Times New Roman" w:hAnsi="Times New Roman" w:cs="Times New Roman"/>
              <w:sz w:val="24"/>
              <w:szCs w:val="24"/>
            </w:rPr>
            <w:delText xml:space="preserve">There are several magnificent mountain landscapes with fascinating </w:delText>
          </w:r>
        </w:del>
      </w:moveTo>
      <w:ins w:id="243" w:author="Bandana Shakya" w:date="2020-06-22T09:38:00Z">
        <w:r w:rsidR="004D28FB">
          <w:rPr>
            <w:rFonts w:ascii="Times New Roman" w:hAnsi="Times New Roman" w:cs="Times New Roman"/>
            <w:sz w:val="24"/>
            <w:szCs w:val="24"/>
          </w:rPr>
          <w:t>both n</w:t>
        </w:r>
      </w:ins>
      <w:moveTo w:id="244" w:author="Bandana Shakya" w:date="2020-06-15T18:06:00Z">
        <w:del w:id="245" w:author="Bandana Shakya" w:date="2020-06-17T10:45:00Z">
          <w:r w:rsidR="00E64B32" w:rsidRPr="005C58B2" w:rsidDel="001F2F3D">
            <w:rPr>
              <w:rFonts w:ascii="Times New Roman" w:hAnsi="Times New Roman" w:cs="Times New Roman"/>
              <w:sz w:val="24"/>
              <w:szCs w:val="24"/>
            </w:rPr>
            <w:delText>n</w:delText>
          </w:r>
        </w:del>
        <w:r w:rsidR="00E64B32" w:rsidRPr="005C58B2">
          <w:rPr>
            <w:rFonts w:ascii="Times New Roman" w:hAnsi="Times New Roman" w:cs="Times New Roman"/>
            <w:sz w:val="24"/>
            <w:szCs w:val="24"/>
          </w:rPr>
          <w:t>atural and cultural assets</w:t>
        </w:r>
      </w:moveTo>
      <w:ins w:id="246" w:author="Bandana Shakya" w:date="2020-06-17T10:45:00Z">
        <w:r w:rsidR="001F2F3D">
          <w:rPr>
            <w:rFonts w:ascii="Times New Roman" w:hAnsi="Times New Roman" w:cs="Times New Roman"/>
            <w:sz w:val="24"/>
            <w:szCs w:val="24"/>
          </w:rPr>
          <w:t>, in</w:t>
        </w:r>
      </w:ins>
      <w:moveTo w:id="247" w:author="Bandana Shakya" w:date="2020-06-15T18:06:00Z">
        <w:del w:id="248" w:author="Bandana Shakya" w:date="2020-06-17T10:45:00Z">
          <w:r w:rsidR="00E64B32" w:rsidRPr="005C58B2" w:rsidDel="001F2F3D">
            <w:rPr>
              <w:rFonts w:ascii="Times New Roman" w:hAnsi="Times New Roman" w:cs="Times New Roman"/>
              <w:sz w:val="24"/>
              <w:szCs w:val="24"/>
            </w:rPr>
            <w:delText xml:space="preserve"> </w:delText>
          </w:r>
        </w:del>
      </w:moveTo>
      <w:ins w:id="249" w:author="Bandana Shakya" w:date="2020-06-17T10:45:00Z">
        <w:r w:rsidR="001F2F3D" w:rsidRPr="005C58B2">
          <w:rPr>
            <w:rFonts w:ascii="Times New Roman" w:hAnsi="Times New Roman" w:cs="Times New Roman"/>
            <w:sz w:val="24"/>
            <w:szCs w:val="24"/>
          </w:rPr>
          <w:t>cluding rich mineral and gem deposits</w:t>
        </w:r>
      </w:ins>
      <w:ins w:id="250" w:author="Bandana Shakya" w:date="2020-06-22T09:39:00Z">
        <w:r w:rsidR="004D28FB">
          <w:rPr>
            <w:rFonts w:ascii="Times New Roman" w:hAnsi="Times New Roman" w:cs="Times New Roman"/>
            <w:sz w:val="24"/>
            <w:szCs w:val="24"/>
          </w:rPr>
          <w:t xml:space="preserve">. </w:t>
        </w:r>
      </w:ins>
      <w:moveTo w:id="251" w:author="Bandana Shakya" w:date="2020-06-15T18:06:00Z">
        <w:del w:id="252" w:author="Bandana Shakya" w:date="2020-06-22T09:39:00Z">
          <w:r w:rsidR="00E64B32" w:rsidRPr="005C58B2" w:rsidDel="004D28FB">
            <w:rPr>
              <w:rFonts w:ascii="Times New Roman" w:hAnsi="Times New Roman" w:cs="Times New Roman"/>
              <w:sz w:val="24"/>
              <w:szCs w:val="24"/>
            </w:rPr>
            <w:delText xml:space="preserve">along </w:delText>
          </w:r>
        </w:del>
        <w:del w:id="253" w:author="Bandana Shakya" w:date="2020-06-22T09:37:00Z">
          <w:r w:rsidR="00E64B32" w:rsidRPr="005C58B2" w:rsidDel="00E41EE2">
            <w:rPr>
              <w:rFonts w:ascii="Times New Roman" w:hAnsi="Times New Roman" w:cs="Times New Roman"/>
              <w:sz w:val="24"/>
              <w:szCs w:val="24"/>
            </w:rPr>
            <w:delText>the Himalayan and Gaoligongshan ranges</w:delText>
          </w:r>
        </w:del>
        <w:del w:id="254" w:author="Bandana Shakya" w:date="2020-06-17T10:46:00Z">
          <w:r w:rsidR="00E64B32" w:rsidRPr="005C58B2" w:rsidDel="00026A93">
            <w:rPr>
              <w:rFonts w:ascii="Times New Roman" w:hAnsi="Times New Roman" w:cs="Times New Roman"/>
              <w:sz w:val="24"/>
              <w:szCs w:val="24"/>
            </w:rPr>
            <w:delText xml:space="preserve">, </w:delText>
          </w:r>
        </w:del>
        <w:del w:id="255" w:author="Bandana Shakya" w:date="2020-06-17T10:45:00Z">
          <w:r w:rsidR="00E64B32" w:rsidRPr="005C58B2" w:rsidDel="001F2F3D">
            <w:rPr>
              <w:rFonts w:ascii="Times New Roman" w:hAnsi="Times New Roman" w:cs="Times New Roman"/>
              <w:sz w:val="24"/>
              <w:szCs w:val="24"/>
            </w:rPr>
            <w:delText>including rich mineral and gem deposits</w:delText>
          </w:r>
          <w:r w:rsidR="00E64B32" w:rsidDel="001F2F3D">
            <w:rPr>
              <w:rFonts w:ascii="Times New Roman" w:hAnsi="Times New Roman" w:cs="Times New Roman"/>
              <w:sz w:val="24"/>
              <w:szCs w:val="24"/>
            </w:rPr>
            <w:delText xml:space="preserve"> </w:delText>
          </w:r>
        </w:del>
        <w:r w:rsidR="00E64B32">
          <w:rPr>
            <w:rFonts w:ascii="Times New Roman" w:hAnsi="Times New Roman" w:cs="Times New Roman"/>
            <w:sz w:val="24"/>
            <w:szCs w:val="24"/>
          </w:rPr>
          <w:t>(Chaplin 2005)</w:t>
        </w:r>
        <w:r w:rsidR="00E64B32" w:rsidRPr="005C58B2">
          <w:rPr>
            <w:rFonts w:ascii="Times New Roman" w:hAnsi="Times New Roman" w:cs="Times New Roman"/>
            <w:sz w:val="24"/>
            <w:szCs w:val="24"/>
          </w:rPr>
          <w:t>.</w:t>
        </w:r>
        <w:r w:rsidR="00E64B32">
          <w:rPr>
            <w:rFonts w:ascii="Times New Roman" w:hAnsi="Times New Roman" w:cs="Times New Roman"/>
            <w:sz w:val="24"/>
            <w:szCs w:val="24"/>
          </w:rPr>
          <w:t xml:space="preserve"> </w:t>
        </w:r>
      </w:moveTo>
      <w:moveToRangeEnd w:id="240"/>
      <w:del w:id="256" w:author="Bandana Shakya" w:date="2020-06-15T18:08:00Z">
        <w:r w:rsidR="00A24BF4" w:rsidDel="00224D99">
          <w:rPr>
            <w:rFonts w:ascii="Times New Roman" w:hAnsi="Times New Roman" w:cs="Times New Roman"/>
            <w:sz w:val="24"/>
            <w:szCs w:val="24"/>
          </w:rPr>
          <w:delText xml:space="preserve">The landscape is </w:delText>
        </w:r>
        <w:r w:rsidR="00857140" w:rsidDel="00224D99">
          <w:rPr>
            <w:rFonts w:ascii="Times New Roman" w:hAnsi="Times New Roman" w:cs="Times New Roman"/>
            <w:sz w:val="24"/>
            <w:szCs w:val="24"/>
          </w:rPr>
          <w:delText xml:space="preserve">characterized by the </w:delText>
        </w:r>
        <w:r w:rsidR="00B16F29" w:rsidRPr="005C58B2" w:rsidDel="00224D99">
          <w:rPr>
            <w:rFonts w:ascii="Times New Roman" w:hAnsi="Times New Roman" w:cs="Times New Roman"/>
            <w:sz w:val="24"/>
            <w:szCs w:val="24"/>
          </w:rPr>
          <w:delText xml:space="preserve">vast array of new habitats created by the uplift of the Himalayas and surrounding mountains across a wide altitudinal range </w:delText>
        </w:r>
        <w:r w:rsidR="00D718AC" w:rsidDel="00224D99">
          <w:rPr>
            <w:rFonts w:ascii="Times New Roman" w:hAnsi="Times New Roman" w:cs="Times New Roman"/>
            <w:sz w:val="24"/>
            <w:szCs w:val="24"/>
          </w:rPr>
          <w:delText xml:space="preserve">and the </w:delText>
        </w:r>
        <w:r w:rsidR="00B16F29" w:rsidRPr="005C58B2" w:rsidDel="00224D99">
          <w:rPr>
            <w:rFonts w:ascii="Times New Roman" w:hAnsi="Times New Roman" w:cs="Times New Roman"/>
            <w:sz w:val="24"/>
            <w:szCs w:val="24"/>
          </w:rPr>
          <w:delText>diversification and speciation</w:delText>
        </w:r>
        <w:r w:rsidR="00D718AC" w:rsidDel="00224D99">
          <w:rPr>
            <w:rFonts w:ascii="Times New Roman" w:hAnsi="Times New Roman" w:cs="Times New Roman"/>
            <w:sz w:val="24"/>
            <w:szCs w:val="24"/>
          </w:rPr>
          <w:delText xml:space="preserve"> of species leading to </w:delText>
        </w:r>
        <w:r w:rsidR="00B16F29" w:rsidRPr="005C58B2" w:rsidDel="00224D99">
          <w:rPr>
            <w:rFonts w:ascii="Times New Roman" w:hAnsi="Times New Roman" w:cs="Times New Roman"/>
            <w:sz w:val="24"/>
            <w:szCs w:val="24"/>
          </w:rPr>
          <w:delText xml:space="preserve">higher </w:delText>
        </w:r>
      </w:del>
      <w:del w:id="257" w:author="Bandana Shakya" w:date="2020-06-15T18:07:00Z">
        <w:r w:rsidR="00B16F29" w:rsidRPr="005C58B2" w:rsidDel="00224D99">
          <w:rPr>
            <w:rFonts w:ascii="Times New Roman" w:hAnsi="Times New Roman" w:cs="Times New Roman"/>
            <w:sz w:val="24"/>
            <w:szCs w:val="24"/>
          </w:rPr>
          <w:delText>degree of endemism</w:delText>
        </w:r>
        <w:r w:rsidR="00D0549D" w:rsidDel="00224D99">
          <w:rPr>
            <w:rFonts w:ascii="Times New Roman" w:hAnsi="Times New Roman" w:cs="Times New Roman"/>
            <w:sz w:val="24"/>
            <w:szCs w:val="24"/>
          </w:rPr>
          <w:delText xml:space="preserve"> </w:delText>
        </w:r>
        <w:r w:rsidR="00D0549D" w:rsidDel="00224D99">
          <w:rPr>
            <w:rFonts w:ascii="Times New Roman" w:hAnsi="Times New Roman" w:cs="Times New Roman"/>
            <w:sz w:val="24"/>
            <w:szCs w:val="24"/>
          </w:rPr>
          <w:fldChar w:fldCharType="begin" w:fldLock="1"/>
        </w:r>
        <w:r w:rsidR="00C240F4" w:rsidDel="00224D99">
          <w:rPr>
            <w:rFonts w:ascii="Times New Roman" w:hAnsi="Times New Roman" w:cs="Times New Roman"/>
            <w:sz w:val="24"/>
            <w:szCs w:val="24"/>
          </w:rPr>
          <w:delInstrText>ADDIN CSL_CITATION {"citationItems":[{"id":"ITEM-1","itemData":{"DOI":"10.1023/A","author":[{"dropping-particle":"","family":"Behera","given":"Mukunda Dev","non-dropping-particle":"","parse-names":false,"suffix":""},{"dropping-particle":"","family":"Kushwaha","given":"Satya P S","non-dropping-particle":"","parse-names":false,"suffix":""},{"dropping-particle":"","family":"Roy","given":"Parth Sarathi","non-dropping-particle":"","parse-names":false,"suffix":""}],"id":"ITEM-1","issue":"May 2014","issued":{"date-parts":[["2002"]]},"title":"High plant endemism in an Indian hotspot - Eastern Himalaya High plant endemism in an Indian hotspot – eastern","type":"article-journal"},"uris":["http://www.mendeley.com/documents/?uuid=4917b8fe-a3fa-4305-9096-9ee3af007fe3"]}],"mendeley":{"formattedCitation":"(Behera, Kushwaha, &amp; Roy, 2002)","manualFormatting":"(Behera et al, 2002)","plainTextFormattedCitation":"(Behera, Kushwaha, &amp; Roy, 2002)","previouslyFormattedCitation":"(Behera, Kushwaha, &amp; Roy, 2002)"},"properties":{"noteIndex":0},"schema":"https://github.com/citation-style-language/schema/raw/master/csl-citation.json"}</w:delInstrText>
        </w:r>
        <w:r w:rsidR="00D0549D" w:rsidDel="00224D99">
          <w:rPr>
            <w:rFonts w:ascii="Times New Roman" w:hAnsi="Times New Roman" w:cs="Times New Roman"/>
            <w:sz w:val="24"/>
            <w:szCs w:val="24"/>
          </w:rPr>
          <w:fldChar w:fldCharType="separate"/>
        </w:r>
        <w:r w:rsidR="00D0549D" w:rsidRPr="00D0549D" w:rsidDel="00224D99">
          <w:rPr>
            <w:rFonts w:ascii="Times New Roman" w:hAnsi="Times New Roman" w:cs="Times New Roman"/>
            <w:noProof/>
            <w:sz w:val="24"/>
            <w:szCs w:val="24"/>
          </w:rPr>
          <w:delText>(Behera</w:delText>
        </w:r>
        <w:r w:rsidR="00D0549D" w:rsidDel="00224D99">
          <w:rPr>
            <w:rFonts w:ascii="Times New Roman" w:hAnsi="Times New Roman" w:cs="Times New Roman"/>
            <w:noProof/>
            <w:sz w:val="24"/>
            <w:szCs w:val="24"/>
          </w:rPr>
          <w:delText xml:space="preserve"> et al</w:delText>
        </w:r>
        <w:r w:rsidR="00D0549D" w:rsidRPr="00D0549D" w:rsidDel="00224D99">
          <w:rPr>
            <w:rFonts w:ascii="Times New Roman" w:hAnsi="Times New Roman" w:cs="Times New Roman"/>
            <w:noProof/>
            <w:sz w:val="24"/>
            <w:szCs w:val="24"/>
          </w:rPr>
          <w:delText>, 2002)</w:delText>
        </w:r>
        <w:r w:rsidR="00D0549D" w:rsidDel="00224D99">
          <w:rPr>
            <w:rFonts w:ascii="Times New Roman" w:hAnsi="Times New Roman" w:cs="Times New Roman"/>
            <w:sz w:val="24"/>
            <w:szCs w:val="24"/>
          </w:rPr>
          <w:fldChar w:fldCharType="end"/>
        </w:r>
        <w:r w:rsidR="00B16F29" w:rsidRPr="005C58B2" w:rsidDel="00224D99">
          <w:rPr>
            <w:rFonts w:ascii="Times New Roman" w:hAnsi="Times New Roman" w:cs="Times New Roman"/>
            <w:sz w:val="24"/>
            <w:szCs w:val="24"/>
          </w:rPr>
          <w:delText xml:space="preserve">. </w:delText>
        </w:r>
      </w:del>
      <w:del w:id="258" w:author="Bandana Shakya" w:date="2020-06-15T18:06:00Z">
        <w:r w:rsidR="00B16F29" w:rsidRPr="005C58B2" w:rsidDel="00E64B32">
          <w:rPr>
            <w:rFonts w:ascii="Times New Roman" w:hAnsi="Times New Roman" w:cs="Times New Roman"/>
            <w:sz w:val="24"/>
            <w:szCs w:val="24"/>
          </w:rPr>
          <w:delText xml:space="preserve">The northernmost part - the Northern Myanmar Forest Complex </w:delText>
        </w:r>
      </w:del>
      <w:del w:id="259" w:author="Bandana Shakya" w:date="2020-06-15T18:04:00Z">
        <w:r w:rsidR="00B16F29" w:rsidRPr="005C58B2" w:rsidDel="005B51B0">
          <w:rPr>
            <w:rFonts w:ascii="Times New Roman" w:hAnsi="Times New Roman" w:cs="Times New Roman"/>
            <w:sz w:val="24"/>
            <w:szCs w:val="24"/>
          </w:rPr>
          <w:delText>area –</w:delText>
        </w:r>
      </w:del>
      <w:del w:id="260" w:author="Bandana Shakya" w:date="2020-06-15T18:06:00Z">
        <w:r w:rsidR="00B16F29" w:rsidRPr="005C58B2" w:rsidDel="00E64B32">
          <w:rPr>
            <w:rFonts w:ascii="Times New Roman" w:hAnsi="Times New Roman" w:cs="Times New Roman"/>
            <w:sz w:val="24"/>
            <w:szCs w:val="24"/>
          </w:rPr>
          <w:delText xml:space="preserve"> </w:delText>
        </w:r>
      </w:del>
      <w:del w:id="261" w:author="Bandana Shakya" w:date="2020-06-15T18:04:00Z">
        <w:r w:rsidR="00B16F29" w:rsidRPr="005C58B2" w:rsidDel="005B51B0">
          <w:rPr>
            <w:rFonts w:ascii="Times New Roman" w:hAnsi="Times New Roman" w:cs="Times New Roman"/>
            <w:sz w:val="24"/>
            <w:szCs w:val="24"/>
          </w:rPr>
          <w:delText xml:space="preserve">consists mainly of </w:delText>
        </w:r>
      </w:del>
      <w:del w:id="262" w:author="Bandana Shakya" w:date="2020-06-15T18:06:00Z">
        <w:r w:rsidR="00B16F29" w:rsidRPr="005C58B2" w:rsidDel="00E64B32">
          <w:rPr>
            <w:rFonts w:ascii="Times New Roman" w:hAnsi="Times New Roman" w:cs="Times New Roman"/>
            <w:sz w:val="24"/>
            <w:szCs w:val="24"/>
          </w:rPr>
          <w:delText>uninhabited forest thickets</w:delText>
        </w:r>
        <w:r w:rsidR="00C240F4" w:rsidDel="00E64B32">
          <w:rPr>
            <w:rFonts w:ascii="Times New Roman" w:hAnsi="Times New Roman" w:cs="Times New Roman"/>
            <w:sz w:val="24"/>
            <w:szCs w:val="24"/>
          </w:rPr>
          <w:delText xml:space="preserve"> </w:delText>
        </w:r>
        <w:r w:rsidR="00C240F4" w:rsidDel="00E64B32">
          <w:rPr>
            <w:rFonts w:ascii="Times New Roman" w:hAnsi="Times New Roman" w:cs="Times New Roman"/>
            <w:sz w:val="24"/>
            <w:szCs w:val="24"/>
          </w:rPr>
          <w:fldChar w:fldCharType="begin" w:fldLock="1"/>
        </w:r>
        <w:r w:rsidR="00104D00" w:rsidDel="00E64B32">
          <w:rPr>
            <w:rFonts w:ascii="Times New Roman" w:hAnsi="Times New Roman" w:cs="Times New Roman"/>
            <w:sz w:val="24"/>
            <w:szCs w:val="24"/>
          </w:rPr>
          <w:del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delInstrText>
        </w:r>
        <w:r w:rsidR="00C240F4" w:rsidDel="00E64B32">
          <w:rPr>
            <w:rFonts w:ascii="Times New Roman" w:hAnsi="Times New Roman" w:cs="Times New Roman"/>
            <w:sz w:val="24"/>
            <w:szCs w:val="24"/>
          </w:rPr>
          <w:fldChar w:fldCharType="separate"/>
        </w:r>
        <w:r w:rsidR="00C240F4" w:rsidRPr="00C240F4" w:rsidDel="00E64B32">
          <w:rPr>
            <w:rFonts w:ascii="Times New Roman" w:hAnsi="Times New Roman" w:cs="Times New Roman"/>
            <w:noProof/>
            <w:sz w:val="24"/>
            <w:szCs w:val="24"/>
          </w:rPr>
          <w:delText>(Renner et al., 2007)</w:delText>
        </w:r>
        <w:r w:rsidR="00C240F4" w:rsidDel="00E64B32">
          <w:rPr>
            <w:rFonts w:ascii="Times New Roman" w:hAnsi="Times New Roman" w:cs="Times New Roman"/>
            <w:sz w:val="24"/>
            <w:szCs w:val="24"/>
          </w:rPr>
          <w:fldChar w:fldCharType="end"/>
        </w:r>
        <w:r w:rsidR="00B16F29" w:rsidRPr="005C58B2" w:rsidDel="00E64B32">
          <w:rPr>
            <w:rFonts w:ascii="Times New Roman" w:hAnsi="Times New Roman" w:cs="Times New Roman"/>
            <w:sz w:val="24"/>
            <w:szCs w:val="24"/>
          </w:rPr>
          <w:delText xml:space="preserve">. </w:delText>
        </w:r>
      </w:del>
      <w:moveFromRangeStart w:id="263" w:author="Bandana Shakya" w:date="2020-06-15T18:06:00Z" w:name="move43136835"/>
      <w:moveFrom w:id="264" w:author="Bandana Shakya" w:date="2020-06-15T18:06:00Z">
        <w:r w:rsidR="00B16F29" w:rsidRPr="005C58B2" w:rsidDel="00E64B32">
          <w:rPr>
            <w:rFonts w:ascii="Times New Roman" w:hAnsi="Times New Roman" w:cs="Times New Roman"/>
            <w:sz w:val="24"/>
            <w:szCs w:val="24"/>
          </w:rPr>
          <w:t>There are several magnificent mountain landscapes with fascinating natural and cultural assets along the Himalayan and Gaoligongshan ranges, including rich mineral and gem deposits</w:t>
        </w:r>
        <w:r w:rsidR="006F655A" w:rsidDel="00E64B32">
          <w:rPr>
            <w:rFonts w:ascii="Times New Roman" w:hAnsi="Times New Roman" w:cs="Times New Roman"/>
            <w:sz w:val="24"/>
            <w:szCs w:val="24"/>
          </w:rPr>
          <w:t xml:space="preserve"> (Chaplin 2005)</w:t>
        </w:r>
        <w:r w:rsidR="00B16F29" w:rsidRPr="005C58B2" w:rsidDel="00E64B32">
          <w:rPr>
            <w:rFonts w:ascii="Times New Roman" w:hAnsi="Times New Roman" w:cs="Times New Roman"/>
            <w:sz w:val="24"/>
            <w:szCs w:val="24"/>
          </w:rPr>
          <w:t>.</w:t>
        </w:r>
        <w:r w:rsidR="00B16F29" w:rsidDel="00E64B32">
          <w:rPr>
            <w:rFonts w:ascii="Times New Roman" w:hAnsi="Times New Roman" w:cs="Times New Roman"/>
            <w:sz w:val="24"/>
            <w:szCs w:val="24"/>
          </w:rPr>
          <w:t xml:space="preserve"> </w:t>
        </w:r>
      </w:moveFrom>
      <w:moveFromRangeEnd w:id="263"/>
      <w:r w:rsidR="00B16F29" w:rsidRPr="005C58B2">
        <w:rPr>
          <w:rFonts w:ascii="Times New Roman" w:hAnsi="Times New Roman" w:cs="Times New Roman"/>
          <w:sz w:val="24"/>
          <w:szCs w:val="24"/>
        </w:rPr>
        <w:t>The complex topography combined with diverse climatic conditions make the landscape suitable for a wide range of floral and faunal assemblages</w:t>
      </w:r>
      <w:ins w:id="265" w:author="Bandana Shakya" w:date="2020-06-17T10:46:00Z">
        <w:r w:rsidR="00026A93">
          <w:rPr>
            <w:rFonts w:ascii="Times New Roman" w:hAnsi="Times New Roman" w:cs="Times New Roman"/>
            <w:sz w:val="24"/>
            <w:szCs w:val="24"/>
          </w:rPr>
          <w:t xml:space="preserve"> that portray </w:t>
        </w:r>
      </w:ins>
      <w:del w:id="266" w:author="Bandana Shakya" w:date="2020-06-15T18:09:00Z">
        <w:r w:rsidR="00B16F29" w:rsidRPr="005C58B2" w:rsidDel="00661DF6">
          <w:rPr>
            <w:rFonts w:ascii="Times New Roman" w:hAnsi="Times New Roman" w:cs="Times New Roman"/>
            <w:sz w:val="24"/>
            <w:szCs w:val="24"/>
          </w:rPr>
          <w:delText xml:space="preserve"> and diverse vegetation communities</w:delText>
        </w:r>
      </w:del>
      <w:ins w:id="267" w:author="Bandana Shakya" w:date="2020-06-15T18:07:00Z">
        <w:r w:rsidR="00224D99">
          <w:rPr>
            <w:rFonts w:ascii="Times New Roman" w:hAnsi="Times New Roman" w:cs="Times New Roman"/>
            <w:sz w:val="24"/>
            <w:szCs w:val="24"/>
          </w:rPr>
          <w:t>high</w:t>
        </w:r>
      </w:ins>
      <w:ins w:id="268" w:author="Bandana Shakya" w:date="2020-06-17T10:46:00Z">
        <w:r w:rsidR="00026A93">
          <w:rPr>
            <w:rFonts w:ascii="Times New Roman" w:hAnsi="Times New Roman" w:cs="Times New Roman"/>
            <w:sz w:val="24"/>
            <w:szCs w:val="24"/>
          </w:rPr>
          <w:t xml:space="preserve"> </w:t>
        </w:r>
      </w:ins>
      <w:del w:id="269" w:author="Bandana Shakya" w:date="2020-06-15T18:07:00Z">
        <w:r w:rsidR="00B16F29" w:rsidRPr="005C58B2" w:rsidDel="00224D99">
          <w:rPr>
            <w:rFonts w:ascii="Times New Roman" w:hAnsi="Times New Roman" w:cs="Times New Roman"/>
            <w:sz w:val="24"/>
            <w:szCs w:val="24"/>
          </w:rPr>
          <w:delText>.</w:delText>
        </w:r>
        <w:r w:rsidR="006F655A" w:rsidDel="00224D99">
          <w:rPr>
            <w:rFonts w:ascii="Times New Roman" w:hAnsi="Times New Roman" w:cs="Times New Roman"/>
            <w:sz w:val="24"/>
            <w:szCs w:val="24"/>
          </w:rPr>
          <w:delText xml:space="preserve"> </w:delText>
        </w:r>
      </w:del>
      <w:ins w:id="270" w:author="Bandana Shakya" w:date="2020-06-15T18:08:00Z">
        <w:r w:rsidR="00224D99">
          <w:rPr>
            <w:rFonts w:ascii="Times New Roman" w:hAnsi="Times New Roman" w:cs="Times New Roman"/>
            <w:sz w:val="24"/>
            <w:szCs w:val="24"/>
          </w:rPr>
          <w:t>d</w:t>
        </w:r>
      </w:ins>
      <w:ins w:id="271" w:author="Bandana Shakya" w:date="2020-06-15T18:07:00Z">
        <w:r w:rsidR="00224D99" w:rsidRPr="005C58B2">
          <w:rPr>
            <w:rFonts w:ascii="Times New Roman" w:hAnsi="Times New Roman" w:cs="Times New Roman"/>
            <w:sz w:val="24"/>
            <w:szCs w:val="24"/>
          </w:rPr>
          <w:t>egree of endemism</w:t>
        </w:r>
        <w:r w:rsidR="00224D99">
          <w:rPr>
            <w:rFonts w:ascii="Times New Roman" w:hAnsi="Times New Roman" w:cs="Times New Roman"/>
            <w:sz w:val="24"/>
            <w:szCs w:val="24"/>
          </w:rPr>
          <w:t xml:space="preserve"> </w:t>
        </w:r>
        <w:r w:rsidR="00224D99">
          <w:rPr>
            <w:rFonts w:ascii="Times New Roman" w:hAnsi="Times New Roman" w:cs="Times New Roman"/>
            <w:sz w:val="24"/>
            <w:szCs w:val="24"/>
          </w:rPr>
          <w:fldChar w:fldCharType="begin" w:fldLock="1"/>
        </w:r>
      </w:ins>
      <w:ins w:id="272" w:author="Bandana Shakya" w:date="2020-07-01T08:56:00Z">
        <w:r w:rsidR="00F63173">
          <w:rPr>
            <w:rFonts w:ascii="Times New Roman" w:hAnsi="Times New Roman" w:cs="Times New Roman"/>
            <w:sz w:val="24"/>
            <w:szCs w:val="24"/>
          </w:rPr>
          <w:instrText>ADDIN CSL_CITATION {"citationItems":[{"id":"ITEM-1","itemData":{"DOI":"10.1023/A","author":[{"dropping-particle":"","family":"Behera","given":"Mukunda Dev","non-dropping-particle":"","parse-names":false,"suffix":""},{"dropping-particle":"","family":"Kushwaha","given":"Satya P S","non-dropping-particle":"","parse-names":false,"suffix":""},{"dropping-particle":"","family":"Roy","given":"Parth Sarathi","non-dropping-particle":"","parse-names":false,"suffix":""}],"id":"ITEM-1","issue":"May 2014","issued":{"date-parts":[["2002"]]},"title":"High plant endemism in an Indian hotspot - Eastern Himalaya High plant endemism in an Indian hotspot – eastern","type":"article-journal"},"uris":["http://www.mendeley.com/documents/?uuid=4917b8fe-a3fa-4305-9096-9ee3af007fe3"]}],"mendeley":{"formattedCitation":"(Behera, Kushwaha, &amp; Roy, 2002)","manualFormatting":"(Behera et al., 2002)","plainTextFormattedCitation":"(Behera, Kushwaha, &amp; Roy, 2002)","previouslyFormattedCitation":"(Behera, Kushwaha, &amp; Roy, 2002)"},"properties":{"noteIndex":0},"schema":"https://github.com/citation-style-language/schema/raw/master/csl-citation.json"}</w:instrText>
        </w:r>
      </w:ins>
      <w:ins w:id="273" w:author="Bandana Shakya" w:date="2020-06-15T18:07:00Z">
        <w:r w:rsidR="00224D99">
          <w:rPr>
            <w:rFonts w:ascii="Times New Roman" w:hAnsi="Times New Roman" w:cs="Times New Roman"/>
            <w:sz w:val="24"/>
            <w:szCs w:val="24"/>
          </w:rPr>
          <w:fldChar w:fldCharType="separate"/>
        </w:r>
        <w:r w:rsidR="00224D99" w:rsidRPr="00D0549D">
          <w:rPr>
            <w:rFonts w:ascii="Times New Roman" w:hAnsi="Times New Roman" w:cs="Times New Roman"/>
            <w:noProof/>
            <w:sz w:val="24"/>
            <w:szCs w:val="24"/>
          </w:rPr>
          <w:t>(Behera</w:t>
        </w:r>
        <w:r w:rsidR="00224D99">
          <w:rPr>
            <w:rFonts w:ascii="Times New Roman" w:hAnsi="Times New Roman" w:cs="Times New Roman"/>
            <w:noProof/>
            <w:sz w:val="24"/>
            <w:szCs w:val="24"/>
          </w:rPr>
          <w:t xml:space="preserve"> et al</w:t>
        </w:r>
      </w:ins>
      <w:ins w:id="274" w:author="Bandana Shakya" w:date="2020-07-01T08:56:00Z">
        <w:r w:rsidR="00F63173">
          <w:rPr>
            <w:rFonts w:ascii="Times New Roman" w:hAnsi="Times New Roman" w:cs="Times New Roman"/>
            <w:noProof/>
            <w:sz w:val="24"/>
            <w:szCs w:val="24"/>
          </w:rPr>
          <w:t>.</w:t>
        </w:r>
      </w:ins>
      <w:ins w:id="275" w:author="Bandana Shakya" w:date="2020-06-15T18:07:00Z">
        <w:r w:rsidR="00224D99" w:rsidRPr="00D0549D">
          <w:rPr>
            <w:rFonts w:ascii="Times New Roman" w:hAnsi="Times New Roman" w:cs="Times New Roman"/>
            <w:noProof/>
            <w:sz w:val="24"/>
            <w:szCs w:val="24"/>
          </w:rPr>
          <w:t>, 2002)</w:t>
        </w:r>
        <w:r w:rsidR="00224D99">
          <w:rPr>
            <w:rFonts w:ascii="Times New Roman" w:hAnsi="Times New Roman" w:cs="Times New Roman"/>
            <w:sz w:val="24"/>
            <w:szCs w:val="24"/>
          </w:rPr>
          <w:fldChar w:fldCharType="end"/>
        </w:r>
        <w:r w:rsidR="00224D99" w:rsidRPr="005C58B2">
          <w:rPr>
            <w:rFonts w:ascii="Times New Roman" w:hAnsi="Times New Roman" w:cs="Times New Roman"/>
            <w:sz w:val="24"/>
            <w:szCs w:val="24"/>
          </w:rPr>
          <w:t>.</w:t>
        </w:r>
      </w:ins>
    </w:p>
    <w:p w:rsidR="00392E59" w:rsidRDefault="00247399" w:rsidP="00C81765">
      <w:pPr>
        <w:spacing w:line="480" w:lineRule="auto"/>
        <w:ind w:firstLine="720"/>
        <w:rPr>
          <w:rFonts w:ascii="Times New Roman" w:hAnsi="Times New Roman" w:cs="Times New Roman"/>
          <w:sz w:val="24"/>
          <w:szCs w:val="24"/>
        </w:rPr>
      </w:pPr>
      <w:del w:id="276" w:author="Bandana Shakya" w:date="2020-06-17T10:47:00Z">
        <w:r w:rsidDel="00D74736">
          <w:rPr>
            <w:rFonts w:ascii="Times New Roman" w:hAnsi="Times New Roman" w:cs="Times New Roman"/>
            <w:sz w:val="24"/>
            <w:szCs w:val="24"/>
          </w:rPr>
          <w:delText xml:space="preserve">Among the three PAs, </w:delText>
        </w:r>
      </w:del>
      <w:ins w:id="277" w:author="Bandana Shakya" w:date="2020-06-17T10:47:00Z">
        <w:r w:rsidR="00D74736">
          <w:rPr>
            <w:rFonts w:ascii="Times New Roman" w:hAnsi="Times New Roman" w:cs="Times New Roman"/>
            <w:sz w:val="24"/>
            <w:szCs w:val="24"/>
          </w:rPr>
          <w:t xml:space="preserve">The </w:t>
        </w:r>
      </w:ins>
      <w:r>
        <w:rPr>
          <w:rFonts w:ascii="Times New Roman" w:hAnsi="Times New Roman" w:cs="Times New Roman"/>
          <w:sz w:val="24"/>
          <w:szCs w:val="24"/>
        </w:rPr>
        <w:t xml:space="preserve">GNNR </w:t>
      </w:r>
      <w:del w:id="278" w:author="Bandana Shakya" w:date="2020-06-15T18:11:00Z">
        <w:r w:rsidR="00A4198F" w:rsidDel="00E86BE5">
          <w:rPr>
            <w:rFonts w:ascii="Times New Roman" w:hAnsi="Times New Roman" w:cs="Times New Roman"/>
            <w:sz w:val="24"/>
            <w:szCs w:val="24"/>
          </w:rPr>
          <w:delText>is i</w:delText>
        </w:r>
        <w:r w:rsidR="000A5F42" w:rsidRPr="000A5F42" w:rsidDel="00E86BE5">
          <w:rPr>
            <w:rFonts w:ascii="Times New Roman" w:hAnsi="Times New Roman" w:cs="Times New Roman"/>
            <w:sz w:val="24"/>
            <w:szCs w:val="24"/>
          </w:rPr>
          <w:delText>n the central area of the Gaoligong</w:delText>
        </w:r>
        <w:r w:rsidR="00A4198F" w:rsidDel="00E86BE5">
          <w:rPr>
            <w:rFonts w:ascii="Times New Roman" w:hAnsi="Times New Roman" w:cs="Times New Roman"/>
            <w:sz w:val="24"/>
            <w:szCs w:val="24"/>
          </w:rPr>
          <w:delText xml:space="preserve"> </w:delText>
        </w:r>
        <w:r w:rsidR="000A5F42" w:rsidRPr="000A5F42" w:rsidDel="00E86BE5">
          <w:rPr>
            <w:rFonts w:ascii="Times New Roman" w:hAnsi="Times New Roman" w:cs="Times New Roman"/>
            <w:sz w:val="24"/>
            <w:szCs w:val="24"/>
          </w:rPr>
          <w:delText xml:space="preserve">mountains, </w:delText>
        </w:r>
      </w:del>
      <w:r w:rsidR="00B957E0">
        <w:rPr>
          <w:rFonts w:ascii="Times New Roman" w:hAnsi="Times New Roman" w:cs="Times New Roman"/>
          <w:sz w:val="24"/>
          <w:szCs w:val="24"/>
        </w:rPr>
        <w:t>i</w:t>
      </w:r>
      <w:r w:rsidR="000A5F42" w:rsidRPr="000A5F42">
        <w:rPr>
          <w:rFonts w:ascii="Times New Roman" w:hAnsi="Times New Roman" w:cs="Times New Roman"/>
          <w:sz w:val="24"/>
          <w:szCs w:val="24"/>
        </w:rPr>
        <w:t xml:space="preserve">ncludes the contiguous </w:t>
      </w:r>
      <w:ins w:id="279" w:author="Bandana Shakya" w:date="2020-06-15T18:12:00Z">
        <w:r w:rsidR="00E86BE5">
          <w:rPr>
            <w:rFonts w:ascii="Times New Roman" w:hAnsi="Times New Roman" w:cs="Times New Roman"/>
            <w:sz w:val="24"/>
            <w:szCs w:val="24"/>
          </w:rPr>
          <w:t xml:space="preserve">forest </w:t>
        </w:r>
      </w:ins>
      <w:r w:rsidR="000A5F42" w:rsidRPr="000A5F42">
        <w:rPr>
          <w:rFonts w:ascii="Times New Roman" w:hAnsi="Times New Roman" w:cs="Times New Roman"/>
          <w:sz w:val="24"/>
          <w:szCs w:val="24"/>
        </w:rPr>
        <w:t>ridges west of the</w:t>
      </w:r>
      <w:r w:rsidR="00A4198F">
        <w:rPr>
          <w:rFonts w:ascii="Times New Roman" w:hAnsi="Times New Roman" w:cs="Times New Roman"/>
          <w:sz w:val="24"/>
          <w:szCs w:val="24"/>
        </w:rPr>
        <w:t xml:space="preserve"> N</w:t>
      </w:r>
      <w:r w:rsidR="000A5F42" w:rsidRPr="000A5F42">
        <w:rPr>
          <w:rFonts w:ascii="Times New Roman" w:hAnsi="Times New Roman" w:cs="Times New Roman"/>
          <w:sz w:val="24"/>
          <w:szCs w:val="24"/>
        </w:rPr>
        <w:t>ujiang River and east of the Irrawadi-Nmai</w:t>
      </w:r>
      <w:r w:rsidR="00D40FA5">
        <w:rPr>
          <w:rFonts w:ascii="Times New Roman" w:hAnsi="Times New Roman" w:cs="Times New Roman"/>
          <w:sz w:val="24"/>
          <w:szCs w:val="24"/>
        </w:rPr>
        <w:t xml:space="preserve"> Hka</w:t>
      </w:r>
      <w:r w:rsidR="000A5F42" w:rsidRPr="000A5F42">
        <w:rPr>
          <w:rFonts w:ascii="Times New Roman" w:hAnsi="Times New Roman" w:cs="Times New Roman"/>
          <w:sz w:val="24"/>
          <w:szCs w:val="24"/>
        </w:rPr>
        <w:t xml:space="preserve"> Rivers</w:t>
      </w:r>
      <w:r w:rsidR="00B957E0">
        <w:rPr>
          <w:rFonts w:ascii="Times New Roman" w:hAnsi="Times New Roman" w:cs="Times New Roman"/>
          <w:sz w:val="24"/>
          <w:szCs w:val="24"/>
        </w:rPr>
        <w:t xml:space="preserve">, </w:t>
      </w:r>
      <w:r w:rsidR="00B957E0" w:rsidRPr="000A5F42">
        <w:rPr>
          <w:rFonts w:ascii="Times New Roman" w:hAnsi="Times New Roman" w:cs="Times New Roman"/>
          <w:sz w:val="24"/>
          <w:szCs w:val="24"/>
        </w:rPr>
        <w:t>and is part of the Indo</w:t>
      </w:r>
      <w:r w:rsidR="00B957E0">
        <w:rPr>
          <w:rFonts w:ascii="Times New Roman" w:hAnsi="Times New Roman" w:cs="Times New Roman"/>
          <w:sz w:val="24"/>
          <w:szCs w:val="24"/>
        </w:rPr>
        <w:t>-</w:t>
      </w:r>
      <w:r w:rsidR="00B957E0" w:rsidRPr="000A5F42">
        <w:rPr>
          <w:rFonts w:ascii="Times New Roman" w:hAnsi="Times New Roman" w:cs="Times New Roman"/>
          <w:sz w:val="24"/>
          <w:szCs w:val="24"/>
        </w:rPr>
        <w:t xml:space="preserve">Burma biodiversity hotspot </w:t>
      </w:r>
      <w:r w:rsidR="000A5F42" w:rsidRPr="000A5F42">
        <w:rPr>
          <w:rFonts w:ascii="Times New Roman" w:hAnsi="Times New Roman" w:cs="Times New Roman"/>
          <w:sz w:val="24"/>
          <w:szCs w:val="24"/>
        </w:rPr>
        <w:t>(Chaplin, 2005).</w:t>
      </w:r>
      <w:r w:rsidR="00A4198F">
        <w:rPr>
          <w:rFonts w:ascii="Times New Roman" w:hAnsi="Times New Roman" w:cs="Times New Roman"/>
          <w:sz w:val="24"/>
          <w:szCs w:val="24"/>
        </w:rPr>
        <w:t xml:space="preserve"> </w:t>
      </w:r>
      <w:r w:rsidR="004129E3">
        <w:rPr>
          <w:rFonts w:ascii="Times New Roman" w:hAnsi="Times New Roman" w:cs="Times New Roman"/>
          <w:sz w:val="24"/>
          <w:szCs w:val="24"/>
        </w:rPr>
        <w:t>It was e</w:t>
      </w:r>
      <w:r w:rsidR="00A4198F">
        <w:rPr>
          <w:rFonts w:ascii="Times New Roman" w:hAnsi="Times New Roman" w:cs="Times New Roman"/>
          <w:sz w:val="24"/>
          <w:szCs w:val="24"/>
        </w:rPr>
        <w:t xml:space="preserve">stablished in </w:t>
      </w:r>
      <w:r w:rsidR="000A5F42" w:rsidRPr="000A5F42">
        <w:rPr>
          <w:rFonts w:ascii="Times New Roman" w:hAnsi="Times New Roman" w:cs="Times New Roman"/>
          <w:sz w:val="24"/>
          <w:szCs w:val="24"/>
        </w:rPr>
        <w:t>1983</w:t>
      </w:r>
      <w:r w:rsidR="004129E3">
        <w:rPr>
          <w:rFonts w:ascii="Times New Roman" w:hAnsi="Times New Roman" w:cs="Times New Roman"/>
          <w:sz w:val="24"/>
          <w:szCs w:val="24"/>
        </w:rPr>
        <w:t xml:space="preserve"> as </w:t>
      </w:r>
      <w:r w:rsidR="000A5F42" w:rsidRPr="000A5F42">
        <w:rPr>
          <w:rFonts w:ascii="Times New Roman" w:hAnsi="Times New Roman" w:cs="Times New Roman"/>
          <w:sz w:val="24"/>
          <w:szCs w:val="24"/>
        </w:rPr>
        <w:t>a provincial</w:t>
      </w:r>
      <w:r w:rsidR="00A4198F">
        <w:rPr>
          <w:rFonts w:ascii="Times New Roman" w:hAnsi="Times New Roman" w:cs="Times New Roman"/>
          <w:sz w:val="24"/>
          <w:szCs w:val="24"/>
        </w:rPr>
        <w:t xml:space="preserve"> </w:t>
      </w:r>
      <w:r w:rsidR="000A5F42" w:rsidRPr="000A5F42">
        <w:rPr>
          <w:rFonts w:ascii="Times New Roman" w:hAnsi="Times New Roman" w:cs="Times New Roman"/>
          <w:sz w:val="24"/>
          <w:szCs w:val="24"/>
        </w:rPr>
        <w:t>nature</w:t>
      </w:r>
      <w:r w:rsidR="004129E3">
        <w:rPr>
          <w:rFonts w:ascii="Times New Roman" w:hAnsi="Times New Roman" w:cs="Times New Roman"/>
          <w:sz w:val="24"/>
          <w:szCs w:val="24"/>
        </w:rPr>
        <w:t xml:space="preserve"> and converted to </w:t>
      </w:r>
      <w:r w:rsidR="000A5F42" w:rsidRPr="000A5F42">
        <w:rPr>
          <w:rFonts w:ascii="Times New Roman" w:hAnsi="Times New Roman" w:cs="Times New Roman"/>
          <w:sz w:val="24"/>
          <w:szCs w:val="24"/>
        </w:rPr>
        <w:t>national nature reserve</w:t>
      </w:r>
      <w:r w:rsidR="004129E3">
        <w:rPr>
          <w:rFonts w:ascii="Times New Roman" w:hAnsi="Times New Roman" w:cs="Times New Roman"/>
          <w:sz w:val="24"/>
          <w:szCs w:val="24"/>
        </w:rPr>
        <w:t xml:space="preserve"> in 1986.</w:t>
      </w:r>
      <w:ins w:id="280" w:author="Bandana Shakya" w:date="2020-06-15T18:12:00Z">
        <w:r w:rsidR="00E86BE5">
          <w:rPr>
            <w:rFonts w:ascii="Times New Roman" w:hAnsi="Times New Roman" w:cs="Times New Roman"/>
            <w:sz w:val="24"/>
            <w:szCs w:val="24"/>
          </w:rPr>
          <w:t xml:space="preserve"> </w:t>
        </w:r>
      </w:ins>
      <w:del w:id="281" w:author="Bandana Shakya" w:date="2020-06-15T18:12:00Z">
        <w:r w:rsidR="00B53DB2" w:rsidDel="00E86BE5">
          <w:rPr>
            <w:rFonts w:ascii="Times New Roman" w:hAnsi="Times New Roman" w:cs="Times New Roman"/>
            <w:sz w:val="24"/>
            <w:szCs w:val="24"/>
          </w:rPr>
          <w:delText xml:space="preserve">. </w:delText>
        </w:r>
      </w:del>
      <w:r w:rsidR="0033360D">
        <w:rPr>
          <w:rFonts w:ascii="Times New Roman" w:hAnsi="Times New Roman" w:cs="Times New Roman"/>
          <w:sz w:val="24"/>
          <w:szCs w:val="24"/>
        </w:rPr>
        <w:t xml:space="preserve">The </w:t>
      </w:r>
      <w:r w:rsidR="0028098E">
        <w:rPr>
          <w:rFonts w:ascii="Times New Roman" w:hAnsi="Times New Roman" w:cs="Times New Roman"/>
          <w:sz w:val="24"/>
          <w:szCs w:val="24"/>
        </w:rPr>
        <w:t>NNP-TR is a n</w:t>
      </w:r>
      <w:r w:rsidR="0028098E" w:rsidRPr="0028098E">
        <w:rPr>
          <w:rFonts w:ascii="Times New Roman" w:hAnsi="Times New Roman" w:cs="Times New Roman"/>
          <w:sz w:val="24"/>
          <w:szCs w:val="24"/>
        </w:rPr>
        <w:t xml:space="preserve">ational </w:t>
      </w:r>
      <w:r w:rsidR="0028098E">
        <w:rPr>
          <w:rFonts w:ascii="Times New Roman" w:hAnsi="Times New Roman" w:cs="Times New Roman"/>
          <w:sz w:val="24"/>
          <w:szCs w:val="24"/>
        </w:rPr>
        <w:t>p</w:t>
      </w:r>
      <w:r w:rsidR="0028098E" w:rsidRPr="0028098E">
        <w:rPr>
          <w:rFonts w:ascii="Times New Roman" w:hAnsi="Times New Roman" w:cs="Times New Roman"/>
          <w:sz w:val="24"/>
          <w:szCs w:val="24"/>
        </w:rPr>
        <w:t xml:space="preserve">ark </w:t>
      </w:r>
      <w:r w:rsidR="004129E3">
        <w:rPr>
          <w:rFonts w:ascii="Times New Roman" w:hAnsi="Times New Roman" w:cs="Times New Roman"/>
          <w:sz w:val="24"/>
          <w:szCs w:val="24"/>
        </w:rPr>
        <w:t xml:space="preserve">and is </w:t>
      </w:r>
      <w:r w:rsidR="0028098E">
        <w:rPr>
          <w:rFonts w:ascii="Times New Roman" w:hAnsi="Times New Roman" w:cs="Times New Roman"/>
          <w:sz w:val="24"/>
          <w:szCs w:val="24"/>
        </w:rPr>
        <w:t>one of the largest PAs in India (area-wise)</w:t>
      </w:r>
      <w:ins w:id="282" w:author="Bandana Shakya" w:date="2020-06-22T09:40:00Z">
        <w:r w:rsidR="00EE5948">
          <w:rPr>
            <w:rFonts w:ascii="Times New Roman" w:hAnsi="Times New Roman" w:cs="Times New Roman"/>
            <w:sz w:val="24"/>
            <w:szCs w:val="24"/>
          </w:rPr>
          <w:t xml:space="preserve">. </w:t>
        </w:r>
      </w:ins>
      <w:del w:id="283" w:author="Bandana Shakya" w:date="2020-06-22T09:40:00Z">
        <w:r w:rsidR="0028098E" w:rsidDel="00EE5948">
          <w:rPr>
            <w:rFonts w:ascii="Times New Roman" w:hAnsi="Times New Roman" w:cs="Times New Roman"/>
            <w:sz w:val="24"/>
            <w:szCs w:val="24"/>
          </w:rPr>
          <w:delText xml:space="preserve">, and </w:delText>
        </w:r>
        <w:r w:rsidR="0028098E" w:rsidRPr="0028098E" w:rsidDel="00EE5948">
          <w:rPr>
            <w:rFonts w:ascii="Times New Roman" w:hAnsi="Times New Roman" w:cs="Times New Roman"/>
            <w:sz w:val="24"/>
            <w:szCs w:val="24"/>
          </w:rPr>
          <w:delText>is situated in Changlang district</w:delText>
        </w:r>
        <w:r w:rsidR="0028098E" w:rsidDel="00EE5948">
          <w:rPr>
            <w:rFonts w:ascii="Times New Roman" w:hAnsi="Times New Roman" w:cs="Times New Roman"/>
            <w:sz w:val="24"/>
            <w:szCs w:val="24"/>
          </w:rPr>
          <w:delText xml:space="preserve"> </w:delText>
        </w:r>
        <w:r w:rsidR="0028098E" w:rsidRPr="0028098E" w:rsidDel="00EE5948">
          <w:rPr>
            <w:rFonts w:ascii="Times New Roman" w:hAnsi="Times New Roman" w:cs="Times New Roman"/>
            <w:sz w:val="24"/>
            <w:szCs w:val="24"/>
          </w:rPr>
          <w:delText>of Arunachal Pradesh</w:delText>
        </w:r>
        <w:r w:rsidR="0028098E" w:rsidDel="00EE5948">
          <w:rPr>
            <w:rFonts w:ascii="Times New Roman" w:hAnsi="Times New Roman" w:cs="Times New Roman"/>
            <w:sz w:val="24"/>
            <w:szCs w:val="24"/>
          </w:rPr>
          <w:delText xml:space="preserve">. </w:delText>
        </w:r>
      </w:del>
      <w:r w:rsidR="0028098E" w:rsidRPr="0028098E">
        <w:rPr>
          <w:rFonts w:ascii="Times New Roman" w:hAnsi="Times New Roman" w:cs="Times New Roman"/>
          <w:sz w:val="24"/>
          <w:szCs w:val="24"/>
        </w:rPr>
        <w:t>It is the only National Park in the state</w:t>
      </w:r>
      <w:ins w:id="284" w:author="Bandana Shakya" w:date="2020-06-22T09:41:00Z">
        <w:r w:rsidR="00EE5948">
          <w:rPr>
            <w:rFonts w:ascii="Times New Roman" w:hAnsi="Times New Roman" w:cs="Times New Roman"/>
            <w:sz w:val="24"/>
            <w:szCs w:val="24"/>
          </w:rPr>
          <w:t xml:space="preserve"> of Arunachal </w:t>
        </w:r>
        <w:r w:rsidR="00EE5948">
          <w:rPr>
            <w:rFonts w:ascii="Times New Roman" w:hAnsi="Times New Roman" w:cs="Times New Roman"/>
            <w:sz w:val="24"/>
            <w:szCs w:val="24"/>
          </w:rPr>
          <w:lastRenderedPageBreak/>
          <w:t xml:space="preserve">Pradesh </w:t>
        </w:r>
      </w:ins>
      <w:del w:id="285" w:author="Bandana Shakya" w:date="2020-06-22T09:41:00Z">
        <w:r w:rsidR="0028098E" w:rsidRPr="0028098E" w:rsidDel="00EE5948">
          <w:rPr>
            <w:rFonts w:ascii="Times New Roman" w:hAnsi="Times New Roman" w:cs="Times New Roman"/>
            <w:sz w:val="24"/>
            <w:szCs w:val="24"/>
          </w:rPr>
          <w:delText xml:space="preserve"> </w:delText>
        </w:r>
      </w:del>
      <w:r w:rsidR="0028098E" w:rsidRPr="0028098E">
        <w:rPr>
          <w:rFonts w:ascii="Times New Roman" w:hAnsi="Times New Roman" w:cs="Times New Roman"/>
          <w:sz w:val="24"/>
          <w:szCs w:val="24"/>
        </w:rPr>
        <w:t xml:space="preserve">having </w:t>
      </w:r>
      <w:ins w:id="286" w:author="Bandana Shakya" w:date="2020-06-22T09:41:00Z">
        <w:r w:rsidR="00EE5948">
          <w:rPr>
            <w:rFonts w:ascii="Times New Roman" w:hAnsi="Times New Roman" w:cs="Times New Roman"/>
            <w:sz w:val="24"/>
            <w:szCs w:val="24"/>
          </w:rPr>
          <w:t xml:space="preserve">a </w:t>
        </w:r>
      </w:ins>
      <w:r w:rsidR="0028098E" w:rsidRPr="0028098E">
        <w:rPr>
          <w:rFonts w:ascii="Times New Roman" w:hAnsi="Times New Roman" w:cs="Times New Roman"/>
          <w:sz w:val="24"/>
          <w:szCs w:val="24"/>
        </w:rPr>
        <w:t xml:space="preserve">dual status of a </w:t>
      </w:r>
      <w:r w:rsidR="0028098E">
        <w:rPr>
          <w:rFonts w:ascii="Times New Roman" w:hAnsi="Times New Roman" w:cs="Times New Roman"/>
          <w:sz w:val="24"/>
          <w:szCs w:val="24"/>
        </w:rPr>
        <w:t xml:space="preserve">national park and </w:t>
      </w:r>
      <w:ins w:id="287" w:author="Bandana Shakya" w:date="2020-06-26T11:48:00Z">
        <w:r w:rsidR="0002273C">
          <w:rPr>
            <w:rFonts w:ascii="Times New Roman" w:hAnsi="Times New Roman" w:cs="Times New Roman"/>
            <w:sz w:val="24"/>
            <w:szCs w:val="24"/>
          </w:rPr>
          <w:t xml:space="preserve">a </w:t>
        </w:r>
      </w:ins>
      <w:r w:rsidR="0028098E">
        <w:rPr>
          <w:rFonts w:ascii="Times New Roman" w:hAnsi="Times New Roman" w:cs="Times New Roman"/>
          <w:sz w:val="24"/>
          <w:szCs w:val="24"/>
        </w:rPr>
        <w:t>t</w:t>
      </w:r>
      <w:r w:rsidR="0028098E" w:rsidRPr="0028098E">
        <w:rPr>
          <w:rFonts w:ascii="Times New Roman" w:hAnsi="Times New Roman" w:cs="Times New Roman"/>
          <w:sz w:val="24"/>
          <w:szCs w:val="24"/>
        </w:rPr>
        <w:t xml:space="preserve">iger </w:t>
      </w:r>
      <w:r w:rsidR="0028098E">
        <w:rPr>
          <w:rFonts w:ascii="Times New Roman" w:hAnsi="Times New Roman" w:cs="Times New Roman"/>
          <w:sz w:val="24"/>
          <w:szCs w:val="24"/>
        </w:rPr>
        <w:t>r</w:t>
      </w:r>
      <w:r w:rsidR="0028098E" w:rsidRPr="0028098E">
        <w:rPr>
          <w:rFonts w:ascii="Times New Roman" w:hAnsi="Times New Roman" w:cs="Times New Roman"/>
          <w:sz w:val="24"/>
          <w:szCs w:val="24"/>
        </w:rPr>
        <w:t>eserve</w:t>
      </w:r>
      <w:ins w:id="288" w:author="Bandana Shakya" w:date="2020-06-30T07:08:00Z">
        <w:r w:rsidR="000F76C3">
          <w:rPr>
            <w:rFonts w:ascii="Times New Roman" w:hAnsi="Times New Roman" w:cs="Times New Roman"/>
            <w:sz w:val="24"/>
            <w:szCs w:val="24"/>
          </w:rPr>
          <w:t xml:space="preserve">, and </w:t>
        </w:r>
      </w:ins>
      <w:del w:id="289" w:author="Bandana Shakya" w:date="2020-06-22T09:41:00Z">
        <w:r w:rsidR="0028098E" w:rsidRPr="0028098E" w:rsidDel="00BD271E">
          <w:rPr>
            <w:rFonts w:ascii="Times New Roman" w:hAnsi="Times New Roman" w:cs="Times New Roman"/>
            <w:sz w:val="24"/>
            <w:szCs w:val="24"/>
          </w:rPr>
          <w:delText xml:space="preserve"> </w:delText>
        </w:r>
      </w:del>
      <w:r w:rsidR="0028098E" w:rsidRPr="0028098E">
        <w:rPr>
          <w:rFonts w:ascii="Times New Roman" w:hAnsi="Times New Roman" w:cs="Times New Roman"/>
          <w:sz w:val="24"/>
          <w:szCs w:val="24"/>
        </w:rPr>
        <w:t>cover</w:t>
      </w:r>
      <w:ins w:id="290" w:author="Bandana Shakya" w:date="2020-06-22T09:41:00Z">
        <w:r w:rsidR="00BD271E">
          <w:rPr>
            <w:rFonts w:ascii="Times New Roman" w:hAnsi="Times New Roman" w:cs="Times New Roman"/>
            <w:sz w:val="24"/>
            <w:szCs w:val="24"/>
          </w:rPr>
          <w:t xml:space="preserve">s </w:t>
        </w:r>
      </w:ins>
      <w:del w:id="291" w:author="Bandana Shakya" w:date="2020-06-22T09:41:00Z">
        <w:r w:rsidR="0028098E" w:rsidRPr="0028098E" w:rsidDel="00BD271E">
          <w:rPr>
            <w:rFonts w:ascii="Times New Roman" w:hAnsi="Times New Roman" w:cs="Times New Roman"/>
            <w:sz w:val="24"/>
            <w:szCs w:val="24"/>
          </w:rPr>
          <w:delText xml:space="preserve">ing </w:delText>
        </w:r>
      </w:del>
      <w:r w:rsidR="0028098E" w:rsidRPr="0028098E">
        <w:rPr>
          <w:rFonts w:ascii="Times New Roman" w:hAnsi="Times New Roman" w:cs="Times New Roman"/>
          <w:sz w:val="24"/>
          <w:szCs w:val="24"/>
        </w:rPr>
        <w:t xml:space="preserve">a </w:t>
      </w:r>
      <w:del w:id="292" w:author="Bandana Shakya" w:date="2020-06-22T09:41:00Z">
        <w:r w:rsidR="0028098E" w:rsidRPr="0028098E" w:rsidDel="00BD271E">
          <w:rPr>
            <w:rFonts w:ascii="Times New Roman" w:hAnsi="Times New Roman" w:cs="Times New Roman"/>
            <w:sz w:val="24"/>
            <w:szCs w:val="24"/>
          </w:rPr>
          <w:delText xml:space="preserve">total </w:delText>
        </w:r>
      </w:del>
      <w:r w:rsidR="0028098E" w:rsidRPr="0028098E">
        <w:rPr>
          <w:rFonts w:ascii="Times New Roman" w:hAnsi="Times New Roman" w:cs="Times New Roman"/>
          <w:sz w:val="24"/>
          <w:szCs w:val="24"/>
        </w:rPr>
        <w:t>geographical</w:t>
      </w:r>
      <w:r w:rsidR="0028098E">
        <w:rPr>
          <w:rFonts w:ascii="Times New Roman" w:hAnsi="Times New Roman" w:cs="Times New Roman"/>
          <w:sz w:val="24"/>
          <w:szCs w:val="24"/>
        </w:rPr>
        <w:t xml:space="preserve"> </w:t>
      </w:r>
      <w:r w:rsidR="0028098E" w:rsidRPr="0028098E">
        <w:rPr>
          <w:rFonts w:ascii="Times New Roman" w:hAnsi="Times New Roman" w:cs="Times New Roman"/>
          <w:sz w:val="24"/>
          <w:szCs w:val="24"/>
        </w:rPr>
        <w:t>area of 1,985 km2 with 1,808 km2 core zone and 177 km2</w:t>
      </w:r>
      <w:r w:rsidR="0028098E">
        <w:rPr>
          <w:rFonts w:ascii="Times New Roman" w:hAnsi="Times New Roman" w:cs="Times New Roman"/>
          <w:sz w:val="24"/>
          <w:szCs w:val="24"/>
        </w:rPr>
        <w:t xml:space="preserve"> </w:t>
      </w:r>
      <w:r w:rsidR="0028098E" w:rsidRPr="0028098E">
        <w:rPr>
          <w:rFonts w:ascii="Times New Roman" w:hAnsi="Times New Roman" w:cs="Times New Roman"/>
          <w:sz w:val="24"/>
          <w:szCs w:val="24"/>
        </w:rPr>
        <w:t>of buffer zone</w:t>
      </w:r>
      <w:r w:rsidR="00E577A4">
        <w:rPr>
          <w:rFonts w:ascii="Times New Roman" w:hAnsi="Times New Roman" w:cs="Times New Roman"/>
          <w:sz w:val="24"/>
          <w:szCs w:val="24"/>
        </w:rPr>
        <w:t xml:space="preserve"> </w:t>
      </w:r>
      <w:r w:rsidR="00E577A4">
        <w:rPr>
          <w:rFonts w:ascii="Times New Roman" w:hAnsi="Times New Roman" w:cs="Times New Roman"/>
          <w:sz w:val="24"/>
          <w:szCs w:val="24"/>
        </w:rPr>
        <w:fldChar w:fldCharType="begin" w:fldLock="1"/>
      </w:r>
      <w:r w:rsidR="00420868">
        <w:rPr>
          <w:rFonts w:ascii="Times New Roman" w:hAnsi="Times New Roman" w:cs="Times New Roman"/>
          <w:sz w:val="24"/>
          <w:szCs w:val="24"/>
        </w:rPr>
        <w:instrText>ADDIN CSL_CITATION {"citationItems":[{"id":"ITEM-1","itemData":{"DOI":"10.1007/s12524-013-0326-8","author":[{"dropping-particle":"","family":"Lodhi","given":"Mahendra S","non-dropping-particle":"","parse-names":false,"suffix":""},{"dropping-particle":"","family":"Samal","given":"Prasanna K","non-dropping-particle":"","parse-names":false,"suffix":""}],"id":"ITEM-1","issue":"June","issued":{"date-parts":[["2013"]]},"title":"Land Cover Mapping for Namdapha National Park ( Arunachal Pradesh ), India Using Harmonized Land Cover Legends","type":"article-journal"},"uris":["http://www.mendeley.com/documents/?uuid=9c8ce5bd-c079-4090-8de4-9c27b190d8da"]}],"mendeley":{"formattedCitation":"(Lodhi &amp; Samal, 2013)","plainTextFormattedCitation":"(Lodhi &amp; Samal, 2013)","previouslyFormattedCitation":"(Lodhi &amp; Samal, 2013)"},"properties":{"noteIndex":0},"schema":"https://github.com/citation-style-language/schema/raw/master/csl-citation.json"}</w:instrText>
      </w:r>
      <w:r w:rsidR="00E577A4">
        <w:rPr>
          <w:rFonts w:ascii="Times New Roman" w:hAnsi="Times New Roman" w:cs="Times New Roman"/>
          <w:sz w:val="24"/>
          <w:szCs w:val="24"/>
        </w:rPr>
        <w:fldChar w:fldCharType="separate"/>
      </w:r>
      <w:r w:rsidR="00E577A4" w:rsidRPr="00E577A4">
        <w:rPr>
          <w:rFonts w:ascii="Times New Roman" w:hAnsi="Times New Roman" w:cs="Times New Roman"/>
          <w:noProof/>
          <w:sz w:val="24"/>
          <w:szCs w:val="24"/>
        </w:rPr>
        <w:t>(Lodhi &amp; Samal, 2013)</w:t>
      </w:r>
      <w:r w:rsidR="00E577A4">
        <w:rPr>
          <w:rFonts w:ascii="Times New Roman" w:hAnsi="Times New Roman" w:cs="Times New Roman"/>
          <w:sz w:val="24"/>
          <w:szCs w:val="24"/>
        </w:rPr>
        <w:fldChar w:fldCharType="end"/>
      </w:r>
      <w:r w:rsidR="0028098E" w:rsidRPr="0028098E">
        <w:rPr>
          <w:rFonts w:ascii="Times New Roman" w:hAnsi="Times New Roman" w:cs="Times New Roman"/>
          <w:sz w:val="24"/>
          <w:szCs w:val="24"/>
        </w:rPr>
        <w:t xml:space="preserve">. </w:t>
      </w:r>
      <w:r w:rsidR="0001542E">
        <w:rPr>
          <w:rFonts w:ascii="Times New Roman" w:hAnsi="Times New Roman" w:cs="Times New Roman"/>
          <w:sz w:val="24"/>
          <w:szCs w:val="24"/>
        </w:rPr>
        <w:t>The HKNP is gazette</w:t>
      </w:r>
      <w:r w:rsidR="00A02141">
        <w:rPr>
          <w:rFonts w:ascii="Times New Roman" w:hAnsi="Times New Roman" w:cs="Times New Roman"/>
          <w:sz w:val="24"/>
          <w:szCs w:val="24"/>
        </w:rPr>
        <w:t>d</w:t>
      </w:r>
      <w:r w:rsidR="0001542E">
        <w:rPr>
          <w:rFonts w:ascii="Times New Roman" w:hAnsi="Times New Roman" w:cs="Times New Roman"/>
          <w:sz w:val="24"/>
          <w:szCs w:val="24"/>
        </w:rPr>
        <w:t xml:space="preserve"> as n</w:t>
      </w:r>
      <w:r w:rsidR="0001542E" w:rsidRPr="0001542E">
        <w:rPr>
          <w:rFonts w:ascii="Times New Roman" w:hAnsi="Times New Roman" w:cs="Times New Roman"/>
          <w:sz w:val="24"/>
          <w:szCs w:val="24"/>
        </w:rPr>
        <w:t xml:space="preserve">ational </w:t>
      </w:r>
      <w:r w:rsidR="0001542E">
        <w:rPr>
          <w:rFonts w:ascii="Times New Roman" w:hAnsi="Times New Roman" w:cs="Times New Roman"/>
          <w:sz w:val="24"/>
          <w:szCs w:val="24"/>
        </w:rPr>
        <w:t>p</w:t>
      </w:r>
      <w:r w:rsidR="0001542E" w:rsidRPr="0001542E">
        <w:rPr>
          <w:rFonts w:ascii="Times New Roman" w:hAnsi="Times New Roman" w:cs="Times New Roman"/>
          <w:sz w:val="24"/>
          <w:szCs w:val="24"/>
        </w:rPr>
        <w:t>ark</w:t>
      </w:r>
      <w:r w:rsidR="0001542E">
        <w:rPr>
          <w:rFonts w:ascii="Times New Roman" w:hAnsi="Times New Roman" w:cs="Times New Roman"/>
          <w:sz w:val="24"/>
          <w:szCs w:val="24"/>
        </w:rPr>
        <w:t xml:space="preserve"> in </w:t>
      </w:r>
      <w:r w:rsidR="0001542E" w:rsidRPr="0001542E">
        <w:rPr>
          <w:rFonts w:ascii="Times New Roman" w:hAnsi="Times New Roman" w:cs="Times New Roman"/>
          <w:sz w:val="24"/>
          <w:szCs w:val="24"/>
        </w:rPr>
        <w:t>1996</w:t>
      </w:r>
      <w:r w:rsidR="0001542E">
        <w:rPr>
          <w:rFonts w:ascii="Times New Roman" w:hAnsi="Times New Roman" w:cs="Times New Roman"/>
          <w:sz w:val="24"/>
          <w:szCs w:val="24"/>
        </w:rPr>
        <w:t>, and is named after the</w:t>
      </w:r>
      <w:ins w:id="293" w:author="Bandana Shakya" w:date="2020-06-22T09:42:00Z">
        <w:r w:rsidR="00BD271E">
          <w:rPr>
            <w:rFonts w:ascii="Times New Roman" w:hAnsi="Times New Roman" w:cs="Times New Roman"/>
            <w:sz w:val="24"/>
            <w:szCs w:val="24"/>
          </w:rPr>
          <w:t xml:space="preserve"> snow-capped</w:t>
        </w:r>
      </w:ins>
      <w:r w:rsidR="006275BC">
        <w:rPr>
          <w:rFonts w:ascii="Times New Roman" w:hAnsi="Times New Roman" w:cs="Times New Roman"/>
          <w:sz w:val="24"/>
          <w:szCs w:val="24"/>
        </w:rPr>
        <w:t xml:space="preserve"> H</w:t>
      </w:r>
      <w:r w:rsidR="0001542E" w:rsidRPr="0001542E">
        <w:rPr>
          <w:rFonts w:ascii="Times New Roman" w:hAnsi="Times New Roman" w:cs="Times New Roman"/>
          <w:sz w:val="24"/>
          <w:szCs w:val="24"/>
        </w:rPr>
        <w:t xml:space="preserve">kakaborazi </w:t>
      </w:r>
      <w:del w:id="294" w:author="Bandana Shakya" w:date="2020-06-22T09:42:00Z">
        <w:r w:rsidR="0001542E" w:rsidRPr="0001542E" w:rsidDel="00BD271E">
          <w:rPr>
            <w:rFonts w:ascii="Times New Roman" w:hAnsi="Times New Roman" w:cs="Times New Roman"/>
            <w:sz w:val="24"/>
            <w:szCs w:val="24"/>
          </w:rPr>
          <w:delText xml:space="preserve">snow-capped </w:delText>
        </w:r>
      </w:del>
      <w:r w:rsidR="0001542E" w:rsidRPr="0001542E">
        <w:rPr>
          <w:rFonts w:ascii="Times New Roman" w:hAnsi="Times New Roman" w:cs="Times New Roman"/>
          <w:sz w:val="24"/>
          <w:szCs w:val="24"/>
        </w:rPr>
        <w:t>mountain</w:t>
      </w:r>
      <w:r w:rsidR="006275BC">
        <w:rPr>
          <w:rFonts w:ascii="Times New Roman" w:hAnsi="Times New Roman" w:cs="Times New Roman"/>
          <w:sz w:val="24"/>
          <w:szCs w:val="24"/>
        </w:rPr>
        <w:t xml:space="preserve">- the </w:t>
      </w:r>
      <w:r w:rsidR="0001542E" w:rsidRPr="0001542E">
        <w:rPr>
          <w:rFonts w:ascii="Times New Roman" w:hAnsi="Times New Roman" w:cs="Times New Roman"/>
          <w:sz w:val="24"/>
          <w:szCs w:val="24"/>
        </w:rPr>
        <w:t xml:space="preserve">highest </w:t>
      </w:r>
      <w:r w:rsidR="006275BC">
        <w:rPr>
          <w:rFonts w:ascii="Times New Roman" w:hAnsi="Times New Roman" w:cs="Times New Roman"/>
          <w:sz w:val="24"/>
          <w:szCs w:val="24"/>
        </w:rPr>
        <w:t xml:space="preserve">peak in </w:t>
      </w:r>
      <w:r w:rsidR="0001542E" w:rsidRPr="0001542E">
        <w:rPr>
          <w:rFonts w:ascii="Times New Roman" w:hAnsi="Times New Roman" w:cs="Times New Roman"/>
          <w:sz w:val="24"/>
          <w:szCs w:val="24"/>
        </w:rPr>
        <w:t>Southeast Asia</w:t>
      </w:r>
      <w:r w:rsidR="006275BC">
        <w:rPr>
          <w:rFonts w:ascii="Times New Roman" w:hAnsi="Times New Roman" w:cs="Times New Roman"/>
          <w:sz w:val="24"/>
          <w:szCs w:val="24"/>
        </w:rPr>
        <w:t xml:space="preserve"> </w:t>
      </w:r>
      <w:r w:rsidR="006275BC" w:rsidRPr="0001542E">
        <w:rPr>
          <w:rFonts w:ascii="Times New Roman" w:hAnsi="Times New Roman" w:cs="Times New Roman"/>
          <w:sz w:val="24"/>
          <w:szCs w:val="24"/>
        </w:rPr>
        <w:t>(5,881 m)</w:t>
      </w:r>
      <w:r w:rsidR="006275BC">
        <w:rPr>
          <w:rFonts w:ascii="Times New Roman" w:hAnsi="Times New Roman" w:cs="Times New Roman"/>
          <w:sz w:val="24"/>
          <w:szCs w:val="24"/>
        </w:rPr>
        <w:t xml:space="preserve">. </w:t>
      </w:r>
      <w:r w:rsidR="00074F2F">
        <w:rPr>
          <w:rFonts w:ascii="Times New Roman" w:hAnsi="Times New Roman" w:cs="Times New Roman"/>
          <w:sz w:val="24"/>
          <w:szCs w:val="24"/>
        </w:rPr>
        <w:t xml:space="preserve">It is </w:t>
      </w:r>
      <w:r w:rsidR="004255C5" w:rsidRPr="004255C5">
        <w:rPr>
          <w:rFonts w:ascii="Times New Roman" w:hAnsi="Times New Roman" w:cs="Times New Roman"/>
          <w:sz w:val="24"/>
          <w:szCs w:val="24"/>
        </w:rPr>
        <w:t>located in Naung Mung Township</w:t>
      </w:r>
      <w:r w:rsidR="00074F2F">
        <w:rPr>
          <w:rFonts w:ascii="Times New Roman" w:hAnsi="Times New Roman" w:cs="Times New Roman"/>
          <w:sz w:val="24"/>
          <w:szCs w:val="24"/>
        </w:rPr>
        <w:t xml:space="preserve"> in </w:t>
      </w:r>
      <w:r w:rsidR="004255C5" w:rsidRPr="004255C5">
        <w:rPr>
          <w:rFonts w:ascii="Times New Roman" w:hAnsi="Times New Roman" w:cs="Times New Roman"/>
          <w:sz w:val="24"/>
          <w:szCs w:val="24"/>
        </w:rPr>
        <w:t>Putao District</w:t>
      </w:r>
      <w:r w:rsidR="004255C5">
        <w:rPr>
          <w:rFonts w:ascii="Times New Roman" w:hAnsi="Times New Roman" w:cs="Times New Roman"/>
          <w:sz w:val="24"/>
          <w:szCs w:val="24"/>
        </w:rPr>
        <w:t xml:space="preserve"> </w:t>
      </w:r>
      <w:r w:rsidR="004255C5" w:rsidRPr="004255C5">
        <w:rPr>
          <w:rFonts w:ascii="Times New Roman" w:hAnsi="Times New Roman" w:cs="Times New Roman"/>
          <w:sz w:val="24"/>
          <w:szCs w:val="24"/>
        </w:rPr>
        <w:t>of Kachin State</w:t>
      </w:r>
      <w:r w:rsidR="004255C5">
        <w:rPr>
          <w:rFonts w:ascii="Times New Roman" w:hAnsi="Times New Roman" w:cs="Times New Roman"/>
          <w:sz w:val="24"/>
          <w:szCs w:val="24"/>
        </w:rPr>
        <w:t>, Myanmar.</w:t>
      </w:r>
    </w:p>
    <w:p w:rsidR="007C49F0" w:rsidRDefault="007C49F0" w:rsidP="004255C5">
      <w:pPr>
        <w:spacing w:line="480" w:lineRule="auto"/>
        <w:rPr>
          <w:rFonts w:ascii="Times New Roman" w:hAnsi="Times New Roman" w:cs="Times New Roman"/>
          <w:sz w:val="24"/>
          <w:szCs w:val="24"/>
        </w:rPr>
      </w:pPr>
    </w:p>
    <w:p w:rsidR="005D5CD2" w:rsidRPr="005C58B2" w:rsidRDefault="005D5CD2" w:rsidP="00FF08A7">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3. Method</w:t>
      </w:r>
      <w:r w:rsidR="00294F04">
        <w:rPr>
          <w:rFonts w:ascii="Times New Roman" w:hAnsi="Times New Roman" w:cs="Times New Roman"/>
          <w:b/>
          <w:sz w:val="24"/>
          <w:szCs w:val="24"/>
        </w:rPr>
        <w:t>s</w:t>
      </w:r>
    </w:p>
    <w:p w:rsidR="001E12F7" w:rsidRDefault="00DA7FE2" w:rsidP="00056EF4">
      <w:pPr>
        <w:spacing w:line="480" w:lineRule="auto"/>
        <w:rPr>
          <w:ins w:id="295" w:author="Bandana Shakya" w:date="2020-06-16T07:46:00Z"/>
          <w:rFonts w:ascii="Times New Roman" w:hAnsi="Times New Roman" w:cs="Times New Roman"/>
          <w:sz w:val="24"/>
          <w:szCs w:val="24"/>
        </w:rPr>
      </w:pPr>
      <w:moveToRangeStart w:id="296" w:author="Bandana Shakya" w:date="2020-06-16T07:44:00Z" w:name="move43185887"/>
      <w:moveTo w:id="297" w:author="Bandana Shakya" w:date="2020-06-16T07:44:00Z">
        <w:r>
          <w:rPr>
            <w:rFonts w:ascii="Times New Roman" w:hAnsi="Times New Roman" w:cs="Times New Roman"/>
            <w:sz w:val="24"/>
            <w:szCs w:val="24"/>
          </w:rPr>
          <w:t>We adopted</w:t>
        </w:r>
      </w:moveTo>
      <w:ins w:id="298" w:author="Bandana Shakya" w:date="2020-06-17T10:49:00Z">
        <w:r w:rsidR="00AC1425">
          <w:rPr>
            <w:rFonts w:ascii="Times New Roman" w:hAnsi="Times New Roman" w:cs="Times New Roman"/>
            <w:sz w:val="24"/>
            <w:szCs w:val="24"/>
          </w:rPr>
          <w:t xml:space="preserve"> </w:t>
        </w:r>
      </w:ins>
      <w:ins w:id="299" w:author="Bandana Shakya" w:date="2020-06-17T10:50:00Z">
        <w:r w:rsidR="00AC1425">
          <w:rPr>
            <w:rFonts w:ascii="Times New Roman" w:hAnsi="Times New Roman" w:cs="Times New Roman"/>
            <w:sz w:val="24"/>
            <w:szCs w:val="24"/>
          </w:rPr>
          <w:t>transdisciplinary</w:t>
        </w:r>
      </w:ins>
      <w:ins w:id="300" w:author="Bandana Shakya" w:date="2020-06-17T10:49:00Z">
        <w:r w:rsidR="00AC1425">
          <w:rPr>
            <w:rFonts w:ascii="Times New Roman" w:hAnsi="Times New Roman" w:cs="Times New Roman"/>
            <w:sz w:val="24"/>
            <w:szCs w:val="24"/>
          </w:rPr>
          <w:t xml:space="preserve"> </w:t>
        </w:r>
      </w:ins>
      <w:ins w:id="301" w:author="Bandana Shakya" w:date="2020-06-17T10:50:00Z">
        <w:r w:rsidR="00AC1425">
          <w:rPr>
            <w:rFonts w:ascii="Times New Roman" w:hAnsi="Times New Roman" w:cs="Times New Roman"/>
            <w:sz w:val="24"/>
            <w:szCs w:val="24"/>
          </w:rPr>
          <w:t xml:space="preserve">knowledge </w:t>
        </w:r>
      </w:ins>
      <w:ins w:id="302" w:author="Bandana Shakya" w:date="2020-06-30T07:08:00Z">
        <w:r w:rsidR="00C146DF">
          <w:rPr>
            <w:rFonts w:ascii="Times New Roman" w:hAnsi="Times New Roman" w:cs="Times New Roman"/>
            <w:sz w:val="24"/>
            <w:szCs w:val="24"/>
          </w:rPr>
          <w:t xml:space="preserve">co-production </w:t>
        </w:r>
      </w:ins>
      <w:ins w:id="303" w:author="Bandana Shakya" w:date="2020-06-30T07:09:00Z">
        <w:r w:rsidR="00C146DF">
          <w:rPr>
            <w:rFonts w:ascii="Times New Roman" w:hAnsi="Times New Roman" w:cs="Times New Roman"/>
            <w:sz w:val="24"/>
            <w:szCs w:val="24"/>
          </w:rPr>
          <w:t>app</w:t>
        </w:r>
      </w:ins>
      <w:ins w:id="304" w:author="Bandana Shakya" w:date="2020-06-17T10:50:00Z">
        <w:r w:rsidR="00AC1425">
          <w:rPr>
            <w:rFonts w:ascii="Times New Roman" w:hAnsi="Times New Roman" w:cs="Times New Roman"/>
            <w:sz w:val="24"/>
            <w:szCs w:val="24"/>
          </w:rPr>
          <w:t>roach (Rist et al. 2007)</w:t>
        </w:r>
      </w:ins>
      <w:ins w:id="305" w:author="Bandana Shakya" w:date="2020-06-22T09:42:00Z">
        <w:r w:rsidR="00995C11">
          <w:rPr>
            <w:rFonts w:ascii="Times New Roman" w:hAnsi="Times New Roman" w:cs="Times New Roman"/>
            <w:sz w:val="24"/>
            <w:szCs w:val="24"/>
          </w:rPr>
          <w:t xml:space="preserve"> to</w:t>
        </w:r>
      </w:ins>
      <w:ins w:id="306" w:author="Bandana Shakya" w:date="2020-06-17T10:50:00Z">
        <w:r w:rsidR="00C52517">
          <w:rPr>
            <w:rFonts w:ascii="Times New Roman" w:hAnsi="Times New Roman" w:cs="Times New Roman"/>
            <w:sz w:val="24"/>
            <w:szCs w:val="24"/>
          </w:rPr>
          <w:t xml:space="preserve"> </w:t>
        </w:r>
      </w:ins>
      <w:moveTo w:id="307" w:author="Bandana Shakya" w:date="2020-06-16T07:44:00Z">
        <w:del w:id="308" w:author="Bandana Shakya" w:date="2020-06-17T10:48:00Z">
          <w:r w:rsidDel="00E20EE3">
            <w:rPr>
              <w:rFonts w:ascii="Times New Roman" w:hAnsi="Times New Roman" w:cs="Times New Roman"/>
              <w:sz w:val="24"/>
              <w:szCs w:val="24"/>
            </w:rPr>
            <w:delText xml:space="preserve"> </w:delText>
          </w:r>
        </w:del>
        <w:del w:id="309" w:author="Bandana Shakya" w:date="2020-06-17T10:50:00Z">
          <w:r w:rsidDel="00C52517">
            <w:rPr>
              <w:rFonts w:ascii="Times New Roman" w:hAnsi="Times New Roman" w:cs="Times New Roman"/>
              <w:sz w:val="24"/>
              <w:szCs w:val="24"/>
            </w:rPr>
            <w:delText xml:space="preserve">expert’s knowledge approach to </w:delText>
          </w:r>
        </w:del>
        <w:del w:id="310" w:author="Bandana Shakya" w:date="2020-06-22T09:42:00Z">
          <w:r w:rsidDel="00995C11">
            <w:rPr>
              <w:rFonts w:ascii="Times New Roman" w:hAnsi="Times New Roman" w:cs="Times New Roman"/>
              <w:sz w:val="24"/>
              <w:szCs w:val="24"/>
            </w:rPr>
            <w:delText xml:space="preserve">both </w:delText>
          </w:r>
        </w:del>
        <w:del w:id="311" w:author="Bandana Shakya" w:date="2020-06-22T09:43:00Z">
          <w:r w:rsidDel="00995C11">
            <w:rPr>
              <w:rFonts w:ascii="Times New Roman" w:hAnsi="Times New Roman" w:cs="Times New Roman"/>
              <w:sz w:val="24"/>
              <w:szCs w:val="24"/>
            </w:rPr>
            <w:delText xml:space="preserve">sensitize stakeholders and </w:delText>
          </w:r>
        </w:del>
        <w:del w:id="312" w:author="Bandana Shakya" w:date="2020-06-22T09:45:00Z">
          <w:r w:rsidDel="000F7ACA">
            <w:rPr>
              <w:rFonts w:ascii="Times New Roman" w:hAnsi="Times New Roman" w:cs="Times New Roman"/>
              <w:sz w:val="24"/>
              <w:szCs w:val="24"/>
            </w:rPr>
            <w:delText>connect knowledge of</w:delText>
          </w:r>
        </w:del>
      </w:moveTo>
      <w:ins w:id="313" w:author="Bandana Shakya" w:date="2020-06-22T09:45:00Z">
        <w:r w:rsidR="000F7ACA">
          <w:rPr>
            <w:rFonts w:ascii="Times New Roman" w:hAnsi="Times New Roman" w:cs="Times New Roman"/>
            <w:sz w:val="24"/>
            <w:szCs w:val="24"/>
          </w:rPr>
          <w:t xml:space="preserve">sensitize </w:t>
        </w:r>
      </w:ins>
      <w:moveTo w:id="314" w:author="Bandana Shakya" w:date="2020-06-16T07:44:00Z">
        <w:del w:id="315" w:author="Bandana Shakya" w:date="2020-06-22T09:45:00Z">
          <w:r w:rsidDel="000F7ACA">
            <w:rPr>
              <w:rFonts w:ascii="Times New Roman" w:hAnsi="Times New Roman" w:cs="Times New Roman"/>
              <w:sz w:val="24"/>
              <w:szCs w:val="24"/>
            </w:rPr>
            <w:delText xml:space="preserve"> </w:delText>
          </w:r>
        </w:del>
        <w:r>
          <w:rPr>
            <w:rFonts w:ascii="Times New Roman" w:hAnsi="Times New Roman" w:cs="Times New Roman"/>
            <w:sz w:val="24"/>
            <w:szCs w:val="24"/>
          </w:rPr>
          <w:t xml:space="preserve">wider stakeholders on issues of ecosystem services </w:t>
        </w:r>
        <w:del w:id="316" w:author="Bandana Shakya" w:date="2020-06-22T09:47:00Z">
          <w:r w:rsidDel="00023BA1">
            <w:rPr>
              <w:rFonts w:ascii="Times New Roman" w:hAnsi="Times New Roman" w:cs="Times New Roman"/>
              <w:sz w:val="24"/>
              <w:szCs w:val="24"/>
            </w:rPr>
            <w:fldChar w:fldCharType="begin" w:fldLock="1"/>
          </w:r>
          <w:r w:rsidDel="00023BA1">
            <w:rPr>
              <w:rFonts w:ascii="Times New Roman" w:hAnsi="Times New Roman" w:cs="Times New Roman"/>
              <w:sz w:val="24"/>
              <w:szCs w:val="24"/>
            </w:rPr>
            <w:delInstrText>ADDIN CSL_CITATION {"citationItems":[{"id":"ITEM-1","itemData":{"DOI":"10.1073/pnas.1414374112","author":[{"dropping-particle":"","family":"Reyers","given":"Belinda","non-dropping-particle":"","parse-names":false,"suffix":""},{"dropping-particle":"","family":"Nel","given":"Jeanne L","non-dropping-particle":"","parse-names":false,"suffix":""},{"dropping-particle":"","family":"Farrell","given":"Patrick J O","non-dropping-particle":"","parse-names":false,"suffix":""},{"dropping-particle":"","family":"Sitas","given":"Nadia","non-dropping-particle":"","parse-names":false,"suffix":""},{"dropping-particle":"","family":"Nel","given":"Deon C","non-dropping-particle":"","parse-names":false,"suffix":""}],"container-title":"PNAS","id":"ITEM-1","issue":"24","issued":{"date-parts":[["2015"]]},"title":"Navigating complexity through knowledge coproduction : Mainstreaming ecosystem services into disaster risk reduction","type":"article-journal","volume":"112"},"uris":["http://www.mendeley.com/documents/?uuid=1b672415-5d33-4d18-9605-71304afcdd56"]}],"mendeley":{"formattedCitation":"(Reyers, Nel, Farrell, Sitas, &amp; Nel, 2015)","manualFormatting":"(Reyers et al., 2015)","plainTextFormattedCitation":"(Reyers, Nel, Farrell, Sitas, &amp; Nel, 2015)","previouslyFormattedCitation":"(Reyers, Nel, Farrell, Sitas, &amp; Nel, 2015)"},"properties":{"noteIndex":0},"schema":"https://github.com/citation-style-language/schema/raw/master/csl-citation.json"}</w:delInstrText>
          </w:r>
          <w:r w:rsidDel="00023BA1">
            <w:rPr>
              <w:rFonts w:ascii="Times New Roman" w:hAnsi="Times New Roman" w:cs="Times New Roman"/>
              <w:sz w:val="24"/>
              <w:szCs w:val="24"/>
            </w:rPr>
            <w:fldChar w:fldCharType="separate"/>
          </w:r>
          <w:r w:rsidRPr="00420868" w:rsidDel="00023BA1">
            <w:rPr>
              <w:rFonts w:ascii="Times New Roman" w:hAnsi="Times New Roman" w:cs="Times New Roman"/>
              <w:noProof/>
              <w:sz w:val="24"/>
              <w:szCs w:val="24"/>
            </w:rPr>
            <w:delText>(Reyers</w:delText>
          </w:r>
          <w:r w:rsidDel="00023BA1">
            <w:rPr>
              <w:rFonts w:ascii="Times New Roman" w:hAnsi="Times New Roman" w:cs="Times New Roman"/>
              <w:noProof/>
              <w:sz w:val="24"/>
              <w:szCs w:val="24"/>
            </w:rPr>
            <w:delText xml:space="preserve"> et al., </w:delText>
          </w:r>
          <w:r w:rsidRPr="00420868" w:rsidDel="00023BA1">
            <w:rPr>
              <w:rFonts w:ascii="Times New Roman" w:hAnsi="Times New Roman" w:cs="Times New Roman"/>
              <w:noProof/>
              <w:sz w:val="24"/>
              <w:szCs w:val="24"/>
            </w:rPr>
            <w:delText>2015)</w:delText>
          </w:r>
          <w:r w:rsidDel="00023BA1">
            <w:rPr>
              <w:rFonts w:ascii="Times New Roman" w:hAnsi="Times New Roman" w:cs="Times New Roman"/>
              <w:sz w:val="24"/>
              <w:szCs w:val="24"/>
            </w:rPr>
            <w:fldChar w:fldCharType="end"/>
          </w:r>
          <w:r w:rsidDel="00023BA1">
            <w:rPr>
              <w:rFonts w:ascii="Times New Roman" w:hAnsi="Times New Roman" w:cs="Times New Roman"/>
              <w:sz w:val="24"/>
              <w:szCs w:val="24"/>
            </w:rPr>
            <w:delText xml:space="preserve">. </w:delText>
          </w:r>
        </w:del>
      </w:moveTo>
      <w:moveToRangeEnd w:id="296"/>
      <w:ins w:id="317" w:author="Bandana Shakya" w:date="2020-06-16T07:37:00Z">
        <w:r w:rsidR="006579CF">
          <w:rPr>
            <w:rFonts w:ascii="Times New Roman" w:hAnsi="Times New Roman" w:cs="Times New Roman"/>
            <w:sz w:val="24"/>
            <w:szCs w:val="24"/>
          </w:rPr>
          <w:t xml:space="preserve">A </w:t>
        </w:r>
      </w:ins>
      <w:del w:id="318" w:author="Bandana Shakya" w:date="2020-06-16T07:37:00Z">
        <w:r w:rsidR="00E940D1" w:rsidDel="006579CF">
          <w:rPr>
            <w:rFonts w:ascii="Times New Roman" w:hAnsi="Times New Roman" w:cs="Times New Roman"/>
            <w:sz w:val="24"/>
            <w:szCs w:val="24"/>
          </w:rPr>
          <w:delText>We</w:delText>
        </w:r>
        <w:r w:rsidR="00286754" w:rsidDel="006579CF">
          <w:rPr>
            <w:rFonts w:ascii="Times New Roman" w:hAnsi="Times New Roman" w:cs="Times New Roman"/>
            <w:sz w:val="24"/>
            <w:szCs w:val="24"/>
          </w:rPr>
          <w:delText xml:space="preserve"> use</w:delText>
        </w:r>
        <w:r w:rsidR="00206F93" w:rsidDel="006579CF">
          <w:rPr>
            <w:rFonts w:ascii="Times New Roman" w:hAnsi="Times New Roman" w:cs="Times New Roman"/>
            <w:sz w:val="24"/>
            <w:szCs w:val="24"/>
          </w:rPr>
          <w:delText>d</w:delText>
        </w:r>
        <w:r w:rsidR="00286754" w:rsidDel="006579CF">
          <w:rPr>
            <w:rFonts w:ascii="Times New Roman" w:hAnsi="Times New Roman" w:cs="Times New Roman"/>
            <w:sz w:val="24"/>
            <w:szCs w:val="24"/>
          </w:rPr>
          <w:delText xml:space="preserve"> a </w:delText>
        </w:r>
      </w:del>
      <w:r w:rsidR="00286754">
        <w:rPr>
          <w:rFonts w:ascii="Times New Roman" w:hAnsi="Times New Roman" w:cs="Times New Roman"/>
          <w:sz w:val="24"/>
          <w:szCs w:val="24"/>
        </w:rPr>
        <w:t>t</w:t>
      </w:r>
      <w:r w:rsidR="008A43AF">
        <w:rPr>
          <w:rFonts w:ascii="Times New Roman" w:hAnsi="Times New Roman" w:cs="Times New Roman"/>
          <w:sz w:val="24"/>
          <w:szCs w:val="24"/>
        </w:rPr>
        <w:t>hree</w:t>
      </w:r>
      <w:r w:rsidR="00286754">
        <w:rPr>
          <w:rFonts w:ascii="Times New Roman" w:hAnsi="Times New Roman" w:cs="Times New Roman"/>
          <w:sz w:val="24"/>
          <w:szCs w:val="24"/>
        </w:rPr>
        <w:t>-</w:t>
      </w:r>
      <w:r w:rsidR="008A43AF">
        <w:rPr>
          <w:rFonts w:ascii="Times New Roman" w:hAnsi="Times New Roman" w:cs="Times New Roman"/>
          <w:sz w:val="24"/>
          <w:szCs w:val="24"/>
        </w:rPr>
        <w:t xml:space="preserve">step </w:t>
      </w:r>
      <w:ins w:id="319" w:author="Bandana Shakya" w:date="2020-06-22T10:12:00Z">
        <w:r w:rsidR="00D10119">
          <w:rPr>
            <w:rFonts w:ascii="Times New Roman" w:hAnsi="Times New Roman" w:cs="Times New Roman"/>
            <w:sz w:val="24"/>
            <w:szCs w:val="24"/>
          </w:rPr>
          <w:t xml:space="preserve">harmonized </w:t>
        </w:r>
      </w:ins>
      <w:r w:rsidR="00286754">
        <w:rPr>
          <w:rFonts w:ascii="Times New Roman" w:hAnsi="Times New Roman" w:cs="Times New Roman"/>
          <w:sz w:val="24"/>
          <w:szCs w:val="24"/>
        </w:rPr>
        <w:t>method</w:t>
      </w:r>
      <w:ins w:id="320" w:author="Bandana Shakya" w:date="2020-06-22T09:49:00Z">
        <w:r w:rsidR="00B127FF">
          <w:rPr>
            <w:rFonts w:ascii="Times New Roman" w:hAnsi="Times New Roman" w:cs="Times New Roman"/>
            <w:sz w:val="24"/>
            <w:szCs w:val="24"/>
          </w:rPr>
          <w:t xml:space="preserve"> </w:t>
        </w:r>
      </w:ins>
      <w:ins w:id="321" w:author="Bandana Shakya" w:date="2020-06-26T11:48:00Z">
        <w:r w:rsidR="001D7777">
          <w:rPr>
            <w:rFonts w:ascii="Times New Roman" w:hAnsi="Times New Roman" w:cs="Times New Roman"/>
            <w:sz w:val="24"/>
            <w:szCs w:val="24"/>
          </w:rPr>
          <w:t xml:space="preserve">comprising </w:t>
        </w:r>
      </w:ins>
      <w:del w:id="322" w:author="Bandana Shakya" w:date="2020-06-22T09:49:00Z">
        <w:r w:rsidR="00286754" w:rsidDel="00B127FF">
          <w:rPr>
            <w:rFonts w:ascii="Times New Roman" w:hAnsi="Times New Roman" w:cs="Times New Roman"/>
            <w:sz w:val="24"/>
            <w:szCs w:val="24"/>
          </w:rPr>
          <w:delText xml:space="preserve">ology </w:delText>
        </w:r>
      </w:del>
      <w:ins w:id="323" w:author="Bandana Shakya" w:date="2020-06-16T07:47:00Z">
        <w:r w:rsidR="00911FBA">
          <w:rPr>
            <w:rFonts w:ascii="Times New Roman" w:hAnsi="Times New Roman" w:cs="Times New Roman"/>
            <w:sz w:val="24"/>
            <w:szCs w:val="24"/>
          </w:rPr>
          <w:t xml:space="preserve">participatory </w:t>
        </w:r>
      </w:ins>
      <w:ins w:id="324" w:author="Bandana Shakya" w:date="2020-06-16T08:12:00Z">
        <w:r w:rsidR="003D45CF">
          <w:rPr>
            <w:rFonts w:ascii="Times New Roman" w:hAnsi="Times New Roman" w:cs="Times New Roman"/>
            <w:sz w:val="24"/>
            <w:szCs w:val="24"/>
          </w:rPr>
          <w:t xml:space="preserve">identification of </w:t>
        </w:r>
      </w:ins>
      <w:ins w:id="325" w:author="Bandana Shakya" w:date="2020-06-16T07:48:00Z">
        <w:r w:rsidR="00B136DD">
          <w:rPr>
            <w:rFonts w:ascii="Times New Roman" w:hAnsi="Times New Roman" w:cs="Times New Roman"/>
            <w:sz w:val="24"/>
            <w:szCs w:val="24"/>
          </w:rPr>
          <w:t>ecosystem services of top management priority</w:t>
        </w:r>
        <w:r w:rsidR="00B70FDB">
          <w:rPr>
            <w:rFonts w:ascii="Times New Roman" w:hAnsi="Times New Roman" w:cs="Times New Roman"/>
            <w:sz w:val="24"/>
            <w:szCs w:val="24"/>
          </w:rPr>
          <w:t xml:space="preserve">, </w:t>
        </w:r>
      </w:ins>
      <w:ins w:id="326" w:author="Bandana Shakya" w:date="2020-06-16T07:47:00Z">
        <w:r w:rsidR="00911FBA">
          <w:rPr>
            <w:rFonts w:ascii="Times New Roman" w:hAnsi="Times New Roman" w:cs="Times New Roman"/>
            <w:sz w:val="24"/>
            <w:szCs w:val="24"/>
          </w:rPr>
          <w:t>p</w:t>
        </w:r>
        <w:r w:rsidR="00B136DD">
          <w:rPr>
            <w:rFonts w:ascii="Times New Roman" w:hAnsi="Times New Roman" w:cs="Times New Roman"/>
            <w:sz w:val="24"/>
            <w:szCs w:val="24"/>
          </w:rPr>
          <w:t xml:space="preserve">articipatory mapping of </w:t>
        </w:r>
      </w:ins>
      <w:ins w:id="327" w:author="Bandana Shakya" w:date="2020-06-16T07:48:00Z">
        <w:r w:rsidR="00B70FDB">
          <w:rPr>
            <w:rFonts w:ascii="Times New Roman" w:hAnsi="Times New Roman" w:cs="Times New Roman"/>
            <w:sz w:val="24"/>
            <w:szCs w:val="24"/>
          </w:rPr>
          <w:t xml:space="preserve">ecosystem </w:t>
        </w:r>
      </w:ins>
      <w:ins w:id="328" w:author="Bandana Shakya" w:date="2020-06-16T07:47:00Z">
        <w:r w:rsidR="00B136DD">
          <w:rPr>
            <w:rFonts w:ascii="Times New Roman" w:hAnsi="Times New Roman" w:cs="Times New Roman"/>
            <w:sz w:val="24"/>
            <w:szCs w:val="24"/>
          </w:rPr>
          <w:t>services</w:t>
        </w:r>
      </w:ins>
      <w:ins w:id="329" w:author="Bandana Shakya" w:date="2020-06-16T07:49:00Z">
        <w:r w:rsidR="00B70FDB">
          <w:rPr>
            <w:rFonts w:ascii="Times New Roman" w:hAnsi="Times New Roman" w:cs="Times New Roman"/>
            <w:sz w:val="24"/>
            <w:szCs w:val="24"/>
          </w:rPr>
          <w:t xml:space="preserve"> </w:t>
        </w:r>
      </w:ins>
      <w:ins w:id="330" w:author="Bandana Shakya" w:date="2020-06-26T11:49:00Z">
        <w:r w:rsidR="001D7777">
          <w:rPr>
            <w:rFonts w:ascii="Times New Roman" w:hAnsi="Times New Roman" w:cs="Times New Roman"/>
            <w:sz w:val="24"/>
            <w:szCs w:val="24"/>
          </w:rPr>
          <w:t>flow</w:t>
        </w:r>
      </w:ins>
      <w:ins w:id="331" w:author="Bandana Shakya" w:date="2020-06-30T07:20:00Z">
        <w:r w:rsidR="00DC11A0">
          <w:rPr>
            <w:rFonts w:ascii="Times New Roman" w:hAnsi="Times New Roman" w:cs="Times New Roman"/>
            <w:sz w:val="24"/>
            <w:szCs w:val="24"/>
          </w:rPr>
          <w:t xml:space="preserve"> </w:t>
        </w:r>
      </w:ins>
      <w:ins w:id="332" w:author="Bandana Shakya" w:date="2020-06-30T07:22:00Z">
        <w:r w:rsidR="00DE24EB">
          <w:rPr>
            <w:rFonts w:ascii="Times New Roman" w:hAnsi="Times New Roman" w:cs="Times New Roman"/>
            <w:sz w:val="24"/>
            <w:szCs w:val="24"/>
          </w:rPr>
          <w:fldChar w:fldCharType="begin" w:fldLock="1"/>
        </w:r>
      </w:ins>
      <w:r w:rsidR="00ED029C">
        <w:rPr>
          <w:rFonts w:ascii="Times New Roman" w:hAnsi="Times New Roman" w:cs="Times New Roman"/>
          <w:sz w:val="24"/>
          <w:szCs w:val="24"/>
        </w:rPr>
        <w:instrText>ADDIN CSL_CITATION {"citationItems":[{"id":"ITEM-1","itemData":{"DOI":"10.1016/j.ecoser.2012.09.001","abstract":"The use of ecosystem service maps for conservation planning is increasing. However, their potential for measuring the benefits derived from protected areas has rarely been studied. To overcome this, information gap, we organized two expert workshops based on participatory mapping techniques for Doñana and Sierra Nevada protected areas. Protected area managers and scientists mapped service provision hotspots, (SPHs), degraded SPHs and service benefiting areas (SBAs). In Doñana, SPHs were located inside the protected area and its surroundings, whereas, degraded SPHs were located primarily within the protected areas. In Sierra Nevada, most SPHs and most degraded SPHs were located inside the protected area. SBAs were located in the surrounding territory for both protected areas, especially in the neighboring cities. We also identified the major issues that faced both protected areas and their drivers of change. We found that most problems originated outside the limits of the protected areas and were produced by drivers associated with economic factors and land use changes. We discuss the implications of using ecosystem services maps for protected area management and the effects of the surrounding territory on areas within the protected zone. The results of our study demonstrate the need for a broader territorial planning strategy.","author":[{"dropping-particle":"","family":"Palomo","given":"I","non-dropping-particle":"","parse-names":false,"suffix":""},{"dropping-particle":"","family":"Martín-López","given":"B","non-dropping-particle":"","parse-names":false,"suffix":""},{"dropping-particle":"","family":"Potschin","given":"M","non-dropping-particle":"","parse-names":false,"suffix":""},{"dropping-particle":"","family":"Haines-Young","given":"R","non-dropping-particle":"","parse-names":false,"suffix":""},{"dropping-particle":"","family":"Montes","given":"C","non-dropping-particle":"","parse-names":false,"suffix":""}],"container-title":"Ecosystem Services","id":"ITEM-1","issued":{"date-parts":[["2013"]]},"page":"104-116","title":"National Parks , buffer zones and surrounding lands : Mapping ecosystem service flows","type":"article-journal","volume":"4"},"uris":["http://www.mendeley.com/documents/?uuid=d81a05a1-445f-4771-a534-6300d8e901fe"]}],"mendeley":{"formattedCitation":"(Palomo, Martín-López, Potschin, Haines-Young, &amp; Montes, 2013)","manualFormatting":"(Palomo et al., 2013)","plainTextFormattedCitation":"(Palomo, Martín-López, Potschin, Haines-Young, &amp; Montes, 2013)","previouslyFormattedCitation":"(Palomo, Martín-López, Potschin, Haines-Young, &amp; Montes, 2013)"},"properties":{"noteIndex":0},"schema":"https://github.com/citation-style-language/schema/raw/master/csl-citation.json"}</w:instrText>
      </w:r>
      <w:r w:rsidR="00DE24EB">
        <w:rPr>
          <w:rFonts w:ascii="Times New Roman" w:hAnsi="Times New Roman" w:cs="Times New Roman"/>
          <w:sz w:val="24"/>
          <w:szCs w:val="24"/>
        </w:rPr>
        <w:fldChar w:fldCharType="separate"/>
      </w:r>
      <w:r w:rsidR="00DE24EB" w:rsidRPr="00DE24EB">
        <w:rPr>
          <w:rFonts w:ascii="Times New Roman" w:hAnsi="Times New Roman" w:cs="Times New Roman"/>
          <w:noProof/>
          <w:sz w:val="24"/>
          <w:szCs w:val="24"/>
        </w:rPr>
        <w:t>(Palomo</w:t>
      </w:r>
      <w:r w:rsidR="00DE24EB">
        <w:rPr>
          <w:rFonts w:ascii="Times New Roman" w:hAnsi="Times New Roman" w:cs="Times New Roman"/>
          <w:noProof/>
          <w:sz w:val="24"/>
          <w:szCs w:val="24"/>
        </w:rPr>
        <w:t xml:space="preserve"> et al., </w:t>
      </w:r>
      <w:r w:rsidR="00DE24EB" w:rsidRPr="00DE24EB">
        <w:rPr>
          <w:rFonts w:ascii="Times New Roman" w:hAnsi="Times New Roman" w:cs="Times New Roman"/>
          <w:noProof/>
          <w:sz w:val="24"/>
          <w:szCs w:val="24"/>
        </w:rPr>
        <w:t>2013)</w:t>
      </w:r>
      <w:ins w:id="333" w:author="Bandana Shakya" w:date="2020-06-30T07:22:00Z">
        <w:r w:rsidR="00DE24EB">
          <w:rPr>
            <w:rFonts w:ascii="Times New Roman" w:hAnsi="Times New Roman" w:cs="Times New Roman"/>
            <w:sz w:val="24"/>
            <w:szCs w:val="24"/>
          </w:rPr>
          <w:fldChar w:fldCharType="end"/>
        </w:r>
      </w:ins>
      <w:ins w:id="334" w:author="Bandana Shakya" w:date="2020-06-26T11:49:00Z">
        <w:r w:rsidR="001D7777">
          <w:rPr>
            <w:rFonts w:ascii="Times New Roman" w:hAnsi="Times New Roman" w:cs="Times New Roman"/>
            <w:sz w:val="24"/>
            <w:szCs w:val="24"/>
          </w:rPr>
          <w:t xml:space="preserve">, </w:t>
        </w:r>
      </w:ins>
      <w:ins w:id="335" w:author="Bandana Shakya" w:date="2020-06-16T07:47:00Z">
        <w:r w:rsidR="00B136DD">
          <w:rPr>
            <w:rFonts w:ascii="Times New Roman" w:hAnsi="Times New Roman" w:cs="Times New Roman"/>
            <w:sz w:val="24"/>
            <w:szCs w:val="24"/>
          </w:rPr>
          <w:t>and participatory scenario</w:t>
        </w:r>
      </w:ins>
      <w:ins w:id="336" w:author="Bandana Shakya" w:date="2020-06-17T10:52:00Z">
        <w:r w:rsidR="00CF1CD2">
          <w:rPr>
            <w:rFonts w:ascii="Times New Roman" w:hAnsi="Times New Roman" w:cs="Times New Roman"/>
            <w:sz w:val="24"/>
            <w:szCs w:val="24"/>
          </w:rPr>
          <w:t xml:space="preserve">-based assessment of </w:t>
        </w:r>
      </w:ins>
      <w:ins w:id="337" w:author="Bandana Shakya" w:date="2020-06-26T11:49:00Z">
        <w:r w:rsidR="001D7777">
          <w:rPr>
            <w:rFonts w:ascii="Times New Roman" w:hAnsi="Times New Roman" w:cs="Times New Roman"/>
            <w:sz w:val="24"/>
            <w:szCs w:val="24"/>
          </w:rPr>
          <w:t xml:space="preserve">prioritized </w:t>
        </w:r>
      </w:ins>
      <w:ins w:id="338" w:author="Bandana Shakya" w:date="2020-06-17T10:52:00Z">
        <w:r w:rsidR="00CF1CD2">
          <w:rPr>
            <w:rFonts w:ascii="Times New Roman" w:hAnsi="Times New Roman" w:cs="Times New Roman"/>
            <w:sz w:val="24"/>
            <w:szCs w:val="24"/>
          </w:rPr>
          <w:t>ecosystem services</w:t>
        </w:r>
      </w:ins>
      <w:r w:rsidR="00DE24EB">
        <w:rPr>
          <w:rFonts w:ascii="Times New Roman" w:hAnsi="Times New Roman" w:cs="Times New Roman"/>
          <w:sz w:val="24"/>
          <w:szCs w:val="24"/>
        </w:rPr>
        <w:t xml:space="preserve"> </w:t>
      </w:r>
      <w:r w:rsidR="00ED029C">
        <w:rPr>
          <w:rFonts w:ascii="Times New Roman" w:hAnsi="Times New Roman" w:cs="Times New Roman"/>
          <w:sz w:val="24"/>
          <w:szCs w:val="24"/>
        </w:rPr>
        <w:fldChar w:fldCharType="begin" w:fldLock="1"/>
      </w:r>
      <w:r w:rsidR="00DF2FBF">
        <w:rPr>
          <w:rFonts w:ascii="Times New Roman" w:hAnsi="Times New Roman" w:cs="Times New Roman"/>
          <w:sz w:val="24"/>
          <w:szCs w:val="24"/>
        </w:rPr>
        <w:instrText>ADDIN CSL_CITATION {"citationItems":[{"id":"ITEM-1","itemData":{"DOI":"10.5751/ES-03862-160123","abstract":"Conservation and development visions in and around protected areas generate confrontation and uncertainty that damage the biodiversity and ecosystem services which maintain human well-being. To address this issue, we applied the participatory scenario planning framework to the protected area of the Doñana social-ecological system in southwestern Spain. This work explores the social perceptions regarding the conditions, trends, trade-offs, and future of ecosystem services and human well-being, and seeks management strategies for the Doñana social-ecological system and its protected areas. We found that participatory scenario planning (1) can create different visions of the future of the system addressing its uncertainty and the main ecosystem services trade-offs, and (2) can propose consensual management strategies to determine a path toward a desirable future. © 2011 by the author(s).","author":[{"dropping-particle":"","family":"Palomo","given":"I","non-dropping-particle":"","parse-names":false,"suffix":""},{"dropping-particle":"","family":"Martín-López","given":"B","non-dropping-particle":"","parse-names":false,"suffix":""},{"dropping-particle":"","family":"López-Santiago","given":"C","non-dropping-particle":"","parse-names":false,"suffix":""},{"dropping-particle":"","family":"Montes","given":"C","non-dropping-particle":"","parse-names":false,"suffix":""}],"container-title":"Ecology and Society","id":"ITEM-1","issue":"1","issued":{"date-parts":[["2011"]]},"note":"Cited By :107\n\nExport Date: 4 March 2020","publisher-place":"Social-Ecological Systems Laboratory, Department of Ecology, Universidad Autónoma de Madrid, Spain","title":"Participatory scenario planning for protected areas management under the ecosystem services framework: The Doñana social-ecological system in Southwestern Spain","type":"article-journal","volume":"16"},"uris":["http://www.mendeley.com/documents/?uuid=69d568bd-96be-4774-b318-a587defd6013"]}],"mendeley":{"formattedCitation":"(Palomo, Martín-López, López-Santiago, &amp; Montes, 2011)","manualFormatting":"(Palomo et al., 2011)","plainTextFormattedCitation":"(Palomo, Martín-López, López-Santiago, &amp; Montes, 2011)","previouslyFormattedCitation":"(Palomo, Martín-López, López-Santiago, &amp; Montes, 2011)"},"properties":{"noteIndex":0},"schema":"https://github.com/citation-style-language/schema/raw/master/csl-citation.json"}</w:instrText>
      </w:r>
      <w:r w:rsidR="00ED029C">
        <w:rPr>
          <w:rFonts w:ascii="Times New Roman" w:hAnsi="Times New Roman" w:cs="Times New Roman"/>
          <w:sz w:val="24"/>
          <w:szCs w:val="24"/>
        </w:rPr>
        <w:fldChar w:fldCharType="separate"/>
      </w:r>
      <w:r w:rsidR="00ED029C" w:rsidRPr="00ED029C">
        <w:rPr>
          <w:rFonts w:ascii="Times New Roman" w:hAnsi="Times New Roman" w:cs="Times New Roman"/>
          <w:noProof/>
          <w:sz w:val="24"/>
          <w:szCs w:val="24"/>
        </w:rPr>
        <w:t>(Palomo</w:t>
      </w:r>
      <w:r w:rsidR="00ED029C">
        <w:rPr>
          <w:rFonts w:ascii="Times New Roman" w:hAnsi="Times New Roman" w:cs="Times New Roman"/>
          <w:noProof/>
          <w:sz w:val="24"/>
          <w:szCs w:val="24"/>
        </w:rPr>
        <w:t xml:space="preserve"> et al., </w:t>
      </w:r>
      <w:r w:rsidR="00ED029C" w:rsidRPr="00ED029C">
        <w:rPr>
          <w:rFonts w:ascii="Times New Roman" w:hAnsi="Times New Roman" w:cs="Times New Roman"/>
          <w:noProof/>
          <w:sz w:val="24"/>
          <w:szCs w:val="24"/>
        </w:rPr>
        <w:t>2011)</w:t>
      </w:r>
      <w:r w:rsidR="00ED029C">
        <w:rPr>
          <w:rFonts w:ascii="Times New Roman" w:hAnsi="Times New Roman" w:cs="Times New Roman"/>
          <w:sz w:val="24"/>
          <w:szCs w:val="24"/>
        </w:rPr>
        <w:fldChar w:fldCharType="end"/>
      </w:r>
      <w:r w:rsidR="00ED029C">
        <w:rPr>
          <w:rFonts w:ascii="Times New Roman" w:hAnsi="Times New Roman" w:cs="Times New Roman"/>
          <w:sz w:val="24"/>
          <w:szCs w:val="24"/>
        </w:rPr>
        <w:t xml:space="preserve"> </w:t>
      </w:r>
      <w:ins w:id="339" w:author="Bandana Shakya" w:date="2020-06-22T09:49:00Z">
        <w:r w:rsidR="00B127FF">
          <w:rPr>
            <w:rFonts w:ascii="Times New Roman" w:hAnsi="Times New Roman" w:cs="Times New Roman"/>
            <w:sz w:val="24"/>
            <w:szCs w:val="24"/>
          </w:rPr>
          <w:t>was followed</w:t>
        </w:r>
      </w:ins>
      <w:ins w:id="340" w:author="Bandana Shakya" w:date="2020-06-22T10:12:00Z">
        <w:r w:rsidR="00D10119">
          <w:rPr>
            <w:rFonts w:ascii="Times New Roman" w:hAnsi="Times New Roman" w:cs="Times New Roman"/>
            <w:sz w:val="24"/>
            <w:szCs w:val="24"/>
          </w:rPr>
          <w:t xml:space="preserve"> for all the three PAs</w:t>
        </w:r>
      </w:ins>
      <w:ins w:id="341" w:author="Bandana Shakya" w:date="2020-06-17T10:52:00Z">
        <w:r w:rsidR="00CF1CD2">
          <w:rPr>
            <w:rFonts w:ascii="Times New Roman" w:hAnsi="Times New Roman" w:cs="Times New Roman"/>
            <w:sz w:val="24"/>
            <w:szCs w:val="24"/>
          </w:rPr>
          <w:t xml:space="preserve">. </w:t>
        </w:r>
      </w:ins>
      <w:ins w:id="342" w:author="Bandana Shakya" w:date="2020-06-16T07:55:00Z">
        <w:r w:rsidR="00C84A86">
          <w:rPr>
            <w:rFonts w:ascii="Times New Roman" w:hAnsi="Times New Roman" w:cs="Times New Roman"/>
            <w:sz w:val="24"/>
            <w:szCs w:val="24"/>
          </w:rPr>
          <w:t xml:space="preserve">Knowledge co-production was facilitated </w:t>
        </w:r>
        <w:r w:rsidR="00C84A86" w:rsidRPr="005E1DA3">
          <w:rPr>
            <w:rFonts w:ascii="Times New Roman" w:hAnsi="Times New Roman" w:cs="Times New Roman"/>
            <w:sz w:val="24"/>
            <w:szCs w:val="24"/>
          </w:rPr>
          <w:t xml:space="preserve">through </w:t>
        </w:r>
        <w:r w:rsidR="00C84A86">
          <w:rPr>
            <w:rFonts w:ascii="Times New Roman" w:hAnsi="Times New Roman" w:cs="Times New Roman"/>
            <w:sz w:val="24"/>
            <w:szCs w:val="24"/>
          </w:rPr>
          <w:t xml:space="preserve">three stakeholder’s </w:t>
        </w:r>
        <w:r w:rsidR="00C84A86" w:rsidRPr="005E1DA3">
          <w:rPr>
            <w:rFonts w:ascii="Times New Roman" w:hAnsi="Times New Roman" w:cs="Times New Roman"/>
            <w:sz w:val="24"/>
            <w:szCs w:val="24"/>
          </w:rPr>
          <w:t>workshop</w:t>
        </w:r>
        <w:r w:rsidR="00C84A86">
          <w:rPr>
            <w:rFonts w:ascii="Times New Roman" w:hAnsi="Times New Roman" w:cs="Times New Roman"/>
            <w:sz w:val="24"/>
            <w:szCs w:val="24"/>
          </w:rPr>
          <w:t xml:space="preserve">s in China, India and </w:t>
        </w:r>
        <w:r w:rsidR="00C84A86" w:rsidRPr="005E1DA3">
          <w:rPr>
            <w:rFonts w:ascii="Times New Roman" w:hAnsi="Times New Roman" w:cs="Times New Roman"/>
            <w:sz w:val="24"/>
            <w:szCs w:val="24"/>
          </w:rPr>
          <w:t>Myanmar</w:t>
        </w:r>
      </w:ins>
      <w:ins w:id="343" w:author="Bandana Shakya" w:date="2020-06-22T09:50:00Z">
        <w:r w:rsidR="00B66F1D">
          <w:rPr>
            <w:rFonts w:ascii="Times New Roman" w:hAnsi="Times New Roman" w:cs="Times New Roman"/>
            <w:sz w:val="24"/>
            <w:szCs w:val="24"/>
          </w:rPr>
          <w:t xml:space="preserve"> where </w:t>
        </w:r>
      </w:ins>
      <w:ins w:id="344" w:author="Bandana Shakya" w:date="2020-06-17T10:54:00Z">
        <w:r w:rsidR="006F3029">
          <w:rPr>
            <w:rFonts w:ascii="Times New Roman" w:hAnsi="Times New Roman" w:cs="Times New Roman"/>
            <w:sz w:val="24"/>
            <w:szCs w:val="24"/>
          </w:rPr>
          <w:t xml:space="preserve">a </w:t>
        </w:r>
      </w:ins>
      <w:ins w:id="345" w:author="Bandana Shakya" w:date="2020-06-16T07:55:00Z">
        <w:r w:rsidR="00C84A86" w:rsidRPr="005E1DA3">
          <w:rPr>
            <w:rFonts w:ascii="Times New Roman" w:hAnsi="Times New Roman" w:cs="Times New Roman"/>
            <w:sz w:val="24"/>
            <w:szCs w:val="24"/>
          </w:rPr>
          <w:t>total of 122 participants</w:t>
        </w:r>
      </w:ins>
      <w:ins w:id="346" w:author="Bandana Shakya" w:date="2020-06-22T10:18:00Z">
        <w:r w:rsidR="00B160CE">
          <w:rPr>
            <w:rFonts w:ascii="Times New Roman" w:hAnsi="Times New Roman" w:cs="Times New Roman"/>
            <w:sz w:val="24"/>
            <w:szCs w:val="24"/>
          </w:rPr>
          <w:t xml:space="preserve"> contributed</w:t>
        </w:r>
      </w:ins>
      <w:ins w:id="347" w:author="Bandana Shakya" w:date="2020-06-22T10:19:00Z">
        <w:r w:rsidR="00D82B8E">
          <w:rPr>
            <w:rFonts w:ascii="Times New Roman" w:hAnsi="Times New Roman" w:cs="Times New Roman"/>
            <w:sz w:val="24"/>
            <w:szCs w:val="24"/>
          </w:rPr>
          <w:t xml:space="preserve"> with</w:t>
        </w:r>
      </w:ins>
      <w:ins w:id="348" w:author="Bandana Shakya" w:date="2020-06-22T10:23:00Z">
        <w:r w:rsidR="00716758">
          <w:rPr>
            <w:rFonts w:ascii="Times New Roman" w:hAnsi="Times New Roman" w:cs="Times New Roman"/>
            <w:sz w:val="24"/>
            <w:szCs w:val="24"/>
          </w:rPr>
          <w:t xml:space="preserve"> </w:t>
        </w:r>
      </w:ins>
      <w:ins w:id="349" w:author="Bandana Shakya" w:date="2020-06-26T11:50:00Z">
        <w:r w:rsidR="00096247">
          <w:rPr>
            <w:rFonts w:ascii="Times New Roman" w:hAnsi="Times New Roman" w:cs="Times New Roman"/>
            <w:sz w:val="24"/>
            <w:szCs w:val="24"/>
          </w:rPr>
          <w:t xml:space="preserve">respective </w:t>
        </w:r>
      </w:ins>
      <w:ins w:id="350" w:author="Bandana Shakya" w:date="2020-06-22T10:25:00Z">
        <w:r w:rsidR="004F25B3">
          <w:rPr>
            <w:rFonts w:ascii="Times New Roman" w:hAnsi="Times New Roman" w:cs="Times New Roman"/>
            <w:sz w:val="24"/>
            <w:szCs w:val="24"/>
          </w:rPr>
          <w:t xml:space="preserve">representation </w:t>
        </w:r>
      </w:ins>
      <w:ins w:id="351" w:author="Bandana Shakya" w:date="2020-06-26T11:50:00Z">
        <w:r w:rsidR="00096247">
          <w:rPr>
            <w:rFonts w:ascii="Times New Roman" w:hAnsi="Times New Roman" w:cs="Times New Roman"/>
            <w:sz w:val="24"/>
            <w:szCs w:val="24"/>
          </w:rPr>
          <w:t xml:space="preserve">share of </w:t>
        </w:r>
      </w:ins>
      <w:ins w:id="352" w:author="Bandana Shakya" w:date="2020-06-22T10:23:00Z">
        <w:r w:rsidR="00716758">
          <w:rPr>
            <w:rFonts w:ascii="Times New Roman" w:hAnsi="Times New Roman" w:cs="Times New Roman"/>
            <w:sz w:val="24"/>
            <w:szCs w:val="24"/>
          </w:rPr>
          <w:t xml:space="preserve">29%, 34% and 37% </w:t>
        </w:r>
      </w:ins>
      <w:ins w:id="353" w:author="Bandana Shakya" w:date="2020-06-22T10:25:00Z">
        <w:r w:rsidR="004F25B3">
          <w:rPr>
            <w:rFonts w:ascii="Times New Roman" w:hAnsi="Times New Roman" w:cs="Times New Roman"/>
            <w:sz w:val="24"/>
            <w:szCs w:val="24"/>
          </w:rPr>
          <w:t xml:space="preserve">between the countries. </w:t>
        </w:r>
      </w:ins>
      <w:ins w:id="354" w:author="Bandana Shakya" w:date="2020-06-16T07:56:00Z">
        <w:r w:rsidR="00E42327">
          <w:rPr>
            <w:rFonts w:ascii="Times New Roman" w:hAnsi="Times New Roman" w:cs="Times New Roman"/>
            <w:sz w:val="24"/>
            <w:szCs w:val="24"/>
          </w:rPr>
          <w:t xml:space="preserve">Given that </w:t>
        </w:r>
      </w:ins>
      <w:ins w:id="355" w:author="Bandana Shakya" w:date="2020-06-26T11:50:00Z">
        <w:r w:rsidR="00096247">
          <w:rPr>
            <w:rFonts w:ascii="Times New Roman" w:hAnsi="Times New Roman" w:cs="Times New Roman"/>
            <w:sz w:val="24"/>
            <w:szCs w:val="24"/>
          </w:rPr>
          <w:t xml:space="preserve">the </w:t>
        </w:r>
      </w:ins>
      <w:ins w:id="356" w:author="Bandana Shakya" w:date="2020-06-16T07:56:00Z">
        <w:r w:rsidR="00E42327">
          <w:rPr>
            <w:rFonts w:ascii="Times New Roman" w:hAnsi="Times New Roman" w:cs="Times New Roman"/>
            <w:sz w:val="24"/>
            <w:szCs w:val="24"/>
          </w:rPr>
          <w:t>social learning is more ex</w:t>
        </w:r>
      </w:ins>
      <w:ins w:id="357" w:author="Bandana Shakya" w:date="2020-07-01T08:57:00Z">
        <w:r w:rsidR="00871C7D">
          <w:rPr>
            <w:rFonts w:ascii="Times New Roman" w:hAnsi="Times New Roman" w:cs="Times New Roman"/>
            <w:sz w:val="24"/>
            <w:szCs w:val="24"/>
          </w:rPr>
          <w:t>p</w:t>
        </w:r>
      </w:ins>
      <w:ins w:id="358" w:author="Bandana Shakya" w:date="2020-06-16T07:56:00Z">
        <w:r w:rsidR="00E42327">
          <w:rPr>
            <w:rFonts w:ascii="Times New Roman" w:hAnsi="Times New Roman" w:cs="Times New Roman"/>
            <w:sz w:val="24"/>
            <w:szCs w:val="24"/>
          </w:rPr>
          <w:t xml:space="preserve">licit and effective with </w:t>
        </w:r>
      </w:ins>
      <w:ins w:id="359" w:author="Bandana Shakya" w:date="2020-06-16T07:57:00Z">
        <w:r w:rsidR="000B5EBC">
          <w:rPr>
            <w:rFonts w:ascii="Times New Roman" w:hAnsi="Times New Roman" w:cs="Times New Roman"/>
            <w:sz w:val="24"/>
            <w:szCs w:val="24"/>
          </w:rPr>
          <w:t>mix</w:t>
        </w:r>
      </w:ins>
      <w:ins w:id="360" w:author="Bandana Shakya" w:date="2020-06-17T10:55:00Z">
        <w:r w:rsidR="003C43F5">
          <w:rPr>
            <w:rFonts w:ascii="Times New Roman" w:hAnsi="Times New Roman" w:cs="Times New Roman"/>
            <w:sz w:val="24"/>
            <w:szCs w:val="24"/>
          </w:rPr>
          <w:t>e</w:t>
        </w:r>
      </w:ins>
      <w:ins w:id="361" w:author="Bandana Shakya" w:date="2020-06-16T07:57:00Z">
        <w:r w:rsidR="000B5EBC">
          <w:rPr>
            <w:rFonts w:ascii="Times New Roman" w:hAnsi="Times New Roman" w:cs="Times New Roman"/>
            <w:sz w:val="24"/>
            <w:szCs w:val="24"/>
          </w:rPr>
          <w:t>d group of participants (</w:t>
        </w:r>
      </w:ins>
      <w:ins w:id="362" w:author="Bandana Shakya" w:date="2020-06-16T08:05:00Z">
        <w:r w:rsidR="000B4D16">
          <w:rPr>
            <w:rFonts w:ascii="Times New Roman" w:hAnsi="Times New Roman" w:cs="Times New Roman"/>
            <w:sz w:val="24"/>
            <w:szCs w:val="24"/>
          </w:rPr>
          <w:t xml:space="preserve">Garcia-Nieto et al., 2019), </w:t>
        </w:r>
      </w:ins>
      <w:ins w:id="363" w:author="Bandana Shakya" w:date="2020-06-17T10:55:00Z">
        <w:r w:rsidR="003C43F5">
          <w:rPr>
            <w:rFonts w:ascii="Times New Roman" w:hAnsi="Times New Roman" w:cs="Times New Roman"/>
            <w:sz w:val="24"/>
            <w:szCs w:val="24"/>
          </w:rPr>
          <w:t>we ensured that p</w:t>
        </w:r>
      </w:ins>
      <w:ins w:id="364" w:author="Bandana Shakya" w:date="2020-06-16T07:55:00Z">
        <w:r w:rsidR="00C84A86">
          <w:rPr>
            <w:rFonts w:ascii="Times New Roman" w:hAnsi="Times New Roman" w:cs="Times New Roman"/>
            <w:sz w:val="24"/>
            <w:szCs w:val="24"/>
          </w:rPr>
          <w:t xml:space="preserve">articipants </w:t>
        </w:r>
      </w:ins>
      <w:ins w:id="365" w:author="Bandana Shakya" w:date="2020-06-16T08:06:00Z">
        <w:r w:rsidR="00156D18">
          <w:rPr>
            <w:rFonts w:ascii="Times New Roman" w:hAnsi="Times New Roman" w:cs="Times New Roman"/>
            <w:sz w:val="24"/>
            <w:szCs w:val="24"/>
          </w:rPr>
          <w:t xml:space="preserve">in </w:t>
        </w:r>
      </w:ins>
      <w:ins w:id="366" w:author="Bandana Shakya" w:date="2020-06-17T10:55:00Z">
        <w:r w:rsidR="003C43F5">
          <w:rPr>
            <w:rFonts w:ascii="Times New Roman" w:hAnsi="Times New Roman" w:cs="Times New Roman"/>
            <w:sz w:val="24"/>
            <w:szCs w:val="24"/>
          </w:rPr>
          <w:t>all three w</w:t>
        </w:r>
      </w:ins>
      <w:ins w:id="367" w:author="Bandana Shakya" w:date="2020-06-16T08:06:00Z">
        <w:r w:rsidR="00156D18">
          <w:rPr>
            <w:rFonts w:ascii="Times New Roman" w:hAnsi="Times New Roman" w:cs="Times New Roman"/>
            <w:sz w:val="24"/>
            <w:szCs w:val="24"/>
          </w:rPr>
          <w:t xml:space="preserve">orkshops </w:t>
        </w:r>
      </w:ins>
      <w:ins w:id="368" w:author="Bandana Shakya" w:date="2020-06-16T07:55:00Z">
        <w:r w:rsidR="00C84A86">
          <w:rPr>
            <w:rFonts w:ascii="Times New Roman" w:hAnsi="Times New Roman" w:cs="Times New Roman"/>
            <w:sz w:val="24"/>
            <w:szCs w:val="24"/>
          </w:rPr>
          <w:t>were</w:t>
        </w:r>
      </w:ins>
      <w:ins w:id="369" w:author="Bandana Shakya" w:date="2020-06-17T10:55:00Z">
        <w:r w:rsidR="003C43F5">
          <w:rPr>
            <w:rFonts w:ascii="Times New Roman" w:hAnsi="Times New Roman" w:cs="Times New Roman"/>
            <w:sz w:val="24"/>
            <w:szCs w:val="24"/>
          </w:rPr>
          <w:t xml:space="preserve"> a </w:t>
        </w:r>
      </w:ins>
      <w:ins w:id="370" w:author="Bandana Shakya" w:date="2020-06-16T07:55:00Z">
        <w:r w:rsidR="00C84A86">
          <w:rPr>
            <w:rFonts w:ascii="Times New Roman" w:hAnsi="Times New Roman" w:cs="Times New Roman"/>
            <w:sz w:val="24"/>
            <w:szCs w:val="24"/>
          </w:rPr>
          <w:t>mixed group of representatives from government departments (</w:t>
        </w:r>
        <w:r w:rsidR="00C84A86" w:rsidRPr="005E1DA3">
          <w:rPr>
            <w:rFonts w:ascii="Times New Roman" w:hAnsi="Times New Roman" w:cs="Times New Roman"/>
            <w:sz w:val="24"/>
            <w:szCs w:val="24"/>
          </w:rPr>
          <w:t>protected area managers</w:t>
        </w:r>
        <w:r w:rsidR="00C84A86">
          <w:rPr>
            <w:rFonts w:ascii="Times New Roman" w:hAnsi="Times New Roman" w:cs="Times New Roman"/>
            <w:sz w:val="24"/>
            <w:szCs w:val="24"/>
          </w:rPr>
          <w:t xml:space="preserve">, ministries and line </w:t>
        </w:r>
        <w:r w:rsidR="00C84A86" w:rsidRPr="005E1DA3">
          <w:rPr>
            <w:rFonts w:ascii="Times New Roman" w:hAnsi="Times New Roman" w:cs="Times New Roman"/>
            <w:sz w:val="24"/>
            <w:szCs w:val="24"/>
          </w:rPr>
          <w:t>departments</w:t>
        </w:r>
        <w:r w:rsidR="00C84A86">
          <w:rPr>
            <w:rFonts w:ascii="Times New Roman" w:hAnsi="Times New Roman" w:cs="Times New Roman"/>
            <w:sz w:val="24"/>
            <w:szCs w:val="24"/>
          </w:rPr>
          <w:t xml:space="preserve">), </w:t>
        </w:r>
        <w:r w:rsidR="00C84A86" w:rsidRPr="005E1DA3">
          <w:rPr>
            <w:rFonts w:ascii="Times New Roman" w:hAnsi="Times New Roman" w:cs="Times New Roman"/>
            <w:sz w:val="24"/>
            <w:szCs w:val="24"/>
          </w:rPr>
          <w:t xml:space="preserve">research and academic institutions, </w:t>
        </w:r>
        <w:r w:rsidR="00C84A86">
          <w:rPr>
            <w:rFonts w:ascii="Times New Roman" w:hAnsi="Times New Roman" w:cs="Times New Roman"/>
            <w:sz w:val="24"/>
            <w:szCs w:val="24"/>
          </w:rPr>
          <w:t xml:space="preserve">development practitioners from </w:t>
        </w:r>
        <w:r w:rsidR="00C84A86" w:rsidRPr="005E1DA3">
          <w:rPr>
            <w:rFonts w:ascii="Times New Roman" w:hAnsi="Times New Roman" w:cs="Times New Roman"/>
            <w:sz w:val="24"/>
            <w:szCs w:val="24"/>
          </w:rPr>
          <w:t>international organizations</w:t>
        </w:r>
        <w:r w:rsidR="00C84A86">
          <w:rPr>
            <w:rFonts w:ascii="Times New Roman" w:hAnsi="Times New Roman" w:cs="Times New Roman"/>
            <w:sz w:val="24"/>
            <w:szCs w:val="24"/>
          </w:rPr>
          <w:t xml:space="preserve"> and n</w:t>
        </w:r>
        <w:r w:rsidR="00C84A86" w:rsidRPr="005E1DA3">
          <w:rPr>
            <w:rFonts w:ascii="Times New Roman" w:hAnsi="Times New Roman" w:cs="Times New Roman"/>
            <w:sz w:val="24"/>
            <w:szCs w:val="24"/>
          </w:rPr>
          <w:t>on-governmental organizations, community members</w:t>
        </w:r>
        <w:r w:rsidR="00C84A86">
          <w:rPr>
            <w:rFonts w:ascii="Times New Roman" w:hAnsi="Times New Roman" w:cs="Times New Roman"/>
            <w:sz w:val="24"/>
            <w:szCs w:val="24"/>
          </w:rPr>
          <w:t>,</w:t>
        </w:r>
        <w:r w:rsidR="00C84A86" w:rsidRPr="005E1DA3">
          <w:rPr>
            <w:rFonts w:ascii="Times New Roman" w:hAnsi="Times New Roman" w:cs="Times New Roman"/>
            <w:sz w:val="24"/>
            <w:szCs w:val="24"/>
          </w:rPr>
          <w:t xml:space="preserve"> and private sector</w:t>
        </w:r>
        <w:r w:rsidR="00714E67">
          <w:rPr>
            <w:rFonts w:ascii="Times New Roman" w:hAnsi="Times New Roman" w:cs="Times New Roman"/>
            <w:sz w:val="24"/>
            <w:szCs w:val="24"/>
          </w:rPr>
          <w:t xml:space="preserve"> i</w:t>
        </w:r>
        <w:r w:rsidR="00BC212E">
          <w:rPr>
            <w:rFonts w:ascii="Times New Roman" w:hAnsi="Times New Roman" w:cs="Times New Roman"/>
            <w:sz w:val="24"/>
            <w:szCs w:val="24"/>
          </w:rPr>
          <w:t xml:space="preserve">nstitutions. </w:t>
        </w:r>
      </w:ins>
      <w:ins w:id="371" w:author="Bandana Shakya" w:date="2020-07-01T09:50:00Z">
        <w:r w:rsidR="00D9045C" w:rsidRPr="00D9045C">
          <w:rPr>
            <w:rFonts w:ascii="Times New Roman" w:hAnsi="Times New Roman" w:cs="Times New Roman"/>
            <w:sz w:val="24"/>
            <w:szCs w:val="24"/>
          </w:rPr>
          <w:t>ES assessments are mostly complex</w:t>
        </w:r>
      </w:ins>
      <w:ins w:id="372" w:author="Bandana Shakya" w:date="2020-07-01T09:51:00Z">
        <w:r w:rsidR="00634408">
          <w:rPr>
            <w:rFonts w:ascii="Times New Roman" w:hAnsi="Times New Roman" w:cs="Times New Roman"/>
            <w:sz w:val="24"/>
            <w:szCs w:val="24"/>
          </w:rPr>
          <w:t>, and w</w:t>
        </w:r>
        <w:r w:rsidR="00634408">
          <w:rPr>
            <w:rFonts w:ascii="Times New Roman" w:hAnsi="Times New Roman" w:cs="Times New Roman"/>
            <w:sz w:val="24"/>
            <w:szCs w:val="24"/>
          </w:rPr>
          <w:t xml:space="preserve">e </w:t>
        </w:r>
        <w:r w:rsidR="00634408">
          <w:rPr>
            <w:rFonts w:ascii="Times New Roman" w:hAnsi="Times New Roman" w:cs="Times New Roman"/>
            <w:sz w:val="24"/>
            <w:szCs w:val="24"/>
          </w:rPr>
          <w:t xml:space="preserve">needed to keep </w:t>
        </w:r>
        <w:r w:rsidR="00634408">
          <w:rPr>
            <w:rFonts w:ascii="Times New Roman" w:hAnsi="Times New Roman" w:cs="Times New Roman"/>
            <w:sz w:val="24"/>
            <w:szCs w:val="24"/>
          </w:rPr>
          <w:t xml:space="preserve">the method simple to capture as much stakeholders’ value and local dynamics </w:t>
        </w:r>
        <w:r w:rsidR="00634408">
          <w:rPr>
            <w:rFonts w:ascii="Times New Roman" w:hAnsi="Times New Roman" w:cs="Times New Roman"/>
            <w:sz w:val="24"/>
            <w:szCs w:val="24"/>
          </w:rPr>
          <w:fldChar w:fldCharType="begin" w:fldLock="1"/>
        </w:r>
        <w:r w:rsidR="00634408">
          <w:rPr>
            <w:rFonts w:ascii="Times New Roman" w:hAnsi="Times New Roman" w:cs="Times New Roman"/>
            <w:sz w:val="24"/>
            <w:szCs w:val="24"/>
          </w:rPr>
          <w:instrText>ADDIN CSL_CITATION {"citationItems":[{"id":"ITEM-1","itemData":{"DOI":"https://doi.org/10.1016/j.biocon.2012.08.018","ISSN":"0006-3207","abstract":"The establishment of protected areas, such as Natura 2000, is a common approach to curbing biodiversity loss. But many of these areas are owned or managed by private actors. Policies indicate that their involvement should be encouraged to ensure long term success. However, to date there have been no systematic evaluations of whether local actor involvement in the management of protected areas does in fact contribute to the conservation of biodiversity, which is the expressed policy goal. Research incorporating both qualitative and quantitative data was carried out in three case studies in Scotland where local actor input was required in the development and/or implementation of Natura 2000 management plans. No relationship was found between the characteristics of the process of stakeholder involvement and stakeholders’ perceptions of future biodiversity outcomes. Social outcomes of increased stakeholder involvement, such as increased trust, did however increase the perceived likelihood of positive future biodiversity outcomes. The findings indicate that efforts aimed at increasing stakeholder involvement in the management of protected areas need to consider making processes more independent, and acknowledge and address underlying biodiversity conflicts. The findings also emphasise the need to evaluate multi-level conservation efforts in terms of processes, social outcomes and biodiversity outcomes.","author":[{"dropping-particle":"","family":"Young","given":"Juliette C","non-dropping-particle":"","parse-names":false,"suffix":""},{"dropping-particle":"","family":"Jordan","given":"Andrew","non-dropping-particle":"","parse-names":false,"suffix":""},{"dropping-particle":"","family":"R. Searle","given":"Kate","non-dropping-particle":"","parse-names":false,"suffix":""},{"dropping-particle":"","family":"Butler","given":"Adam","non-dropping-particle":"","parse-names":false,"suffix":""},{"dropping-particle":"","family":"S. Chapman","given":"Daniel","non-dropping-particle":"","parse-names":false,"suffix":""},{"dropping-particle":"","family":"Simmons","given":"Peter","non-dropping-particle":"","parse-names":false,"suffix":""},{"dropping-particle":"","family":"Watt","given":"Allan D","non-dropping-particle":"","parse-names":false,"suffix":""}],"container-title":"Biological Conservation","id":"ITEM-1","issued":{"date-parts":[["2013"]]},"page":"359-370","title":"Does stakeholder involvement really benefit biodiversity conservation?","type":"article-journal","volume":"158"},"uris":["http://www.mendeley.com/documents/?uuid=fc818a1a-2fb4-4967-a8b6-04bc50aefe91"]}],"mendeley":{"formattedCitation":"(Young et al., 2013)","plainTextFormattedCitation":"(Young et al., 2013)"},"properties":{"noteIndex":0},"schema":"https://github.com/citation-style-language/schema/raw/master/csl-citation.json"}</w:instrText>
        </w:r>
        <w:r w:rsidR="00634408">
          <w:rPr>
            <w:rFonts w:ascii="Times New Roman" w:hAnsi="Times New Roman" w:cs="Times New Roman"/>
            <w:sz w:val="24"/>
            <w:szCs w:val="24"/>
          </w:rPr>
          <w:fldChar w:fldCharType="separate"/>
        </w:r>
        <w:r w:rsidR="00634408" w:rsidRPr="002378A0">
          <w:rPr>
            <w:rFonts w:ascii="Times New Roman" w:hAnsi="Times New Roman" w:cs="Times New Roman"/>
            <w:noProof/>
            <w:sz w:val="24"/>
            <w:szCs w:val="24"/>
          </w:rPr>
          <w:t>(Young et al., 2013)</w:t>
        </w:r>
        <w:r w:rsidR="00634408">
          <w:rPr>
            <w:rFonts w:ascii="Times New Roman" w:hAnsi="Times New Roman" w:cs="Times New Roman"/>
            <w:sz w:val="24"/>
            <w:szCs w:val="24"/>
          </w:rPr>
          <w:fldChar w:fldCharType="end"/>
        </w:r>
        <w:r w:rsidR="00634408">
          <w:rPr>
            <w:rFonts w:ascii="Times New Roman" w:hAnsi="Times New Roman" w:cs="Times New Roman"/>
            <w:sz w:val="24"/>
            <w:szCs w:val="24"/>
          </w:rPr>
          <w:t xml:space="preserve">, </w:t>
        </w:r>
      </w:ins>
      <w:ins w:id="373" w:author="Bandana Shakya" w:date="2020-06-30T07:55:00Z">
        <w:r w:rsidR="00DE0DCF">
          <w:rPr>
            <w:rFonts w:ascii="Times New Roman" w:hAnsi="Times New Roman" w:cs="Times New Roman"/>
            <w:sz w:val="24"/>
            <w:szCs w:val="24"/>
          </w:rPr>
          <w:lastRenderedPageBreak/>
          <w:t xml:space="preserve">GIS maps, PCA (Principal Component Analysis) bioplot, and Excel charts were used to visualize the results. </w:t>
        </w:r>
      </w:ins>
      <w:ins w:id="374" w:author="Bandana Shakya" w:date="2020-06-16T07:55:00Z">
        <w:r w:rsidR="00C84A86">
          <w:rPr>
            <w:rFonts w:ascii="Times New Roman" w:hAnsi="Times New Roman" w:cs="Times New Roman"/>
            <w:sz w:val="24"/>
            <w:szCs w:val="24"/>
          </w:rPr>
          <w:t>De</w:t>
        </w:r>
        <w:r w:rsidR="00C84A86" w:rsidRPr="005E1DA3">
          <w:rPr>
            <w:rFonts w:ascii="Times New Roman" w:hAnsi="Times New Roman" w:cs="Times New Roman"/>
            <w:sz w:val="24"/>
            <w:szCs w:val="24"/>
          </w:rPr>
          <w:t xml:space="preserve">tails of each </w:t>
        </w:r>
        <w:r w:rsidR="00C84A86">
          <w:rPr>
            <w:rFonts w:ascii="Times New Roman" w:hAnsi="Times New Roman" w:cs="Times New Roman"/>
            <w:sz w:val="24"/>
            <w:szCs w:val="24"/>
          </w:rPr>
          <w:t xml:space="preserve">step is </w:t>
        </w:r>
        <w:r w:rsidR="00C84A86" w:rsidRPr="005E1DA3">
          <w:rPr>
            <w:rFonts w:ascii="Times New Roman" w:hAnsi="Times New Roman" w:cs="Times New Roman"/>
            <w:sz w:val="24"/>
            <w:szCs w:val="24"/>
          </w:rPr>
          <w:t>given below:</w:t>
        </w:r>
      </w:ins>
      <w:del w:id="375" w:author="Bandana Shakya" w:date="2020-06-16T07:45:00Z">
        <w:r w:rsidR="00286754" w:rsidDel="00DA7FE2">
          <w:rPr>
            <w:rFonts w:ascii="Times New Roman" w:hAnsi="Times New Roman" w:cs="Times New Roman"/>
            <w:sz w:val="24"/>
            <w:szCs w:val="24"/>
          </w:rPr>
          <w:delText xml:space="preserve">to </w:delText>
        </w:r>
        <w:r w:rsidR="00206F93" w:rsidDel="00DA7FE2">
          <w:rPr>
            <w:rFonts w:ascii="Times New Roman" w:hAnsi="Times New Roman" w:cs="Times New Roman"/>
            <w:sz w:val="24"/>
            <w:szCs w:val="24"/>
          </w:rPr>
          <w:delText xml:space="preserve">identify </w:delText>
        </w:r>
        <w:r w:rsidR="003509A9" w:rsidDel="00DA7FE2">
          <w:rPr>
            <w:rFonts w:ascii="Times New Roman" w:hAnsi="Times New Roman" w:cs="Times New Roman"/>
            <w:sz w:val="24"/>
            <w:szCs w:val="24"/>
          </w:rPr>
          <w:delText xml:space="preserve">ecosystem </w:delText>
        </w:r>
        <w:r w:rsidR="00206F93" w:rsidDel="00DA7FE2">
          <w:rPr>
            <w:rFonts w:ascii="Times New Roman" w:hAnsi="Times New Roman" w:cs="Times New Roman"/>
            <w:sz w:val="24"/>
            <w:szCs w:val="24"/>
          </w:rPr>
          <w:delText>services of common importance to all three countries and map the ecosystem services flow</w:delText>
        </w:r>
        <w:r w:rsidR="00A02141" w:rsidDel="00DA7FE2">
          <w:rPr>
            <w:rFonts w:ascii="Times New Roman" w:hAnsi="Times New Roman" w:cs="Times New Roman"/>
            <w:sz w:val="24"/>
            <w:szCs w:val="24"/>
          </w:rPr>
          <w:delText xml:space="preserve"> from the </w:delText>
        </w:r>
        <w:r w:rsidR="00074DB1" w:rsidDel="00DA7FE2">
          <w:rPr>
            <w:rFonts w:ascii="Times New Roman" w:hAnsi="Times New Roman" w:cs="Times New Roman"/>
            <w:sz w:val="24"/>
            <w:szCs w:val="24"/>
          </w:rPr>
          <w:delText>PAs</w:delText>
        </w:r>
        <w:r w:rsidR="005E7837" w:rsidDel="00DA7FE2">
          <w:rPr>
            <w:rFonts w:ascii="Times New Roman" w:hAnsi="Times New Roman" w:cs="Times New Roman"/>
            <w:sz w:val="24"/>
            <w:szCs w:val="24"/>
          </w:rPr>
          <w:delText xml:space="preserve">: </w:delText>
        </w:r>
      </w:del>
    </w:p>
    <w:p w:rsidR="005A6F20" w:rsidRPr="005E1DA3" w:rsidDel="00A872C3" w:rsidRDefault="005E1DA3" w:rsidP="00196A42">
      <w:pPr>
        <w:spacing w:line="480" w:lineRule="auto"/>
        <w:rPr>
          <w:del w:id="376" w:author="Bandana Shakya" w:date="2020-06-16T08:10:00Z"/>
          <w:rFonts w:ascii="Times New Roman" w:hAnsi="Times New Roman" w:cs="Times New Roman"/>
          <w:sz w:val="24"/>
          <w:szCs w:val="24"/>
        </w:rPr>
      </w:pPr>
      <w:del w:id="377" w:author="Bandana Shakya" w:date="2020-06-16T08:10:00Z">
        <w:r w:rsidRPr="005E1DA3" w:rsidDel="00A872C3">
          <w:rPr>
            <w:rFonts w:ascii="Times New Roman" w:hAnsi="Times New Roman" w:cs="Times New Roman"/>
            <w:sz w:val="24"/>
            <w:szCs w:val="24"/>
          </w:rPr>
          <w:delText>Step 1</w:delText>
        </w:r>
        <w:r w:rsidR="00975636" w:rsidRPr="005E1DA3" w:rsidDel="00A872C3">
          <w:rPr>
            <w:rFonts w:ascii="Times New Roman" w:hAnsi="Times New Roman" w:cs="Times New Roman"/>
            <w:sz w:val="24"/>
            <w:szCs w:val="24"/>
          </w:rPr>
          <w:delText>) i</w:delText>
        </w:r>
        <w:r w:rsidR="0075726E" w:rsidRPr="005E1DA3" w:rsidDel="00A872C3">
          <w:rPr>
            <w:rFonts w:ascii="Times New Roman" w:hAnsi="Times New Roman" w:cs="Times New Roman"/>
            <w:sz w:val="24"/>
            <w:szCs w:val="24"/>
          </w:rPr>
          <w:delText>dentification of ecosystem services of</w:delText>
        </w:r>
        <w:r w:rsidR="00C41C86" w:rsidRPr="005E1DA3" w:rsidDel="00A872C3">
          <w:rPr>
            <w:rFonts w:ascii="Times New Roman" w:hAnsi="Times New Roman" w:cs="Times New Roman"/>
            <w:sz w:val="24"/>
            <w:szCs w:val="24"/>
          </w:rPr>
          <w:delText xml:space="preserve"> top </w:delText>
        </w:r>
        <w:r w:rsidR="0075726E" w:rsidRPr="005E1DA3" w:rsidDel="00A872C3">
          <w:rPr>
            <w:rFonts w:ascii="Times New Roman" w:hAnsi="Times New Roman" w:cs="Times New Roman"/>
            <w:sz w:val="24"/>
            <w:szCs w:val="24"/>
          </w:rPr>
          <w:delText xml:space="preserve">management priority in the three </w:delText>
        </w:r>
        <w:r w:rsidR="00C41C86" w:rsidRPr="005E1DA3" w:rsidDel="00A872C3">
          <w:rPr>
            <w:rFonts w:ascii="Times New Roman" w:hAnsi="Times New Roman" w:cs="Times New Roman"/>
            <w:sz w:val="24"/>
            <w:szCs w:val="24"/>
          </w:rPr>
          <w:delText xml:space="preserve">protected areas in the three </w:delText>
        </w:r>
        <w:r w:rsidR="0075726E" w:rsidRPr="005E1DA3" w:rsidDel="00A872C3">
          <w:rPr>
            <w:rFonts w:ascii="Times New Roman" w:hAnsi="Times New Roman" w:cs="Times New Roman"/>
            <w:sz w:val="24"/>
            <w:szCs w:val="24"/>
          </w:rPr>
          <w:delText>countries</w:delText>
        </w:r>
        <w:r w:rsidR="00B47EBA" w:rsidDel="00A872C3">
          <w:rPr>
            <w:rFonts w:ascii="Times New Roman" w:hAnsi="Times New Roman" w:cs="Times New Roman"/>
            <w:sz w:val="24"/>
            <w:szCs w:val="24"/>
          </w:rPr>
          <w:delText xml:space="preserve">; </w:delText>
        </w:r>
        <w:r w:rsidRPr="005E1DA3" w:rsidDel="00A872C3">
          <w:rPr>
            <w:rFonts w:ascii="Times New Roman" w:hAnsi="Times New Roman" w:cs="Times New Roman"/>
            <w:sz w:val="24"/>
            <w:szCs w:val="24"/>
          </w:rPr>
          <w:delText xml:space="preserve">Step 2) </w:delText>
        </w:r>
        <w:r w:rsidR="00B47EBA" w:rsidDel="00A872C3">
          <w:rPr>
            <w:rFonts w:ascii="Times New Roman" w:hAnsi="Times New Roman" w:cs="Times New Roman"/>
            <w:sz w:val="24"/>
            <w:szCs w:val="24"/>
          </w:rPr>
          <w:delText xml:space="preserve">participatory mapping of </w:delText>
        </w:r>
        <w:r w:rsidR="000E0F1F" w:rsidDel="00A872C3">
          <w:rPr>
            <w:rFonts w:ascii="Times New Roman" w:hAnsi="Times New Roman" w:cs="Times New Roman"/>
            <w:sz w:val="24"/>
            <w:szCs w:val="24"/>
          </w:rPr>
          <w:delText>S</w:delText>
        </w:r>
        <w:r w:rsidR="000E0F1F" w:rsidRPr="005C58B2" w:rsidDel="00A872C3">
          <w:rPr>
            <w:rFonts w:ascii="Times New Roman" w:hAnsi="Times New Roman" w:cs="Times New Roman"/>
            <w:sz w:val="24"/>
            <w:szCs w:val="24"/>
          </w:rPr>
          <w:delText xml:space="preserve">ervice </w:delText>
        </w:r>
        <w:r w:rsidR="000E0F1F" w:rsidDel="00A872C3">
          <w:rPr>
            <w:rFonts w:ascii="Times New Roman" w:hAnsi="Times New Roman" w:cs="Times New Roman"/>
            <w:sz w:val="24"/>
            <w:szCs w:val="24"/>
          </w:rPr>
          <w:delText>P</w:delText>
        </w:r>
        <w:r w:rsidR="000E0F1F" w:rsidRPr="005C58B2" w:rsidDel="00A872C3">
          <w:rPr>
            <w:rFonts w:ascii="Times New Roman" w:hAnsi="Times New Roman" w:cs="Times New Roman"/>
            <w:sz w:val="24"/>
            <w:szCs w:val="24"/>
          </w:rPr>
          <w:delText xml:space="preserve">rovision </w:delText>
        </w:r>
        <w:r w:rsidR="000E0F1F" w:rsidDel="00A872C3">
          <w:rPr>
            <w:rFonts w:ascii="Times New Roman" w:hAnsi="Times New Roman" w:cs="Times New Roman"/>
            <w:sz w:val="24"/>
            <w:szCs w:val="24"/>
          </w:rPr>
          <w:delText>H</w:delText>
        </w:r>
        <w:r w:rsidR="000E0F1F" w:rsidRPr="005C58B2" w:rsidDel="00A872C3">
          <w:rPr>
            <w:rFonts w:ascii="Times New Roman" w:hAnsi="Times New Roman" w:cs="Times New Roman"/>
            <w:sz w:val="24"/>
            <w:szCs w:val="24"/>
          </w:rPr>
          <w:delText>otspots</w:delText>
        </w:r>
        <w:r w:rsidR="000E0F1F" w:rsidDel="00A872C3">
          <w:rPr>
            <w:rFonts w:ascii="Times New Roman" w:hAnsi="Times New Roman" w:cs="Times New Roman"/>
            <w:sz w:val="24"/>
            <w:szCs w:val="24"/>
          </w:rPr>
          <w:delText xml:space="preserve"> (SPHs</w:delText>
        </w:r>
        <w:r w:rsidR="003B33F4" w:rsidDel="00A872C3">
          <w:rPr>
            <w:rFonts w:ascii="Times New Roman" w:hAnsi="Times New Roman" w:cs="Times New Roman"/>
            <w:sz w:val="24"/>
            <w:szCs w:val="24"/>
          </w:rPr>
          <w:delText xml:space="preserve">), </w:delText>
        </w:r>
        <w:r w:rsidR="000E0F1F" w:rsidDel="00A872C3">
          <w:rPr>
            <w:rFonts w:ascii="Times New Roman" w:hAnsi="Times New Roman" w:cs="Times New Roman"/>
            <w:sz w:val="24"/>
            <w:szCs w:val="24"/>
          </w:rPr>
          <w:delText>the S</w:delText>
        </w:r>
        <w:r w:rsidR="000E0F1F" w:rsidRPr="005C58B2" w:rsidDel="00A872C3">
          <w:rPr>
            <w:rFonts w:ascii="Times New Roman" w:hAnsi="Times New Roman" w:cs="Times New Roman"/>
            <w:sz w:val="24"/>
            <w:szCs w:val="24"/>
          </w:rPr>
          <w:delText xml:space="preserve">ervice </w:delText>
        </w:r>
        <w:r w:rsidR="000E0F1F" w:rsidDel="00A872C3">
          <w:rPr>
            <w:rFonts w:ascii="Times New Roman" w:hAnsi="Times New Roman" w:cs="Times New Roman"/>
            <w:sz w:val="24"/>
            <w:szCs w:val="24"/>
          </w:rPr>
          <w:delText>B</w:delText>
        </w:r>
        <w:r w:rsidR="000E0F1F" w:rsidRPr="005C58B2" w:rsidDel="00A872C3">
          <w:rPr>
            <w:rFonts w:ascii="Times New Roman" w:hAnsi="Times New Roman" w:cs="Times New Roman"/>
            <w:sz w:val="24"/>
            <w:szCs w:val="24"/>
          </w:rPr>
          <w:delText xml:space="preserve">eneficiary </w:delText>
        </w:r>
        <w:r w:rsidR="000E0F1F" w:rsidDel="00A872C3">
          <w:rPr>
            <w:rFonts w:ascii="Times New Roman" w:hAnsi="Times New Roman" w:cs="Times New Roman"/>
            <w:sz w:val="24"/>
            <w:szCs w:val="24"/>
          </w:rPr>
          <w:delText xml:space="preserve">Areas (SBAs) </w:delText>
        </w:r>
        <w:r w:rsidR="003B33F4" w:rsidDel="00A872C3">
          <w:rPr>
            <w:rFonts w:ascii="Times New Roman" w:hAnsi="Times New Roman" w:cs="Times New Roman"/>
            <w:sz w:val="24"/>
            <w:szCs w:val="24"/>
          </w:rPr>
          <w:delText xml:space="preserve">and </w:delText>
        </w:r>
        <w:r w:rsidR="000E0F1F" w:rsidDel="00A872C3">
          <w:rPr>
            <w:rFonts w:ascii="Times New Roman" w:hAnsi="Times New Roman" w:cs="Times New Roman"/>
            <w:sz w:val="24"/>
            <w:szCs w:val="24"/>
          </w:rPr>
          <w:delText>degraded</w:delText>
        </w:r>
        <w:r w:rsidR="00011C1E" w:rsidDel="00A872C3">
          <w:rPr>
            <w:rFonts w:ascii="Times New Roman" w:hAnsi="Times New Roman" w:cs="Times New Roman"/>
            <w:sz w:val="24"/>
            <w:szCs w:val="24"/>
          </w:rPr>
          <w:delText xml:space="preserve"> S</w:delText>
        </w:r>
        <w:r w:rsidR="00011C1E" w:rsidRPr="005C58B2" w:rsidDel="00A872C3">
          <w:rPr>
            <w:rFonts w:ascii="Times New Roman" w:hAnsi="Times New Roman" w:cs="Times New Roman"/>
            <w:sz w:val="24"/>
            <w:szCs w:val="24"/>
          </w:rPr>
          <w:delText xml:space="preserve">ervice </w:delText>
        </w:r>
        <w:r w:rsidR="00011C1E" w:rsidDel="00A872C3">
          <w:rPr>
            <w:rFonts w:ascii="Times New Roman" w:hAnsi="Times New Roman" w:cs="Times New Roman"/>
            <w:sz w:val="24"/>
            <w:szCs w:val="24"/>
          </w:rPr>
          <w:delText>P</w:delText>
        </w:r>
        <w:r w:rsidR="00011C1E" w:rsidRPr="005C58B2" w:rsidDel="00A872C3">
          <w:rPr>
            <w:rFonts w:ascii="Times New Roman" w:hAnsi="Times New Roman" w:cs="Times New Roman"/>
            <w:sz w:val="24"/>
            <w:szCs w:val="24"/>
          </w:rPr>
          <w:delText xml:space="preserve">rovision </w:delText>
        </w:r>
        <w:r w:rsidR="00011C1E" w:rsidDel="00A872C3">
          <w:rPr>
            <w:rFonts w:ascii="Times New Roman" w:hAnsi="Times New Roman" w:cs="Times New Roman"/>
            <w:sz w:val="24"/>
            <w:szCs w:val="24"/>
          </w:rPr>
          <w:delText>H</w:delText>
        </w:r>
        <w:r w:rsidR="00011C1E" w:rsidRPr="005C58B2" w:rsidDel="00A872C3">
          <w:rPr>
            <w:rFonts w:ascii="Times New Roman" w:hAnsi="Times New Roman" w:cs="Times New Roman"/>
            <w:sz w:val="24"/>
            <w:szCs w:val="24"/>
          </w:rPr>
          <w:delText>otspots</w:delText>
        </w:r>
        <w:r w:rsidR="00011C1E" w:rsidDel="00A872C3">
          <w:rPr>
            <w:rFonts w:ascii="Times New Roman" w:hAnsi="Times New Roman" w:cs="Times New Roman"/>
            <w:sz w:val="24"/>
            <w:szCs w:val="24"/>
          </w:rPr>
          <w:delText xml:space="preserve"> (dSPHs) as defined by</w:delText>
        </w:r>
        <w:r w:rsidR="003B33F4" w:rsidDel="00A872C3">
          <w:rPr>
            <w:rFonts w:ascii="Times New Roman" w:hAnsi="Times New Roman" w:cs="Times New Roman"/>
            <w:sz w:val="24"/>
            <w:szCs w:val="24"/>
          </w:rPr>
          <w:fldChar w:fldCharType="begin" w:fldLock="1"/>
        </w:r>
        <w:r w:rsidR="00A3500F" w:rsidDel="00A872C3">
          <w:rPr>
            <w:rFonts w:ascii="Times New Roman" w:hAnsi="Times New Roman" w:cs="Times New Roman"/>
            <w:sz w:val="24"/>
            <w:szCs w:val="24"/>
          </w:rPr>
          <w:delInstrText>ADDIN CSL_CITATION {"citationItems":[{"id":"ITEM-1","itemData":{"DOI":"10.1016/j.ecoser.2012.09.001","abstract":"The use of ecosystem service maps for conservation planning is increasing. However, their potential for measuring the benefits derived from protected areas has rarely been studied. To overcome this, information gap, we organized two expert workshops based on participatory mapping techniques for Doñana and Sierra Nevada protected areas. Protected area managers and scientists mapped service provision hotspots, (SPHs), degraded SPHs and service benefiting areas (SBAs). In Doñana, SPHs were located inside the protected area and its surroundings, whereas, degraded SPHs were located primarily within the protected areas. In Sierra Nevada, most SPHs and most degraded SPHs were located inside the protected area. SBAs were located in the surrounding territory for both protected areas, especially in the neighboring cities. We also identified the major issues that faced both protected areas and their drivers of change. We found that most problems originated outside the limits of the protected areas and were produced by drivers associated with economic factors and land use changes. We discuss the implications of using ecosystem services maps for protected area management and the effects of the surrounding territory on areas within the protected zone. The results of our study demonstrate the need for a broader territorial planning strategy. © 2012 Elsevier B.V.","author":[{"dropping-particle":"","family":"Palomo","given":"I","non-dropping-particle":"","parse-names":false,"suffix":""},{"dropping-particle":"","family":"Martín-López","given":"B","non-dropping-particle":"","parse-names":false,"suffix":""},{"dropping-particle":"","family":"Potschin","given":"M","non-dropping-particle":"","parse-names":false,"suffix":""},{"dropping-particle":"","family":"Haines-Young","given":"R","non-dropping-particle":"","parse-names":false,"suffix":""},{"dropping-particle":"","family":"Montes","given":"C","non-dropping-particle":"","parse-names":false,"suffix":""}],"container-title":"Ecosystem Services","id":"ITEM-1","issued":{"date-parts":[["2013"]]},"note":"Cited By :200\n\nExport Date: 4 March 2020","page":"104-116","publisher-place":"Social-Ecological Systems Laboratory, Department of Ecology, Universidad Autónoma de Madrid, Madrid, Spain","title":"National Parks, buffer zones and surrounding lands: Mapping ecosystem service flows","type":"article-journal","volume":"4"},"uris":["http://www.mendeley.com/documents/?uuid=fe3d83cf-b015-4545-97eb-488bf31cb5a2"]}],"mendeley":{"formattedCitation":"(Palomo, Martín-López, Potschin, Haines-Young, &amp; Montes, 2013)","manualFormatting":" Palomo et al. (2013) ","plainTextFormattedCitation":"(Palomo, Martín-López, Potschin, Haines-Young, &amp; Montes, 2013)","previouslyFormattedCitation":"(Palomo, Martín-López, Potschin, Haines-Young, &amp; Montes, 2013)"},"properties":{"noteIndex":0},"schema":"https://github.com/citation-style-language/schema/raw/master/csl-citation.json"}</w:delInstrText>
        </w:r>
        <w:r w:rsidR="003B33F4" w:rsidDel="00A872C3">
          <w:rPr>
            <w:rFonts w:ascii="Times New Roman" w:hAnsi="Times New Roman" w:cs="Times New Roman"/>
            <w:sz w:val="24"/>
            <w:szCs w:val="24"/>
          </w:rPr>
          <w:fldChar w:fldCharType="separate"/>
        </w:r>
        <w:r w:rsidR="005E7837" w:rsidDel="00A872C3">
          <w:rPr>
            <w:rFonts w:ascii="Times New Roman" w:hAnsi="Times New Roman" w:cs="Times New Roman"/>
            <w:noProof/>
            <w:sz w:val="24"/>
            <w:szCs w:val="24"/>
          </w:rPr>
          <w:delText xml:space="preserve"> </w:delText>
        </w:r>
        <w:r w:rsidR="003B33F4" w:rsidRPr="003B33F4" w:rsidDel="00A872C3">
          <w:rPr>
            <w:rFonts w:ascii="Times New Roman" w:hAnsi="Times New Roman" w:cs="Times New Roman"/>
            <w:noProof/>
            <w:sz w:val="24"/>
            <w:szCs w:val="24"/>
          </w:rPr>
          <w:delText>Palomo</w:delText>
        </w:r>
        <w:r w:rsidR="00CA683C" w:rsidDel="00A872C3">
          <w:rPr>
            <w:rFonts w:ascii="Times New Roman" w:hAnsi="Times New Roman" w:cs="Times New Roman"/>
            <w:noProof/>
            <w:sz w:val="24"/>
            <w:szCs w:val="24"/>
          </w:rPr>
          <w:delText xml:space="preserve"> et al</w:delText>
        </w:r>
        <w:r w:rsidR="005E7837" w:rsidDel="00A872C3">
          <w:rPr>
            <w:rFonts w:ascii="Times New Roman" w:hAnsi="Times New Roman" w:cs="Times New Roman"/>
            <w:noProof/>
            <w:sz w:val="24"/>
            <w:szCs w:val="24"/>
          </w:rPr>
          <w:delText>. (</w:delText>
        </w:r>
        <w:r w:rsidR="00CA683C" w:rsidDel="00A872C3">
          <w:rPr>
            <w:rFonts w:ascii="Times New Roman" w:hAnsi="Times New Roman" w:cs="Times New Roman"/>
            <w:noProof/>
            <w:sz w:val="24"/>
            <w:szCs w:val="24"/>
          </w:rPr>
          <w:delText>2013)</w:delText>
        </w:r>
        <w:r w:rsidR="00D344EC" w:rsidDel="00A872C3">
          <w:rPr>
            <w:rFonts w:ascii="Times New Roman" w:hAnsi="Times New Roman" w:cs="Times New Roman"/>
            <w:noProof/>
            <w:sz w:val="24"/>
            <w:szCs w:val="24"/>
          </w:rPr>
          <w:delText xml:space="preserve"> </w:delText>
        </w:r>
        <w:r w:rsidR="003B33F4" w:rsidDel="00A872C3">
          <w:rPr>
            <w:rFonts w:ascii="Times New Roman" w:hAnsi="Times New Roman" w:cs="Times New Roman"/>
            <w:sz w:val="24"/>
            <w:szCs w:val="24"/>
          </w:rPr>
          <w:fldChar w:fldCharType="end"/>
        </w:r>
        <w:r w:rsidR="00F75539" w:rsidRPr="005E1DA3" w:rsidDel="00A872C3">
          <w:rPr>
            <w:rFonts w:ascii="Times New Roman" w:hAnsi="Times New Roman" w:cs="Times New Roman"/>
            <w:sz w:val="24"/>
            <w:szCs w:val="24"/>
          </w:rPr>
          <w:delText xml:space="preserve">for </w:delText>
        </w:r>
        <w:r w:rsidR="00C41C86" w:rsidRPr="005E1DA3" w:rsidDel="00A872C3">
          <w:rPr>
            <w:rFonts w:ascii="Times New Roman" w:hAnsi="Times New Roman" w:cs="Times New Roman"/>
            <w:sz w:val="24"/>
            <w:szCs w:val="24"/>
          </w:rPr>
          <w:delText>ecosystem services of common management priority</w:delText>
        </w:r>
        <w:r w:rsidR="00F75539" w:rsidRPr="005E1DA3" w:rsidDel="00A872C3">
          <w:rPr>
            <w:rFonts w:ascii="Times New Roman" w:hAnsi="Times New Roman" w:cs="Times New Roman"/>
            <w:sz w:val="24"/>
            <w:szCs w:val="24"/>
          </w:rPr>
          <w:delText xml:space="preserve"> for all three countries</w:delText>
        </w:r>
        <w:r w:rsidR="00C41C86" w:rsidRPr="005E1DA3" w:rsidDel="00A872C3">
          <w:rPr>
            <w:rFonts w:ascii="Times New Roman" w:hAnsi="Times New Roman" w:cs="Times New Roman"/>
            <w:sz w:val="24"/>
            <w:szCs w:val="24"/>
          </w:rPr>
          <w:delText>; and</w:delText>
        </w:r>
        <w:r w:rsidR="00854827" w:rsidDel="00A872C3">
          <w:rPr>
            <w:rFonts w:ascii="Times New Roman" w:hAnsi="Times New Roman" w:cs="Times New Roman"/>
            <w:sz w:val="24"/>
            <w:szCs w:val="24"/>
          </w:rPr>
          <w:delText xml:space="preserve"> </w:delText>
        </w:r>
        <w:r w:rsidDel="00A872C3">
          <w:rPr>
            <w:rFonts w:ascii="Times New Roman" w:hAnsi="Times New Roman" w:cs="Times New Roman"/>
            <w:sz w:val="24"/>
            <w:szCs w:val="24"/>
          </w:rPr>
          <w:delText xml:space="preserve">Step 3) </w:delText>
        </w:r>
        <w:r w:rsidR="005C3A85" w:rsidDel="00A872C3">
          <w:rPr>
            <w:rFonts w:ascii="Times New Roman" w:hAnsi="Times New Roman" w:cs="Times New Roman"/>
            <w:sz w:val="24"/>
            <w:szCs w:val="24"/>
          </w:rPr>
          <w:delText xml:space="preserve">visualization of </w:delText>
        </w:r>
        <w:r w:rsidR="00D344EC" w:rsidDel="00A872C3">
          <w:rPr>
            <w:rFonts w:ascii="Times New Roman" w:hAnsi="Times New Roman" w:cs="Times New Roman"/>
            <w:sz w:val="24"/>
            <w:szCs w:val="24"/>
          </w:rPr>
          <w:delText xml:space="preserve">the </w:delText>
        </w:r>
        <w:r w:rsidR="005C3A85" w:rsidDel="00A872C3">
          <w:rPr>
            <w:rFonts w:ascii="Times New Roman" w:hAnsi="Times New Roman" w:cs="Times New Roman"/>
            <w:sz w:val="24"/>
            <w:szCs w:val="24"/>
          </w:rPr>
          <w:delText xml:space="preserve">spatial </w:delText>
        </w:r>
        <w:r w:rsidR="00745665" w:rsidRPr="005E1DA3" w:rsidDel="00A872C3">
          <w:rPr>
            <w:rFonts w:ascii="Times New Roman" w:hAnsi="Times New Roman" w:cs="Times New Roman"/>
            <w:sz w:val="24"/>
            <w:szCs w:val="24"/>
          </w:rPr>
          <w:delText xml:space="preserve">flow of </w:delText>
        </w:r>
        <w:r w:rsidR="00C41C86" w:rsidRPr="005E1DA3" w:rsidDel="00A872C3">
          <w:rPr>
            <w:rFonts w:ascii="Times New Roman" w:hAnsi="Times New Roman" w:cs="Times New Roman"/>
            <w:sz w:val="24"/>
            <w:szCs w:val="24"/>
          </w:rPr>
          <w:delText xml:space="preserve">ecosystem services </w:delText>
        </w:r>
        <w:r w:rsidR="005C3A85" w:rsidDel="00A872C3">
          <w:rPr>
            <w:rFonts w:ascii="Times New Roman" w:hAnsi="Times New Roman" w:cs="Times New Roman"/>
            <w:sz w:val="24"/>
            <w:szCs w:val="24"/>
          </w:rPr>
          <w:delText xml:space="preserve">across the three PAs </w:delText>
        </w:r>
        <w:r w:rsidR="005F61AE" w:rsidRPr="005E1DA3" w:rsidDel="00A872C3">
          <w:rPr>
            <w:rFonts w:ascii="Times New Roman" w:hAnsi="Times New Roman" w:cs="Times New Roman"/>
            <w:sz w:val="24"/>
            <w:szCs w:val="24"/>
          </w:rPr>
          <w:delText>elaborating</w:delText>
        </w:r>
        <w:r w:rsidR="004E3445" w:rsidDel="00A872C3">
          <w:rPr>
            <w:rFonts w:ascii="Times New Roman" w:hAnsi="Times New Roman" w:cs="Times New Roman"/>
            <w:sz w:val="24"/>
            <w:szCs w:val="24"/>
          </w:rPr>
          <w:delText xml:space="preserve"> relationships between </w:delText>
        </w:r>
        <w:r w:rsidR="004E3445" w:rsidRPr="005E1DA3" w:rsidDel="00A872C3">
          <w:rPr>
            <w:rFonts w:ascii="Times New Roman" w:hAnsi="Times New Roman" w:cs="Times New Roman"/>
            <w:sz w:val="24"/>
            <w:szCs w:val="24"/>
          </w:rPr>
          <w:delText>the source and sink</w:delText>
        </w:r>
        <w:r w:rsidR="005F61AE" w:rsidRPr="005E1DA3" w:rsidDel="00A872C3">
          <w:rPr>
            <w:rFonts w:ascii="Times New Roman" w:hAnsi="Times New Roman" w:cs="Times New Roman"/>
            <w:sz w:val="24"/>
            <w:szCs w:val="24"/>
          </w:rPr>
          <w:delText xml:space="preserve"> </w:delText>
        </w:r>
        <w:r w:rsidR="004E3445" w:rsidDel="00A872C3">
          <w:rPr>
            <w:rFonts w:ascii="Times New Roman" w:hAnsi="Times New Roman" w:cs="Times New Roman"/>
            <w:sz w:val="24"/>
            <w:szCs w:val="24"/>
          </w:rPr>
          <w:delText xml:space="preserve">of the services. </w:delText>
        </w:r>
        <w:r w:rsidR="00FC6149" w:rsidRPr="005E1DA3" w:rsidDel="00A872C3">
          <w:rPr>
            <w:rFonts w:ascii="Times New Roman" w:hAnsi="Times New Roman" w:cs="Times New Roman"/>
            <w:sz w:val="24"/>
            <w:szCs w:val="24"/>
          </w:rPr>
          <w:delText xml:space="preserve">The overall intention was </w:delText>
        </w:r>
        <w:r w:rsidR="005E7837" w:rsidDel="00A872C3">
          <w:rPr>
            <w:rFonts w:ascii="Times New Roman" w:hAnsi="Times New Roman" w:cs="Times New Roman"/>
            <w:sz w:val="24"/>
            <w:szCs w:val="24"/>
          </w:rPr>
          <w:delText xml:space="preserve">to </w:delText>
        </w:r>
        <w:r w:rsidR="00FC6149" w:rsidDel="00A872C3">
          <w:rPr>
            <w:rFonts w:ascii="Times New Roman" w:hAnsi="Times New Roman" w:cs="Times New Roman"/>
            <w:sz w:val="24"/>
            <w:szCs w:val="24"/>
          </w:rPr>
          <w:delText>extrapolat</w:delText>
        </w:r>
        <w:r w:rsidR="005A6F20" w:rsidDel="00A872C3">
          <w:rPr>
            <w:rFonts w:ascii="Times New Roman" w:hAnsi="Times New Roman" w:cs="Times New Roman"/>
            <w:sz w:val="24"/>
            <w:szCs w:val="24"/>
          </w:rPr>
          <w:delText xml:space="preserve">e </w:delText>
        </w:r>
        <w:r w:rsidR="00FC6149" w:rsidDel="00A872C3">
          <w:rPr>
            <w:rFonts w:ascii="Times New Roman" w:hAnsi="Times New Roman" w:cs="Times New Roman"/>
            <w:sz w:val="24"/>
            <w:szCs w:val="24"/>
          </w:rPr>
          <w:delText xml:space="preserve">the </w:delText>
        </w:r>
        <w:r w:rsidR="00FC6149" w:rsidRPr="005E1DA3" w:rsidDel="00A872C3">
          <w:rPr>
            <w:rFonts w:ascii="Times New Roman" w:hAnsi="Times New Roman" w:cs="Times New Roman"/>
            <w:sz w:val="24"/>
            <w:szCs w:val="24"/>
          </w:rPr>
          <w:delText>area of origin</w:delText>
        </w:r>
        <w:r w:rsidR="00FC6149" w:rsidDel="00A872C3">
          <w:rPr>
            <w:rFonts w:ascii="Times New Roman" w:hAnsi="Times New Roman" w:cs="Times New Roman"/>
            <w:sz w:val="24"/>
            <w:szCs w:val="24"/>
          </w:rPr>
          <w:delText xml:space="preserve"> of ecosystem services</w:delText>
        </w:r>
        <w:r w:rsidR="00FC6149" w:rsidRPr="005E1DA3" w:rsidDel="00A872C3">
          <w:rPr>
            <w:rFonts w:ascii="Times New Roman" w:hAnsi="Times New Roman" w:cs="Times New Roman"/>
            <w:sz w:val="24"/>
            <w:szCs w:val="24"/>
          </w:rPr>
          <w:delText xml:space="preserve">, </w:delText>
        </w:r>
        <w:r w:rsidR="00FC6149" w:rsidDel="00A872C3">
          <w:rPr>
            <w:rFonts w:ascii="Times New Roman" w:hAnsi="Times New Roman" w:cs="Times New Roman"/>
            <w:sz w:val="24"/>
            <w:szCs w:val="24"/>
          </w:rPr>
          <w:delText xml:space="preserve">the </w:delText>
        </w:r>
        <w:r w:rsidR="00FC6149" w:rsidRPr="005E1DA3" w:rsidDel="00A872C3">
          <w:rPr>
            <w:rFonts w:ascii="Times New Roman" w:hAnsi="Times New Roman" w:cs="Times New Roman"/>
            <w:sz w:val="24"/>
            <w:szCs w:val="24"/>
          </w:rPr>
          <w:delText>areas of beneficiaries</w:delText>
        </w:r>
        <w:r w:rsidR="00FC6149" w:rsidDel="00A872C3">
          <w:rPr>
            <w:rFonts w:ascii="Times New Roman" w:hAnsi="Times New Roman" w:cs="Times New Roman"/>
            <w:sz w:val="24"/>
            <w:szCs w:val="24"/>
          </w:rPr>
          <w:delText xml:space="preserve">, </w:delText>
        </w:r>
        <w:r w:rsidR="00FC6149" w:rsidRPr="005E1DA3" w:rsidDel="00A872C3">
          <w:rPr>
            <w:rFonts w:ascii="Times New Roman" w:hAnsi="Times New Roman" w:cs="Times New Roman"/>
            <w:sz w:val="24"/>
            <w:szCs w:val="24"/>
          </w:rPr>
          <w:delText xml:space="preserve">and </w:delText>
        </w:r>
        <w:r w:rsidR="00FC6149" w:rsidDel="00A872C3">
          <w:rPr>
            <w:rFonts w:ascii="Times New Roman" w:hAnsi="Times New Roman" w:cs="Times New Roman"/>
            <w:sz w:val="24"/>
            <w:szCs w:val="24"/>
          </w:rPr>
          <w:delText xml:space="preserve">the </w:delText>
        </w:r>
        <w:r w:rsidR="00FC6149" w:rsidRPr="005E1DA3" w:rsidDel="00A872C3">
          <w:rPr>
            <w:rFonts w:ascii="Times New Roman" w:hAnsi="Times New Roman" w:cs="Times New Roman"/>
            <w:sz w:val="24"/>
            <w:szCs w:val="24"/>
          </w:rPr>
          <w:delText>areas of degrada</w:delText>
        </w:r>
        <w:r w:rsidR="00FC6149" w:rsidDel="00A872C3">
          <w:rPr>
            <w:rFonts w:ascii="Times New Roman" w:hAnsi="Times New Roman" w:cs="Times New Roman"/>
            <w:sz w:val="24"/>
            <w:szCs w:val="24"/>
          </w:rPr>
          <w:delText>tion</w:delText>
        </w:r>
        <w:r w:rsidR="005A6F20" w:rsidDel="00A872C3">
          <w:rPr>
            <w:rFonts w:ascii="Times New Roman" w:hAnsi="Times New Roman" w:cs="Times New Roman"/>
            <w:sz w:val="24"/>
            <w:szCs w:val="24"/>
          </w:rPr>
          <w:delText xml:space="preserve">, and </w:delText>
        </w:r>
        <w:r w:rsidR="00FC6149" w:rsidRPr="005E1DA3" w:rsidDel="00A872C3">
          <w:rPr>
            <w:rFonts w:ascii="Times New Roman" w:hAnsi="Times New Roman" w:cs="Times New Roman"/>
            <w:sz w:val="24"/>
            <w:szCs w:val="24"/>
          </w:rPr>
          <w:delText xml:space="preserve">strengthen </w:delText>
        </w:r>
        <w:r w:rsidR="00FC6149" w:rsidDel="00A872C3">
          <w:rPr>
            <w:rFonts w:ascii="Times New Roman" w:hAnsi="Times New Roman" w:cs="Times New Roman"/>
            <w:sz w:val="24"/>
            <w:szCs w:val="24"/>
          </w:rPr>
          <w:delText xml:space="preserve">the </w:delText>
        </w:r>
        <w:r w:rsidR="00FC6149" w:rsidRPr="005E1DA3" w:rsidDel="00A872C3">
          <w:rPr>
            <w:rFonts w:ascii="Times New Roman" w:hAnsi="Times New Roman" w:cs="Times New Roman"/>
            <w:sz w:val="24"/>
            <w:szCs w:val="24"/>
          </w:rPr>
          <w:delText xml:space="preserve">evidence and argument for </w:delText>
        </w:r>
        <w:r w:rsidR="007826EB" w:rsidDel="00A872C3">
          <w:rPr>
            <w:rFonts w:ascii="Times New Roman" w:hAnsi="Times New Roman" w:cs="Times New Roman"/>
            <w:sz w:val="24"/>
            <w:szCs w:val="24"/>
          </w:rPr>
          <w:delText>inter</w:delText>
        </w:r>
        <w:r w:rsidR="00FC6149" w:rsidRPr="005E1DA3" w:rsidDel="00A872C3">
          <w:rPr>
            <w:rFonts w:ascii="Times New Roman" w:hAnsi="Times New Roman" w:cs="Times New Roman"/>
            <w:sz w:val="24"/>
            <w:szCs w:val="24"/>
          </w:rPr>
          <w:delText xml:space="preserve">regional </w:delText>
        </w:r>
        <w:r w:rsidR="007826EB" w:rsidDel="00A872C3">
          <w:rPr>
            <w:rFonts w:ascii="Times New Roman" w:hAnsi="Times New Roman" w:cs="Times New Roman"/>
            <w:sz w:val="24"/>
            <w:szCs w:val="24"/>
          </w:rPr>
          <w:delText>flow of se</w:delText>
        </w:r>
        <w:r w:rsidR="005A6F20" w:rsidDel="00A872C3">
          <w:rPr>
            <w:rFonts w:ascii="Times New Roman" w:hAnsi="Times New Roman" w:cs="Times New Roman"/>
            <w:sz w:val="24"/>
            <w:szCs w:val="24"/>
          </w:rPr>
          <w:delText xml:space="preserve">rvices </w:delText>
        </w:r>
        <w:r w:rsidR="00A331F1" w:rsidDel="00A872C3">
          <w:rPr>
            <w:rFonts w:ascii="Times New Roman" w:hAnsi="Times New Roman" w:cs="Times New Roman"/>
            <w:sz w:val="24"/>
            <w:szCs w:val="24"/>
          </w:rPr>
          <w:delText xml:space="preserve">and the need for </w:delText>
        </w:r>
        <w:r w:rsidR="005A6F20" w:rsidRPr="005E1DA3" w:rsidDel="00A872C3">
          <w:rPr>
            <w:rFonts w:ascii="Times New Roman" w:hAnsi="Times New Roman" w:cs="Times New Roman"/>
            <w:sz w:val="24"/>
            <w:szCs w:val="24"/>
          </w:rPr>
          <w:delText xml:space="preserve">regional cooperation for effective </w:delText>
        </w:r>
        <w:r w:rsidR="005A6F20" w:rsidDel="00A872C3">
          <w:rPr>
            <w:rFonts w:ascii="Times New Roman" w:hAnsi="Times New Roman" w:cs="Times New Roman"/>
            <w:sz w:val="24"/>
            <w:szCs w:val="24"/>
          </w:rPr>
          <w:delText xml:space="preserve">biodiversity </w:delText>
        </w:r>
        <w:r w:rsidR="00A331F1" w:rsidDel="00A872C3">
          <w:rPr>
            <w:rFonts w:ascii="Times New Roman" w:hAnsi="Times New Roman" w:cs="Times New Roman"/>
            <w:sz w:val="24"/>
            <w:szCs w:val="24"/>
          </w:rPr>
          <w:delText xml:space="preserve">conservation </w:delText>
        </w:r>
        <w:r w:rsidR="005A6F20" w:rsidDel="00A872C3">
          <w:rPr>
            <w:rFonts w:ascii="Times New Roman" w:hAnsi="Times New Roman" w:cs="Times New Roman"/>
            <w:sz w:val="24"/>
            <w:szCs w:val="24"/>
          </w:rPr>
          <w:delText xml:space="preserve">and ecosystem services </w:delText>
        </w:r>
        <w:r w:rsidR="005A6F20" w:rsidRPr="005E1DA3" w:rsidDel="00A872C3">
          <w:rPr>
            <w:rFonts w:ascii="Times New Roman" w:hAnsi="Times New Roman" w:cs="Times New Roman"/>
            <w:sz w:val="24"/>
            <w:szCs w:val="24"/>
          </w:rPr>
          <w:delText xml:space="preserve">management </w:delText>
        </w:r>
        <w:r w:rsidR="005A6F20" w:rsidDel="00A872C3">
          <w:rPr>
            <w:rFonts w:ascii="Times New Roman" w:hAnsi="Times New Roman" w:cs="Times New Roman"/>
            <w:sz w:val="24"/>
            <w:szCs w:val="24"/>
          </w:rPr>
          <w:delText>in the F</w:delText>
        </w:r>
        <w:r w:rsidR="005A6F20" w:rsidRPr="005E1DA3" w:rsidDel="00A872C3">
          <w:rPr>
            <w:rFonts w:ascii="Times New Roman" w:hAnsi="Times New Roman" w:cs="Times New Roman"/>
            <w:sz w:val="24"/>
            <w:szCs w:val="24"/>
          </w:rPr>
          <w:delText>ar-eastern Himalayan Landscape.</w:delText>
        </w:r>
      </w:del>
    </w:p>
    <w:p w:rsidR="005F61AE" w:rsidRPr="005E1DA3" w:rsidRDefault="00E5766D" w:rsidP="00C81765">
      <w:pPr>
        <w:spacing w:line="480" w:lineRule="auto"/>
        <w:ind w:firstLine="720"/>
        <w:rPr>
          <w:rFonts w:ascii="Times New Roman" w:hAnsi="Times New Roman" w:cs="Times New Roman"/>
          <w:sz w:val="24"/>
          <w:szCs w:val="24"/>
        </w:rPr>
      </w:pPr>
      <w:del w:id="378" w:author="Bandana Shakya" w:date="2020-06-16T07:55:00Z">
        <w:r w:rsidDel="00C84A86">
          <w:rPr>
            <w:rFonts w:ascii="Times New Roman" w:hAnsi="Times New Roman" w:cs="Times New Roman"/>
            <w:sz w:val="24"/>
            <w:szCs w:val="24"/>
          </w:rPr>
          <w:delText>Knowledge co</w:delText>
        </w:r>
        <w:r w:rsidR="005E7837" w:rsidDel="00C84A86">
          <w:rPr>
            <w:rFonts w:ascii="Times New Roman" w:hAnsi="Times New Roman" w:cs="Times New Roman"/>
            <w:sz w:val="24"/>
            <w:szCs w:val="24"/>
          </w:rPr>
          <w:delText>-</w:delText>
        </w:r>
        <w:r w:rsidDel="00C84A86">
          <w:rPr>
            <w:rFonts w:ascii="Times New Roman" w:hAnsi="Times New Roman" w:cs="Times New Roman"/>
            <w:sz w:val="24"/>
            <w:szCs w:val="24"/>
          </w:rPr>
          <w:delText xml:space="preserve">production was facilitated </w:delText>
        </w:r>
        <w:r w:rsidRPr="005E1DA3" w:rsidDel="00C84A86">
          <w:rPr>
            <w:rFonts w:ascii="Times New Roman" w:hAnsi="Times New Roman" w:cs="Times New Roman"/>
            <w:sz w:val="24"/>
            <w:szCs w:val="24"/>
          </w:rPr>
          <w:delText xml:space="preserve">through a </w:delText>
        </w:r>
        <w:r w:rsidDel="00C84A86">
          <w:rPr>
            <w:rFonts w:ascii="Times New Roman" w:hAnsi="Times New Roman" w:cs="Times New Roman"/>
            <w:sz w:val="24"/>
            <w:szCs w:val="24"/>
          </w:rPr>
          <w:delText xml:space="preserve">three stakeholder’s </w:delText>
        </w:r>
        <w:r w:rsidRPr="005E1DA3" w:rsidDel="00C84A86">
          <w:rPr>
            <w:rFonts w:ascii="Times New Roman" w:hAnsi="Times New Roman" w:cs="Times New Roman"/>
            <w:sz w:val="24"/>
            <w:szCs w:val="24"/>
          </w:rPr>
          <w:delText>workshop</w:delText>
        </w:r>
        <w:r w:rsidDel="00C84A86">
          <w:rPr>
            <w:rFonts w:ascii="Times New Roman" w:hAnsi="Times New Roman" w:cs="Times New Roman"/>
            <w:sz w:val="24"/>
            <w:szCs w:val="24"/>
          </w:rPr>
          <w:delText>s</w:delText>
        </w:r>
        <w:r w:rsidR="001B46FC" w:rsidDel="00C84A86">
          <w:rPr>
            <w:rFonts w:ascii="Times New Roman" w:hAnsi="Times New Roman" w:cs="Times New Roman"/>
            <w:sz w:val="24"/>
            <w:szCs w:val="24"/>
          </w:rPr>
          <w:delText xml:space="preserve"> in </w:delText>
        </w:r>
        <w:r w:rsidDel="00C84A86">
          <w:rPr>
            <w:rFonts w:ascii="Times New Roman" w:hAnsi="Times New Roman" w:cs="Times New Roman"/>
            <w:sz w:val="24"/>
            <w:szCs w:val="24"/>
          </w:rPr>
          <w:delText xml:space="preserve">China, India and </w:delText>
        </w:r>
        <w:r w:rsidRPr="005E1DA3" w:rsidDel="00C84A86">
          <w:rPr>
            <w:rFonts w:ascii="Times New Roman" w:hAnsi="Times New Roman" w:cs="Times New Roman"/>
            <w:sz w:val="24"/>
            <w:szCs w:val="24"/>
          </w:rPr>
          <w:delText>Myanmar</w:delText>
        </w:r>
        <w:r w:rsidDel="00C84A86">
          <w:rPr>
            <w:rFonts w:ascii="Times New Roman" w:hAnsi="Times New Roman" w:cs="Times New Roman"/>
            <w:sz w:val="24"/>
            <w:szCs w:val="24"/>
          </w:rPr>
          <w:delText xml:space="preserve">. </w:delText>
        </w:r>
      </w:del>
      <w:moveFromRangeStart w:id="379" w:author="Bandana Shakya" w:date="2020-06-16T07:44:00Z" w:name="move43185887"/>
      <w:moveFrom w:id="380" w:author="Bandana Shakya" w:date="2020-06-16T07:44:00Z">
        <w:del w:id="381" w:author="Bandana Shakya" w:date="2020-06-16T07:55:00Z">
          <w:r w:rsidR="0042182D" w:rsidDel="00C84A86">
            <w:rPr>
              <w:rFonts w:ascii="Times New Roman" w:hAnsi="Times New Roman" w:cs="Times New Roman"/>
              <w:sz w:val="24"/>
              <w:szCs w:val="24"/>
            </w:rPr>
            <w:delText>We adopted expert’s knowledge approach</w:delText>
          </w:r>
          <w:r w:rsidR="00420868" w:rsidDel="00C84A86">
            <w:rPr>
              <w:rFonts w:ascii="Times New Roman" w:hAnsi="Times New Roman" w:cs="Times New Roman"/>
              <w:sz w:val="24"/>
              <w:szCs w:val="24"/>
            </w:rPr>
            <w:delText xml:space="preserve"> to both sensitize stakeholders and connect knowledge of wider stakeholders on issues of ecosystem services </w:delText>
          </w:r>
          <w:r w:rsidR="00420868" w:rsidDel="00C84A86">
            <w:rPr>
              <w:rFonts w:ascii="Times New Roman" w:hAnsi="Times New Roman" w:cs="Times New Roman"/>
              <w:sz w:val="24"/>
              <w:szCs w:val="24"/>
            </w:rPr>
            <w:fldChar w:fldCharType="begin" w:fldLock="1"/>
          </w:r>
          <w:r w:rsidR="00700231" w:rsidDel="00C84A86">
            <w:rPr>
              <w:rFonts w:ascii="Times New Roman" w:hAnsi="Times New Roman" w:cs="Times New Roman"/>
              <w:sz w:val="24"/>
              <w:szCs w:val="24"/>
            </w:rPr>
            <w:delInstrText>ADDIN CSL_CITATION {"citationItems":[{"id":"ITEM-1","itemData":{"DOI":"10.1073/pnas.1414374112","author":[{"dropping-particle":"","family":"Reyers","given":"Belinda","non-dropping-particle":"","parse-names":false,"suffix":""},{"dropping-particle":"","family":"Nel","given":"Jeanne L","non-dropping-particle":"","parse-names":false,"suffix":""},{"dropping-particle":"","family":"Farrell","given":"Patrick J O","non-dropping-particle":"","parse-names":false,"suffix":""},{"dropping-particle":"","family":"Sitas","given":"Nadia","non-dropping-particle":"","parse-names":false,"suffix":""},{"dropping-particle":"","family":"Nel","given":"Deon C","non-dropping-particle":"","parse-names":false,"suffix":""}],"container-title":"PNAS","id":"ITEM-1","issue":"24","issued":{"date-parts":[["2015"]]},"title":"Navigating complexity through knowledge coproduction : Mainstreaming ecosystem services into disaster risk reduction","type":"article-journal","volume":"112"},"uris":["http://www.mendeley.com/documents/?uuid=1b672415-5d33-4d18-9605-71304afcdd56"]}],"mendeley":{"formattedCitation":"(Reyers, Nel, Farrell, Sitas, &amp; Nel, 2015)","manualFormatting":"(Reyers et al., 2015)","plainTextFormattedCitation":"(Reyers, Nel, Farrell, Sitas, &amp; Nel, 2015)","previouslyFormattedCitation":"(Reyers, Nel, Farrell, Sitas, &amp; Nel, 2015)"},"properties":{"noteIndex":0},"schema":"https://github.com/citation-style-language/schema/raw/master/csl-citation.json"}</w:delInstrText>
          </w:r>
          <w:r w:rsidR="00420868" w:rsidDel="00C84A86">
            <w:rPr>
              <w:rFonts w:ascii="Times New Roman" w:hAnsi="Times New Roman" w:cs="Times New Roman"/>
              <w:sz w:val="24"/>
              <w:szCs w:val="24"/>
            </w:rPr>
            <w:fldChar w:fldCharType="separate"/>
          </w:r>
          <w:r w:rsidR="00420868" w:rsidRPr="00420868" w:rsidDel="00C84A86">
            <w:rPr>
              <w:rFonts w:ascii="Times New Roman" w:hAnsi="Times New Roman" w:cs="Times New Roman"/>
              <w:noProof/>
              <w:sz w:val="24"/>
              <w:szCs w:val="24"/>
            </w:rPr>
            <w:delText>(Reyers</w:delText>
          </w:r>
          <w:r w:rsidR="00420868" w:rsidDel="00C84A86">
            <w:rPr>
              <w:rFonts w:ascii="Times New Roman" w:hAnsi="Times New Roman" w:cs="Times New Roman"/>
              <w:noProof/>
              <w:sz w:val="24"/>
              <w:szCs w:val="24"/>
            </w:rPr>
            <w:delText xml:space="preserve"> et al., </w:delText>
          </w:r>
          <w:r w:rsidR="00420868" w:rsidRPr="00420868" w:rsidDel="00C84A86">
            <w:rPr>
              <w:rFonts w:ascii="Times New Roman" w:hAnsi="Times New Roman" w:cs="Times New Roman"/>
              <w:noProof/>
              <w:sz w:val="24"/>
              <w:szCs w:val="24"/>
            </w:rPr>
            <w:delText>2015)</w:delText>
          </w:r>
          <w:r w:rsidR="00420868" w:rsidDel="00C84A86">
            <w:rPr>
              <w:rFonts w:ascii="Times New Roman" w:hAnsi="Times New Roman" w:cs="Times New Roman"/>
              <w:sz w:val="24"/>
              <w:szCs w:val="24"/>
            </w:rPr>
            <w:fldChar w:fldCharType="end"/>
          </w:r>
          <w:r w:rsidR="00B504D7" w:rsidDel="00C84A86">
            <w:rPr>
              <w:rFonts w:ascii="Times New Roman" w:hAnsi="Times New Roman" w:cs="Times New Roman"/>
              <w:sz w:val="24"/>
              <w:szCs w:val="24"/>
            </w:rPr>
            <w:delText xml:space="preserve">. </w:delText>
          </w:r>
        </w:del>
      </w:moveFrom>
      <w:moveFromRangeEnd w:id="379"/>
      <w:del w:id="382" w:author="Bandana Shakya" w:date="2020-06-16T07:55:00Z">
        <w:r w:rsidRPr="005E1DA3" w:rsidDel="00C84A86">
          <w:rPr>
            <w:rFonts w:ascii="Times New Roman" w:hAnsi="Times New Roman" w:cs="Times New Roman"/>
            <w:sz w:val="24"/>
            <w:szCs w:val="24"/>
          </w:rPr>
          <w:delText xml:space="preserve">A total of 122 participants </w:delText>
        </w:r>
        <w:r w:rsidR="004F40F6" w:rsidDel="00C84A86">
          <w:rPr>
            <w:rFonts w:ascii="Times New Roman" w:hAnsi="Times New Roman" w:cs="Times New Roman"/>
            <w:sz w:val="24"/>
            <w:szCs w:val="24"/>
          </w:rPr>
          <w:delText xml:space="preserve">attended the workshop and </w:delText>
        </w:r>
        <w:r w:rsidRPr="005E1DA3" w:rsidDel="00C84A86">
          <w:rPr>
            <w:rFonts w:ascii="Times New Roman" w:hAnsi="Times New Roman" w:cs="Times New Roman"/>
            <w:sz w:val="24"/>
            <w:szCs w:val="24"/>
          </w:rPr>
          <w:delText>contributed</w:delText>
        </w:r>
        <w:r w:rsidR="004F40F6" w:rsidDel="00C84A86">
          <w:rPr>
            <w:rFonts w:ascii="Times New Roman" w:hAnsi="Times New Roman" w:cs="Times New Roman"/>
            <w:sz w:val="24"/>
            <w:szCs w:val="24"/>
          </w:rPr>
          <w:delText xml:space="preserve"> to the discussions</w:delText>
        </w:r>
        <w:r w:rsidR="006B25F5" w:rsidDel="00C84A86">
          <w:rPr>
            <w:rFonts w:ascii="Times New Roman" w:hAnsi="Times New Roman" w:cs="Times New Roman"/>
            <w:sz w:val="24"/>
            <w:szCs w:val="24"/>
          </w:rPr>
          <w:delText xml:space="preserve">. </w:delText>
        </w:r>
        <w:r w:rsidDel="00C84A86">
          <w:rPr>
            <w:rFonts w:ascii="Times New Roman" w:hAnsi="Times New Roman" w:cs="Times New Roman"/>
            <w:sz w:val="24"/>
            <w:szCs w:val="24"/>
          </w:rPr>
          <w:delText xml:space="preserve">In all countries </w:delText>
        </w:r>
        <w:r w:rsidR="006B25F5" w:rsidDel="00C84A86">
          <w:rPr>
            <w:rFonts w:ascii="Times New Roman" w:hAnsi="Times New Roman" w:cs="Times New Roman"/>
            <w:sz w:val="24"/>
            <w:szCs w:val="24"/>
          </w:rPr>
          <w:delText xml:space="preserve">participants were </w:delText>
        </w:r>
        <w:r w:rsidDel="00C84A86">
          <w:rPr>
            <w:rFonts w:ascii="Times New Roman" w:hAnsi="Times New Roman" w:cs="Times New Roman"/>
            <w:sz w:val="24"/>
            <w:szCs w:val="24"/>
          </w:rPr>
          <w:delText xml:space="preserve">mixed group of </w:delText>
        </w:r>
        <w:r w:rsidR="000E2E91" w:rsidDel="00C84A86">
          <w:rPr>
            <w:rFonts w:ascii="Times New Roman" w:hAnsi="Times New Roman" w:cs="Times New Roman"/>
            <w:sz w:val="24"/>
            <w:szCs w:val="24"/>
          </w:rPr>
          <w:delText xml:space="preserve">representatives </w:delText>
        </w:r>
        <w:r w:rsidR="00E15E4A" w:rsidDel="00C84A86">
          <w:rPr>
            <w:rFonts w:ascii="Times New Roman" w:hAnsi="Times New Roman" w:cs="Times New Roman"/>
            <w:sz w:val="24"/>
            <w:szCs w:val="24"/>
          </w:rPr>
          <w:delText xml:space="preserve">from government departments </w:delText>
        </w:r>
        <w:r w:rsidR="000E2E91" w:rsidDel="00C84A86">
          <w:rPr>
            <w:rFonts w:ascii="Times New Roman" w:hAnsi="Times New Roman" w:cs="Times New Roman"/>
            <w:sz w:val="24"/>
            <w:szCs w:val="24"/>
          </w:rPr>
          <w:delText>(</w:delText>
        </w:r>
        <w:r w:rsidRPr="005E1DA3" w:rsidDel="00C84A86">
          <w:rPr>
            <w:rFonts w:ascii="Times New Roman" w:hAnsi="Times New Roman" w:cs="Times New Roman"/>
            <w:sz w:val="24"/>
            <w:szCs w:val="24"/>
          </w:rPr>
          <w:delText>protected area managers</w:delText>
        </w:r>
        <w:r w:rsidDel="00C84A86">
          <w:rPr>
            <w:rFonts w:ascii="Times New Roman" w:hAnsi="Times New Roman" w:cs="Times New Roman"/>
            <w:sz w:val="24"/>
            <w:szCs w:val="24"/>
          </w:rPr>
          <w:delText>,</w:delText>
        </w:r>
        <w:r w:rsidR="000E2E91" w:rsidDel="00C84A86">
          <w:rPr>
            <w:rFonts w:ascii="Times New Roman" w:hAnsi="Times New Roman" w:cs="Times New Roman"/>
            <w:sz w:val="24"/>
            <w:szCs w:val="24"/>
          </w:rPr>
          <w:delText xml:space="preserve"> ministries and line </w:delText>
        </w:r>
        <w:r w:rsidRPr="005E1DA3" w:rsidDel="00C84A86">
          <w:rPr>
            <w:rFonts w:ascii="Times New Roman" w:hAnsi="Times New Roman" w:cs="Times New Roman"/>
            <w:sz w:val="24"/>
            <w:szCs w:val="24"/>
          </w:rPr>
          <w:delText>departments</w:delText>
        </w:r>
        <w:r w:rsidR="000E2E91" w:rsidDel="00C84A86">
          <w:rPr>
            <w:rFonts w:ascii="Times New Roman" w:hAnsi="Times New Roman" w:cs="Times New Roman"/>
            <w:sz w:val="24"/>
            <w:szCs w:val="24"/>
          </w:rPr>
          <w:delText>)</w:delText>
        </w:r>
        <w:r w:rsidR="007B7FF8" w:rsidDel="00C84A86">
          <w:rPr>
            <w:rFonts w:ascii="Times New Roman" w:hAnsi="Times New Roman" w:cs="Times New Roman"/>
            <w:sz w:val="24"/>
            <w:szCs w:val="24"/>
          </w:rPr>
          <w:delText xml:space="preserve">, </w:delText>
        </w:r>
        <w:r w:rsidRPr="005E1DA3" w:rsidDel="00C84A86">
          <w:rPr>
            <w:rFonts w:ascii="Times New Roman" w:hAnsi="Times New Roman" w:cs="Times New Roman"/>
            <w:sz w:val="24"/>
            <w:szCs w:val="24"/>
          </w:rPr>
          <w:delText xml:space="preserve">research and academic institutions, </w:delText>
        </w:r>
        <w:r w:rsidDel="00C84A86">
          <w:rPr>
            <w:rFonts w:ascii="Times New Roman" w:hAnsi="Times New Roman" w:cs="Times New Roman"/>
            <w:sz w:val="24"/>
            <w:szCs w:val="24"/>
          </w:rPr>
          <w:delText xml:space="preserve">development practitioners from </w:delText>
        </w:r>
        <w:r w:rsidRPr="005E1DA3" w:rsidDel="00C84A86">
          <w:rPr>
            <w:rFonts w:ascii="Times New Roman" w:hAnsi="Times New Roman" w:cs="Times New Roman"/>
            <w:sz w:val="24"/>
            <w:szCs w:val="24"/>
          </w:rPr>
          <w:delText>international organizations</w:delText>
        </w:r>
        <w:r w:rsidR="007B7FF8" w:rsidDel="00C84A86">
          <w:rPr>
            <w:rFonts w:ascii="Times New Roman" w:hAnsi="Times New Roman" w:cs="Times New Roman"/>
            <w:sz w:val="24"/>
            <w:szCs w:val="24"/>
          </w:rPr>
          <w:delText xml:space="preserve"> and n</w:delText>
        </w:r>
        <w:r w:rsidRPr="005E1DA3" w:rsidDel="00C84A86">
          <w:rPr>
            <w:rFonts w:ascii="Times New Roman" w:hAnsi="Times New Roman" w:cs="Times New Roman"/>
            <w:sz w:val="24"/>
            <w:szCs w:val="24"/>
          </w:rPr>
          <w:delText>on-governmental organizations, community members</w:delText>
        </w:r>
        <w:r w:rsidDel="00C84A86">
          <w:rPr>
            <w:rFonts w:ascii="Times New Roman" w:hAnsi="Times New Roman" w:cs="Times New Roman"/>
            <w:sz w:val="24"/>
            <w:szCs w:val="24"/>
          </w:rPr>
          <w:delText>,</w:delText>
        </w:r>
        <w:r w:rsidRPr="005E1DA3" w:rsidDel="00C84A86">
          <w:rPr>
            <w:rFonts w:ascii="Times New Roman" w:hAnsi="Times New Roman" w:cs="Times New Roman"/>
            <w:sz w:val="24"/>
            <w:szCs w:val="24"/>
          </w:rPr>
          <w:delText xml:space="preserve"> and private sector</w:delText>
        </w:r>
        <w:r w:rsidDel="00C84A86">
          <w:rPr>
            <w:rFonts w:ascii="Times New Roman" w:hAnsi="Times New Roman" w:cs="Times New Roman"/>
            <w:sz w:val="24"/>
            <w:szCs w:val="24"/>
          </w:rPr>
          <w:delText xml:space="preserve"> institutions. The </w:delText>
        </w:r>
        <w:r w:rsidRPr="005E1DA3" w:rsidDel="00C84A86">
          <w:rPr>
            <w:rFonts w:ascii="Times New Roman" w:hAnsi="Times New Roman" w:cs="Times New Roman"/>
            <w:sz w:val="24"/>
            <w:szCs w:val="24"/>
          </w:rPr>
          <w:delText xml:space="preserve">intention was to </w:delText>
        </w:r>
        <w:r w:rsidR="00005F1E" w:rsidDel="00C84A86">
          <w:rPr>
            <w:rFonts w:ascii="Times New Roman" w:hAnsi="Times New Roman" w:cs="Times New Roman"/>
            <w:sz w:val="24"/>
            <w:szCs w:val="24"/>
          </w:rPr>
          <w:delText xml:space="preserve">capture </w:delText>
        </w:r>
        <w:r w:rsidR="004F40F6" w:rsidDel="00C84A86">
          <w:rPr>
            <w:rFonts w:ascii="Times New Roman" w:hAnsi="Times New Roman" w:cs="Times New Roman"/>
            <w:sz w:val="24"/>
            <w:szCs w:val="24"/>
          </w:rPr>
          <w:delText>experts’ opinion</w:delText>
        </w:r>
        <w:r w:rsidR="00005F1E" w:rsidDel="00C84A86">
          <w:rPr>
            <w:rFonts w:ascii="Times New Roman" w:hAnsi="Times New Roman" w:cs="Times New Roman"/>
            <w:sz w:val="24"/>
            <w:szCs w:val="24"/>
          </w:rPr>
          <w:delText xml:space="preserve"> from </w:delText>
        </w:r>
        <w:r w:rsidRPr="005E1DA3" w:rsidDel="00C84A86">
          <w:rPr>
            <w:rFonts w:ascii="Times New Roman" w:hAnsi="Times New Roman" w:cs="Times New Roman"/>
            <w:sz w:val="24"/>
            <w:szCs w:val="24"/>
          </w:rPr>
          <w:delText xml:space="preserve">diverse group of </w:delText>
        </w:r>
        <w:r w:rsidR="00005F1E" w:rsidDel="00C84A86">
          <w:rPr>
            <w:rFonts w:ascii="Times New Roman" w:hAnsi="Times New Roman" w:cs="Times New Roman"/>
            <w:sz w:val="24"/>
            <w:szCs w:val="24"/>
          </w:rPr>
          <w:delText>beneficiaries</w:delText>
        </w:r>
        <w:r w:rsidR="00CE3821" w:rsidDel="00C84A86">
          <w:rPr>
            <w:rFonts w:ascii="Times New Roman" w:hAnsi="Times New Roman" w:cs="Times New Roman"/>
            <w:sz w:val="24"/>
            <w:szCs w:val="24"/>
          </w:rPr>
          <w:delText xml:space="preserve"> and to establish a shared understanding of ecosystem services flow between the stakeholders</w:delText>
        </w:r>
        <w:r w:rsidR="001934F5" w:rsidDel="00C84A86">
          <w:rPr>
            <w:rFonts w:ascii="Times New Roman" w:hAnsi="Times New Roman" w:cs="Times New Roman"/>
            <w:sz w:val="24"/>
            <w:szCs w:val="24"/>
          </w:rPr>
          <w:delText xml:space="preserve"> </w:delText>
        </w:r>
        <w:r w:rsidR="00A331F1" w:rsidDel="00C84A86">
          <w:rPr>
            <w:rFonts w:ascii="Times New Roman" w:hAnsi="Times New Roman" w:cs="Times New Roman"/>
            <w:sz w:val="24"/>
            <w:szCs w:val="24"/>
          </w:rPr>
          <w:fldChar w:fldCharType="begin" w:fldLock="1"/>
        </w:r>
        <w:r w:rsidR="000F4D87" w:rsidDel="00C84A86">
          <w:rPr>
            <w:rFonts w:ascii="Times New Roman" w:hAnsi="Times New Roman" w:cs="Times New Roman"/>
            <w:sz w:val="24"/>
            <w:szCs w:val="24"/>
          </w:rPr>
          <w:delInstrText>ADDIN CSL_CITATION {"citationItems":[{"id":"ITEM-1","itemData":{"DOI":"10.1371/journal.pone.0132232","abstract":"The ecosystem services framework has enabled the broader public to acknowledge the benefits nature provides to different stakeholders. However, not all stakeholders benefit equally from these services. Rather, power relationships are a key factor influencing the access of individuals or groups to ecosystem services. In this paper, we propose an adaptation of the \"cascade\" framework for ecosystem services to integrate the analysis of ecological interactions among ecosystem services and stakeholders' interactions, reflecting power relationships that mediate ecosystem services flows. We illustrate its application using the floodplain of the River Piedra (Spain) as a case study. First, we used structural equation modelling (SEM) to model the dependence relationships among ecosystem services. Second, we performed semi-structured interviews to identify formal power relationships among stakeholders. Third, we depicted ecosystem services according to stakeholders' ability to use, manage or impair ecosystem services in order to expose how power relationships mediate access to ecosystem services. Our results revealed that the strongest power was held by those stakeholders who managed (although did not use) those keystone ecosystem properties and services that determine the provision of other services (i.e., intermediate regulating and final services). In contrast, non-empowered stakeholders were only able to access the remaining non-excludable and non-rival ecosystem services (i.e., some of the cultural services, freshwater supply, water quality, and biological control). In addition, land stewardship, access rights, and governance appeared as critical factors determining the status of ecosystem services. Finally, we stress the need to analyse the role of stakeholders and their relationships to foster equal access to ecosystem services. © 2015 Felipe-Lucia et al. This is an open access article distributed under the terms of the Creative Commons Attribution License, which permits unrestricted use, distribution, and reproduction in any medium, provided the original author and source are credited.","author":[{"dropping-particle":"","family":"Felipe-Lucia","given":"M R","non-dropping-particle":"","parse-names":false,"suffix":""},{"dropping-particle":"","family":"Martín-López","given":"B","non-dropping-particle":"","parse-names":false,"suffix":""},{"dropping-particle":"","family":"Lavorel","given":"S","non-dropping-particle":"","parse-names":false,"suffix":""},{"dropping-particle":"","family":"Berraquero-Díaz","given":"L","non-dropping-particle":"","parse-names":false,"suffix":""},{"dropping-particle":"","family":"Escalera-Reyes","given":"J","non-dropping-particle":"","parse-names":false,"suffix":""},{"dropping-particle":"","family":"Comín","given":"F A","non-dropping-particle":"","parse-names":false,"suffix":""}],"container-title":"PLoS ONE","id":"ITEM-1","issue":"7","issued":{"date-parts":[["2015"]]},"note":"Cited By :52\n\nExport Date: 4 March 2020","publisher-place":"Instituto Pirenaico de Ecología-CSIC, Av. Nuestra Señora de la Victoria, s/n, Jaca, Huesca, 22700, Spain","title":"Ecosystem services flows: Why stakeholders' power relationships matter","type":"article-journal","volume":"10"},"uris":["http://www.mendeley.com/documents/?uuid=df420648-0acb-4f62-a0a6-010ac8874b06"]}],"mendeley":{"formattedCitation":"(Felipe-Lucia et al., 2015)","plainTextFormattedCitation":"(Felipe-Lucia et al., 2015)","previouslyFormattedCitation":"(Felipe-Lucia et al., 2015)"},"properties":{"noteIndex":0},"schema":"https://github.com/citation-style-language/schema/raw/master/csl-citation.json"}</w:delInstrText>
        </w:r>
        <w:r w:rsidR="00A331F1" w:rsidDel="00C84A86">
          <w:rPr>
            <w:rFonts w:ascii="Times New Roman" w:hAnsi="Times New Roman" w:cs="Times New Roman"/>
            <w:sz w:val="24"/>
            <w:szCs w:val="24"/>
          </w:rPr>
          <w:fldChar w:fldCharType="separate"/>
        </w:r>
        <w:r w:rsidR="00A331F1" w:rsidRPr="00A331F1" w:rsidDel="00C84A86">
          <w:rPr>
            <w:rFonts w:ascii="Times New Roman" w:hAnsi="Times New Roman" w:cs="Times New Roman"/>
            <w:noProof/>
            <w:sz w:val="24"/>
            <w:szCs w:val="24"/>
          </w:rPr>
          <w:delText>(Felipe-Lucia et al., 2015)</w:delText>
        </w:r>
        <w:r w:rsidR="00A331F1" w:rsidDel="00C84A86">
          <w:rPr>
            <w:rFonts w:ascii="Times New Roman" w:hAnsi="Times New Roman" w:cs="Times New Roman"/>
            <w:sz w:val="24"/>
            <w:szCs w:val="24"/>
          </w:rPr>
          <w:fldChar w:fldCharType="end"/>
        </w:r>
        <w:r w:rsidR="005F5784" w:rsidDel="00C84A86">
          <w:rPr>
            <w:rFonts w:ascii="Times New Roman" w:hAnsi="Times New Roman" w:cs="Times New Roman"/>
            <w:sz w:val="24"/>
            <w:szCs w:val="24"/>
          </w:rPr>
          <w:delText>, in the landscape</w:delText>
        </w:r>
        <w:r w:rsidR="001934F5" w:rsidDel="00C84A86">
          <w:rPr>
            <w:rFonts w:ascii="Times New Roman" w:hAnsi="Times New Roman" w:cs="Times New Roman"/>
            <w:sz w:val="24"/>
            <w:szCs w:val="24"/>
          </w:rPr>
          <w:delText>. De</w:delText>
        </w:r>
        <w:r w:rsidR="005F61AE" w:rsidRPr="005E1DA3" w:rsidDel="00C84A86">
          <w:rPr>
            <w:rFonts w:ascii="Times New Roman" w:hAnsi="Times New Roman" w:cs="Times New Roman"/>
            <w:sz w:val="24"/>
            <w:szCs w:val="24"/>
          </w:rPr>
          <w:delText xml:space="preserve">tails of each </w:delText>
        </w:r>
        <w:r w:rsidR="005E1DA3" w:rsidDel="00C84A86">
          <w:rPr>
            <w:rFonts w:ascii="Times New Roman" w:hAnsi="Times New Roman" w:cs="Times New Roman"/>
            <w:sz w:val="24"/>
            <w:szCs w:val="24"/>
          </w:rPr>
          <w:delText xml:space="preserve">step is </w:delText>
        </w:r>
        <w:r w:rsidR="005F61AE" w:rsidRPr="005E1DA3" w:rsidDel="00C84A86">
          <w:rPr>
            <w:rFonts w:ascii="Times New Roman" w:hAnsi="Times New Roman" w:cs="Times New Roman"/>
            <w:sz w:val="24"/>
            <w:szCs w:val="24"/>
          </w:rPr>
          <w:delText xml:space="preserve">given below: </w:delText>
        </w:r>
      </w:del>
    </w:p>
    <w:p w:rsidR="00D11312" w:rsidRDefault="005E1DA3" w:rsidP="00E802DD">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Step 1</w:t>
      </w:r>
      <w:r w:rsidR="002E16CD">
        <w:rPr>
          <w:rFonts w:ascii="Times New Roman" w:hAnsi="Times New Roman" w:cs="Times New Roman"/>
          <w:b/>
          <w:sz w:val="24"/>
          <w:szCs w:val="24"/>
        </w:rPr>
        <w:t xml:space="preserve">: </w:t>
      </w:r>
      <w:ins w:id="383" w:author="Bandana Shakya" w:date="2020-06-16T08:11:00Z">
        <w:r w:rsidR="003D45CF">
          <w:rPr>
            <w:rFonts w:ascii="Times New Roman" w:hAnsi="Times New Roman" w:cs="Times New Roman"/>
            <w:b/>
            <w:sz w:val="24"/>
            <w:szCs w:val="24"/>
          </w:rPr>
          <w:t xml:space="preserve">Participatory </w:t>
        </w:r>
      </w:ins>
      <w:ins w:id="384" w:author="Bandana Shakya" w:date="2020-06-16T08:12:00Z">
        <w:r w:rsidR="00593A81">
          <w:rPr>
            <w:rFonts w:ascii="Times New Roman" w:hAnsi="Times New Roman" w:cs="Times New Roman"/>
            <w:b/>
            <w:sz w:val="24"/>
            <w:szCs w:val="24"/>
          </w:rPr>
          <w:t>i</w:t>
        </w:r>
      </w:ins>
      <w:del w:id="385" w:author="Bandana Shakya" w:date="2020-06-16T08:12:00Z">
        <w:r w:rsidR="00C41C86" w:rsidRPr="005C58B2" w:rsidDel="00593A81">
          <w:rPr>
            <w:rFonts w:ascii="Times New Roman" w:hAnsi="Times New Roman" w:cs="Times New Roman"/>
            <w:b/>
            <w:sz w:val="24"/>
            <w:szCs w:val="24"/>
          </w:rPr>
          <w:delText>I</w:delText>
        </w:r>
      </w:del>
      <w:r w:rsidR="00C41C86" w:rsidRPr="005C58B2">
        <w:rPr>
          <w:rFonts w:ascii="Times New Roman" w:hAnsi="Times New Roman" w:cs="Times New Roman"/>
          <w:b/>
          <w:sz w:val="24"/>
          <w:szCs w:val="24"/>
        </w:rPr>
        <w:t>dentification</w:t>
      </w:r>
      <w:del w:id="386" w:author="Bandana Shakya" w:date="2020-06-16T08:11:00Z">
        <w:r w:rsidR="00C41C86" w:rsidRPr="005C58B2" w:rsidDel="003D45CF">
          <w:rPr>
            <w:rFonts w:ascii="Times New Roman" w:hAnsi="Times New Roman" w:cs="Times New Roman"/>
            <w:b/>
            <w:sz w:val="24"/>
            <w:szCs w:val="24"/>
          </w:rPr>
          <w:delText xml:space="preserve"> </w:delText>
        </w:r>
      </w:del>
      <w:r w:rsidR="00C41C86" w:rsidRPr="005C58B2">
        <w:rPr>
          <w:rFonts w:ascii="Times New Roman" w:hAnsi="Times New Roman" w:cs="Times New Roman"/>
          <w:b/>
          <w:sz w:val="24"/>
          <w:szCs w:val="24"/>
        </w:rPr>
        <w:t>of ecosystem services of top management priority</w:t>
      </w:r>
    </w:p>
    <w:p w:rsidR="00B145BB" w:rsidRDefault="009E7935" w:rsidP="00B145BB">
      <w:pPr>
        <w:spacing w:line="480" w:lineRule="auto"/>
        <w:ind w:firstLine="720"/>
        <w:rPr>
          <w:moveTo w:id="387" w:author="Bandana Shakya" w:date="2020-06-16T08:26:00Z"/>
          <w:rFonts w:ascii="Times New Roman" w:hAnsi="Times New Roman" w:cs="Times New Roman"/>
          <w:color w:val="000000" w:themeColor="text1"/>
          <w:sz w:val="24"/>
          <w:szCs w:val="24"/>
        </w:rPr>
      </w:pPr>
      <w:del w:id="388" w:author="Bandana Shakya" w:date="2020-06-22T09:58:00Z">
        <w:r w:rsidDel="00907BC1">
          <w:rPr>
            <w:rFonts w:ascii="Times New Roman" w:hAnsi="Times New Roman" w:cs="Times New Roman"/>
            <w:sz w:val="24"/>
            <w:szCs w:val="24"/>
          </w:rPr>
          <w:delText>During the workshop,</w:delText>
        </w:r>
      </w:del>
      <w:ins w:id="389" w:author="Bandana Shakya" w:date="2020-06-22T09:58:00Z">
        <w:r w:rsidR="00907BC1">
          <w:rPr>
            <w:rFonts w:ascii="Times New Roman" w:hAnsi="Times New Roman" w:cs="Times New Roman"/>
            <w:sz w:val="24"/>
            <w:szCs w:val="24"/>
          </w:rPr>
          <w:t>T</w:t>
        </w:r>
      </w:ins>
      <w:del w:id="390" w:author="Bandana Shakya" w:date="2020-06-22T09:58:00Z">
        <w:r w:rsidDel="00907BC1">
          <w:rPr>
            <w:rFonts w:ascii="Times New Roman" w:hAnsi="Times New Roman" w:cs="Times New Roman"/>
            <w:sz w:val="24"/>
            <w:szCs w:val="24"/>
          </w:rPr>
          <w:delText xml:space="preserve"> t</w:delText>
        </w:r>
      </w:del>
      <w:r>
        <w:rPr>
          <w:rFonts w:ascii="Times New Roman" w:hAnsi="Times New Roman" w:cs="Times New Roman"/>
          <w:sz w:val="24"/>
          <w:szCs w:val="24"/>
        </w:rPr>
        <w:t>he participants</w:t>
      </w:r>
      <w:ins w:id="391" w:author="Bandana Shakya" w:date="2020-06-22T09:58:00Z">
        <w:r w:rsidR="00907BC1">
          <w:rPr>
            <w:rFonts w:ascii="Times New Roman" w:hAnsi="Times New Roman" w:cs="Times New Roman"/>
            <w:sz w:val="24"/>
            <w:szCs w:val="24"/>
          </w:rPr>
          <w:t xml:space="preserve"> in the workshop</w:t>
        </w:r>
      </w:ins>
      <w:r>
        <w:rPr>
          <w:rFonts w:ascii="Times New Roman" w:hAnsi="Times New Roman" w:cs="Times New Roman"/>
          <w:sz w:val="24"/>
          <w:szCs w:val="24"/>
        </w:rPr>
        <w:t xml:space="preserve"> were asked to list</w:t>
      </w:r>
      <w:r w:rsidR="0064777E">
        <w:rPr>
          <w:rFonts w:ascii="Times New Roman" w:hAnsi="Times New Roman" w:cs="Times New Roman"/>
          <w:sz w:val="24"/>
          <w:szCs w:val="24"/>
        </w:rPr>
        <w:t xml:space="preserve"> </w:t>
      </w:r>
      <w:del w:id="392" w:author="Bandana Shakya" w:date="2020-06-30T14:48:00Z">
        <w:r w:rsidR="0064777E" w:rsidDel="00C958C3">
          <w:rPr>
            <w:rFonts w:ascii="Times New Roman" w:hAnsi="Times New Roman" w:cs="Times New Roman"/>
            <w:sz w:val="24"/>
            <w:szCs w:val="24"/>
          </w:rPr>
          <w:delText xml:space="preserve">the </w:delText>
        </w:r>
      </w:del>
      <w:r w:rsidR="005B0092">
        <w:rPr>
          <w:rFonts w:ascii="Times New Roman" w:hAnsi="Times New Roman" w:cs="Times New Roman"/>
          <w:sz w:val="24"/>
          <w:szCs w:val="24"/>
        </w:rPr>
        <w:t>range of ecosystem services</w:t>
      </w:r>
      <w:r>
        <w:rPr>
          <w:rFonts w:ascii="Times New Roman" w:hAnsi="Times New Roman" w:cs="Times New Roman"/>
          <w:sz w:val="24"/>
          <w:szCs w:val="24"/>
        </w:rPr>
        <w:t xml:space="preserve"> </w:t>
      </w:r>
      <w:r w:rsidR="00F754D3">
        <w:rPr>
          <w:rFonts w:ascii="Times New Roman" w:hAnsi="Times New Roman" w:cs="Times New Roman"/>
          <w:sz w:val="24"/>
          <w:szCs w:val="24"/>
        </w:rPr>
        <w:t xml:space="preserve">from the </w:t>
      </w:r>
      <w:r w:rsidR="00307569">
        <w:rPr>
          <w:rFonts w:ascii="Times New Roman" w:hAnsi="Times New Roman" w:cs="Times New Roman"/>
          <w:sz w:val="24"/>
          <w:szCs w:val="24"/>
        </w:rPr>
        <w:t xml:space="preserve">chosen </w:t>
      </w:r>
      <w:r w:rsidR="00F754D3">
        <w:rPr>
          <w:rFonts w:ascii="Times New Roman" w:hAnsi="Times New Roman" w:cs="Times New Roman"/>
          <w:sz w:val="24"/>
          <w:szCs w:val="24"/>
        </w:rPr>
        <w:t>PAs in their respective countries. The services were grouped u</w:t>
      </w:r>
      <w:r w:rsidR="00307569">
        <w:rPr>
          <w:rFonts w:ascii="Times New Roman" w:hAnsi="Times New Roman" w:cs="Times New Roman"/>
          <w:sz w:val="24"/>
          <w:szCs w:val="24"/>
        </w:rPr>
        <w:t>n</w:t>
      </w:r>
      <w:r w:rsidR="00F754D3">
        <w:rPr>
          <w:rFonts w:ascii="Times New Roman" w:hAnsi="Times New Roman" w:cs="Times New Roman"/>
          <w:sz w:val="24"/>
          <w:szCs w:val="24"/>
        </w:rPr>
        <w:t>der provisioning, regulating, cultural</w:t>
      </w:r>
      <w:ins w:id="393" w:author="Bandana Shakya" w:date="2020-06-17T10:59:00Z">
        <w:r w:rsidR="002B5FCE">
          <w:rPr>
            <w:rFonts w:ascii="Times New Roman" w:hAnsi="Times New Roman" w:cs="Times New Roman"/>
            <w:sz w:val="24"/>
            <w:szCs w:val="24"/>
          </w:rPr>
          <w:t xml:space="preserve">, </w:t>
        </w:r>
      </w:ins>
      <w:del w:id="394" w:author="Bandana Shakya" w:date="2020-06-17T10:59:00Z">
        <w:r w:rsidR="00F754D3" w:rsidDel="002B5FCE">
          <w:rPr>
            <w:rFonts w:ascii="Times New Roman" w:hAnsi="Times New Roman" w:cs="Times New Roman"/>
            <w:sz w:val="24"/>
            <w:szCs w:val="24"/>
          </w:rPr>
          <w:delText xml:space="preserve"> </w:delText>
        </w:r>
      </w:del>
      <w:r w:rsidR="00F754D3">
        <w:rPr>
          <w:rFonts w:ascii="Times New Roman" w:hAnsi="Times New Roman" w:cs="Times New Roman"/>
          <w:sz w:val="24"/>
          <w:szCs w:val="24"/>
        </w:rPr>
        <w:t>and supporting following MEA (2005)</w:t>
      </w:r>
      <w:r w:rsidR="00DF14B9">
        <w:rPr>
          <w:rFonts w:ascii="Times New Roman" w:hAnsi="Times New Roman" w:cs="Times New Roman"/>
          <w:sz w:val="24"/>
          <w:szCs w:val="24"/>
        </w:rPr>
        <w:t xml:space="preserve">. </w:t>
      </w:r>
      <w:ins w:id="395" w:author="Bandana Shakya" w:date="2020-06-17T10:59:00Z">
        <w:r w:rsidR="002B5FCE">
          <w:rPr>
            <w:rFonts w:ascii="Times New Roman" w:hAnsi="Times New Roman" w:cs="Times New Roman"/>
            <w:sz w:val="24"/>
            <w:szCs w:val="24"/>
          </w:rPr>
          <w:t>Participatory r</w:t>
        </w:r>
      </w:ins>
      <w:del w:id="396" w:author="Bandana Shakya" w:date="2020-06-17T10:59:00Z">
        <w:r w:rsidR="00104066" w:rsidDel="002B5FCE">
          <w:rPr>
            <w:rFonts w:ascii="Times New Roman" w:hAnsi="Times New Roman" w:cs="Times New Roman"/>
            <w:sz w:val="24"/>
            <w:szCs w:val="24"/>
          </w:rPr>
          <w:delText>R</w:delText>
        </w:r>
      </w:del>
      <w:r w:rsidR="00104066">
        <w:rPr>
          <w:rFonts w:ascii="Times New Roman" w:hAnsi="Times New Roman" w:cs="Times New Roman"/>
          <w:sz w:val="24"/>
          <w:szCs w:val="24"/>
        </w:rPr>
        <w:t>anking</w:t>
      </w:r>
      <w:r w:rsidR="002711AC">
        <w:rPr>
          <w:rFonts w:ascii="Times New Roman" w:hAnsi="Times New Roman" w:cs="Times New Roman"/>
          <w:sz w:val="24"/>
          <w:szCs w:val="24"/>
        </w:rPr>
        <w:t xml:space="preserve"> exercise </w:t>
      </w:r>
      <w:r w:rsidR="00104066">
        <w:rPr>
          <w:rFonts w:ascii="Times New Roman" w:hAnsi="Times New Roman" w:cs="Times New Roman"/>
          <w:sz w:val="24"/>
          <w:szCs w:val="24"/>
        </w:rPr>
        <w:t xml:space="preserve">was done </w:t>
      </w:r>
      <w:r w:rsidR="002711AC">
        <w:rPr>
          <w:rFonts w:ascii="Times New Roman" w:hAnsi="Times New Roman" w:cs="Times New Roman"/>
          <w:sz w:val="24"/>
          <w:szCs w:val="24"/>
        </w:rPr>
        <w:t xml:space="preserve">to </w:t>
      </w:r>
      <w:r w:rsidR="003B0F3A">
        <w:rPr>
          <w:rFonts w:ascii="Times New Roman" w:hAnsi="Times New Roman" w:cs="Times New Roman"/>
          <w:sz w:val="24"/>
          <w:szCs w:val="24"/>
        </w:rPr>
        <w:t xml:space="preserve">identify </w:t>
      </w:r>
      <w:del w:id="397" w:author="Bandana Shakya" w:date="2020-06-30T07:12:00Z">
        <w:r w:rsidR="003B0F3A" w:rsidDel="000D74CF">
          <w:rPr>
            <w:rFonts w:ascii="Times New Roman" w:hAnsi="Times New Roman" w:cs="Times New Roman"/>
            <w:sz w:val="24"/>
            <w:szCs w:val="24"/>
          </w:rPr>
          <w:delText xml:space="preserve">the </w:delText>
        </w:r>
      </w:del>
      <w:r w:rsidR="003B0F3A">
        <w:rPr>
          <w:rFonts w:ascii="Times New Roman" w:hAnsi="Times New Roman" w:cs="Times New Roman"/>
          <w:sz w:val="24"/>
          <w:szCs w:val="24"/>
        </w:rPr>
        <w:t xml:space="preserve">ecosystem services </w:t>
      </w:r>
      <w:r w:rsidR="002711AC">
        <w:rPr>
          <w:rFonts w:ascii="Times New Roman" w:hAnsi="Times New Roman" w:cs="Times New Roman"/>
          <w:sz w:val="24"/>
          <w:szCs w:val="24"/>
        </w:rPr>
        <w:t xml:space="preserve">of </w:t>
      </w:r>
      <w:ins w:id="398" w:author="Bandana Shakya" w:date="2020-06-30T07:13:00Z">
        <w:r w:rsidR="000D74CF">
          <w:rPr>
            <w:rFonts w:ascii="Times New Roman" w:hAnsi="Times New Roman" w:cs="Times New Roman"/>
            <w:sz w:val="24"/>
            <w:szCs w:val="24"/>
          </w:rPr>
          <w:t xml:space="preserve">the </w:t>
        </w:r>
      </w:ins>
      <w:r w:rsidR="002711AC">
        <w:rPr>
          <w:rFonts w:ascii="Times New Roman" w:hAnsi="Times New Roman" w:cs="Times New Roman"/>
          <w:sz w:val="24"/>
          <w:szCs w:val="24"/>
        </w:rPr>
        <w:t xml:space="preserve">highest </w:t>
      </w:r>
      <w:r w:rsidR="003B0F3A">
        <w:rPr>
          <w:rFonts w:ascii="Times New Roman" w:hAnsi="Times New Roman" w:cs="Times New Roman"/>
          <w:sz w:val="24"/>
          <w:szCs w:val="24"/>
        </w:rPr>
        <w:t xml:space="preserve">management priority - </w:t>
      </w:r>
      <w:r w:rsidR="002E68F2" w:rsidRPr="005C58B2">
        <w:rPr>
          <w:rFonts w:ascii="Times New Roman" w:hAnsi="Times New Roman" w:cs="Times New Roman"/>
          <w:sz w:val="24"/>
          <w:szCs w:val="24"/>
        </w:rPr>
        <w:t xml:space="preserve">that is </w:t>
      </w:r>
      <w:del w:id="399" w:author="Bandana Shakya" w:date="2020-06-26T13:01:00Z">
        <w:r w:rsidR="002E68F2" w:rsidRPr="005C58B2" w:rsidDel="001C42E8">
          <w:rPr>
            <w:rFonts w:ascii="Times New Roman" w:hAnsi="Times New Roman" w:cs="Times New Roman"/>
            <w:sz w:val="24"/>
            <w:szCs w:val="24"/>
          </w:rPr>
          <w:delText xml:space="preserve">identifying </w:delText>
        </w:r>
      </w:del>
      <w:del w:id="400" w:author="Bandana Shakya" w:date="2020-06-30T07:13:00Z">
        <w:r w:rsidR="002E68F2" w:rsidRPr="005C58B2" w:rsidDel="000D74CF">
          <w:rPr>
            <w:rFonts w:ascii="Times New Roman" w:hAnsi="Times New Roman" w:cs="Times New Roman"/>
            <w:sz w:val="24"/>
            <w:szCs w:val="24"/>
          </w:rPr>
          <w:delText xml:space="preserve">the </w:delText>
        </w:r>
      </w:del>
      <w:del w:id="401" w:author="Bandana Shakya" w:date="2020-06-26T13:01:00Z">
        <w:r w:rsidR="002E68F2" w:rsidRPr="005C58B2" w:rsidDel="001C42E8">
          <w:rPr>
            <w:rFonts w:ascii="Times New Roman" w:hAnsi="Times New Roman" w:cs="Times New Roman"/>
            <w:sz w:val="24"/>
            <w:szCs w:val="24"/>
          </w:rPr>
          <w:delText xml:space="preserve">most important </w:delText>
        </w:r>
      </w:del>
      <w:r w:rsidR="002E68F2" w:rsidRPr="005C58B2">
        <w:rPr>
          <w:rFonts w:ascii="Times New Roman" w:hAnsi="Times New Roman" w:cs="Times New Roman"/>
          <w:sz w:val="24"/>
          <w:szCs w:val="24"/>
        </w:rPr>
        <w:t xml:space="preserve">ecosystem services </w:t>
      </w:r>
      <w:del w:id="402" w:author="Bandana Shakya" w:date="2020-06-26T13:01:00Z">
        <w:r w:rsidR="002E68F2" w:rsidRPr="005C58B2" w:rsidDel="001C42E8">
          <w:rPr>
            <w:rFonts w:ascii="Times New Roman" w:hAnsi="Times New Roman" w:cs="Times New Roman"/>
            <w:sz w:val="24"/>
            <w:szCs w:val="24"/>
          </w:rPr>
          <w:delText xml:space="preserve">that </w:delText>
        </w:r>
      </w:del>
      <w:r w:rsidR="002E68F2" w:rsidRPr="005C58B2">
        <w:rPr>
          <w:rFonts w:ascii="Times New Roman" w:hAnsi="Times New Roman" w:cs="Times New Roman"/>
          <w:sz w:val="24"/>
          <w:szCs w:val="24"/>
        </w:rPr>
        <w:t>need</w:t>
      </w:r>
      <w:ins w:id="403" w:author="Bandana Shakya" w:date="2020-06-26T13:01:00Z">
        <w:r w:rsidR="001C42E8">
          <w:rPr>
            <w:rFonts w:ascii="Times New Roman" w:hAnsi="Times New Roman" w:cs="Times New Roman"/>
            <w:sz w:val="24"/>
            <w:szCs w:val="24"/>
          </w:rPr>
          <w:t xml:space="preserve">ing the most </w:t>
        </w:r>
      </w:ins>
      <w:del w:id="404" w:author="Bandana Shakya" w:date="2020-06-26T13:01:00Z">
        <w:r w:rsidR="002E68F2" w:rsidRPr="005C58B2" w:rsidDel="001C42E8">
          <w:rPr>
            <w:rFonts w:ascii="Times New Roman" w:hAnsi="Times New Roman" w:cs="Times New Roman"/>
            <w:sz w:val="24"/>
            <w:szCs w:val="24"/>
          </w:rPr>
          <w:delText xml:space="preserve"> </w:delText>
        </w:r>
      </w:del>
      <w:r w:rsidR="002E68F2" w:rsidRPr="005C58B2">
        <w:rPr>
          <w:rFonts w:ascii="Times New Roman" w:hAnsi="Times New Roman" w:cs="Times New Roman"/>
          <w:sz w:val="24"/>
          <w:szCs w:val="24"/>
        </w:rPr>
        <w:t xml:space="preserve">immediate management attention. </w:t>
      </w:r>
      <w:del w:id="405" w:author="Bandana Shakya" w:date="2020-06-17T11:00:00Z">
        <w:r w:rsidR="00931F84" w:rsidDel="00AD0FC7">
          <w:rPr>
            <w:rFonts w:ascii="Times New Roman" w:hAnsi="Times New Roman" w:cs="Times New Roman"/>
            <w:sz w:val="24"/>
            <w:szCs w:val="24"/>
          </w:rPr>
          <w:delText>Th</w:delText>
        </w:r>
        <w:r w:rsidR="0064777E" w:rsidDel="00AD0FC7">
          <w:rPr>
            <w:rFonts w:ascii="Times New Roman" w:hAnsi="Times New Roman" w:cs="Times New Roman"/>
            <w:sz w:val="24"/>
            <w:szCs w:val="24"/>
          </w:rPr>
          <w:delText xml:space="preserve">is </w:delText>
        </w:r>
        <w:r w:rsidR="00931F84" w:rsidDel="00AD0FC7">
          <w:rPr>
            <w:rFonts w:ascii="Times New Roman" w:hAnsi="Times New Roman" w:cs="Times New Roman"/>
            <w:sz w:val="24"/>
            <w:szCs w:val="24"/>
          </w:rPr>
          <w:delText xml:space="preserve">step </w:delText>
        </w:r>
        <w:r w:rsidR="00057CDE" w:rsidDel="00AD0FC7">
          <w:rPr>
            <w:rFonts w:ascii="Times New Roman" w:hAnsi="Times New Roman" w:cs="Times New Roman"/>
            <w:sz w:val="24"/>
            <w:szCs w:val="24"/>
          </w:rPr>
          <w:delText>help</w:delText>
        </w:r>
        <w:r w:rsidR="00CE6D25" w:rsidDel="00AD0FC7">
          <w:rPr>
            <w:rFonts w:ascii="Times New Roman" w:hAnsi="Times New Roman" w:cs="Times New Roman"/>
            <w:sz w:val="24"/>
            <w:szCs w:val="24"/>
          </w:rPr>
          <w:delText xml:space="preserve">ed decide on the </w:delText>
        </w:r>
        <w:r w:rsidR="00847C93" w:rsidDel="00AD0FC7">
          <w:rPr>
            <w:rFonts w:ascii="Times New Roman" w:hAnsi="Times New Roman" w:cs="Times New Roman"/>
            <w:sz w:val="24"/>
            <w:szCs w:val="24"/>
          </w:rPr>
          <w:delText xml:space="preserve">top </w:delText>
        </w:r>
        <w:r w:rsidR="008410B9" w:rsidDel="00AD0FC7">
          <w:rPr>
            <w:rFonts w:ascii="Times New Roman" w:hAnsi="Times New Roman" w:cs="Times New Roman"/>
            <w:sz w:val="24"/>
            <w:szCs w:val="24"/>
          </w:rPr>
          <w:delText xml:space="preserve">priority </w:delText>
        </w:r>
        <w:r w:rsidR="002E68F2" w:rsidRPr="005C58B2" w:rsidDel="00AD0FC7">
          <w:rPr>
            <w:rFonts w:ascii="Times New Roman" w:hAnsi="Times New Roman" w:cs="Times New Roman"/>
            <w:sz w:val="24"/>
            <w:szCs w:val="24"/>
          </w:rPr>
          <w:delText xml:space="preserve">services </w:delText>
        </w:r>
        <w:r w:rsidR="00CE6D25" w:rsidDel="00AD0FC7">
          <w:rPr>
            <w:rFonts w:ascii="Times New Roman" w:hAnsi="Times New Roman" w:cs="Times New Roman"/>
            <w:sz w:val="24"/>
            <w:szCs w:val="24"/>
          </w:rPr>
          <w:delText xml:space="preserve">for the mapping exercise. </w:delText>
        </w:r>
      </w:del>
      <w:moveToRangeStart w:id="406" w:author="Bandana Shakya" w:date="2020-06-16T08:26:00Z" w:name="move43188424"/>
      <w:moveTo w:id="407" w:author="Bandana Shakya" w:date="2020-06-16T08:26:00Z">
        <w:del w:id="408" w:author="Bandana Shakya" w:date="2020-06-16T08:35:00Z">
          <w:r w:rsidR="00B145BB" w:rsidDel="009B7BA6">
            <w:rPr>
              <w:rFonts w:ascii="Times New Roman" w:hAnsi="Times New Roman" w:cs="Times New Roman"/>
              <w:color w:val="000000" w:themeColor="text1"/>
              <w:sz w:val="24"/>
              <w:szCs w:val="24"/>
            </w:rPr>
            <w:delText>For the top four services,</w:delText>
          </w:r>
        </w:del>
      </w:moveTo>
      <w:ins w:id="409" w:author="Bandana Shakya" w:date="2020-07-01T06:46:00Z">
        <w:r w:rsidR="00021F23">
          <w:rPr>
            <w:rFonts w:ascii="Times New Roman" w:hAnsi="Times New Roman" w:cs="Times New Roman"/>
            <w:color w:val="000000" w:themeColor="text1"/>
            <w:sz w:val="24"/>
            <w:szCs w:val="24"/>
          </w:rPr>
          <w:t xml:space="preserve"> </w:t>
        </w:r>
      </w:ins>
      <w:ins w:id="410" w:author="Bandana Shakya" w:date="2020-07-01T06:47:00Z">
        <w:r w:rsidR="00872882">
          <w:rPr>
            <w:rFonts w:ascii="Times New Roman" w:hAnsi="Times New Roman" w:cs="Times New Roman"/>
            <w:color w:val="000000" w:themeColor="text1"/>
            <w:sz w:val="24"/>
            <w:szCs w:val="24"/>
          </w:rPr>
          <w:t>A</w:t>
        </w:r>
      </w:ins>
      <w:ins w:id="411" w:author="Bandana Shakya" w:date="2020-06-16T08:35:00Z">
        <w:r w:rsidR="009B7BA6">
          <w:rPr>
            <w:rFonts w:ascii="Times New Roman" w:hAnsi="Times New Roman" w:cs="Times New Roman"/>
            <w:color w:val="000000" w:themeColor="text1"/>
            <w:sz w:val="24"/>
            <w:szCs w:val="24"/>
          </w:rPr>
          <w:t xml:space="preserve"> </w:t>
        </w:r>
      </w:ins>
      <w:ins w:id="412" w:author="Bandana Shakya" w:date="2020-07-01T06:44:00Z">
        <w:r w:rsidR="00E96209">
          <w:rPr>
            <w:rFonts w:ascii="Times New Roman" w:hAnsi="Times New Roman" w:cs="Times New Roman"/>
            <w:color w:val="000000" w:themeColor="text1"/>
            <w:sz w:val="24"/>
            <w:szCs w:val="24"/>
          </w:rPr>
          <w:t>harmonized</w:t>
        </w:r>
      </w:ins>
      <w:ins w:id="413" w:author="Bandana Shakya" w:date="2020-07-01T06:45:00Z">
        <w:r w:rsidR="00021F23">
          <w:rPr>
            <w:rFonts w:ascii="Times New Roman" w:hAnsi="Times New Roman" w:cs="Times New Roman"/>
            <w:color w:val="000000" w:themeColor="text1"/>
            <w:sz w:val="24"/>
            <w:szCs w:val="24"/>
          </w:rPr>
          <w:t xml:space="preserve"> indicator oriented </w:t>
        </w:r>
      </w:ins>
      <w:moveTo w:id="414" w:author="Bandana Shakya" w:date="2020-06-16T08:26:00Z">
        <w:del w:id="415" w:author="Bandana Shakya" w:date="2020-06-16T08:35:00Z">
          <w:r w:rsidR="00B145BB" w:rsidDel="009B7BA6">
            <w:rPr>
              <w:rFonts w:ascii="Times New Roman" w:hAnsi="Times New Roman" w:cs="Times New Roman"/>
              <w:color w:val="000000" w:themeColor="text1"/>
              <w:sz w:val="24"/>
              <w:szCs w:val="24"/>
            </w:rPr>
            <w:delText xml:space="preserve"> </w:delText>
          </w:r>
        </w:del>
      </w:moveTo>
      <w:ins w:id="416" w:author="Bandana Shakya" w:date="2020-06-17T11:03:00Z">
        <w:r w:rsidR="00E548D0">
          <w:rPr>
            <w:rFonts w:ascii="Times New Roman" w:hAnsi="Times New Roman" w:cs="Times New Roman"/>
            <w:color w:val="000000" w:themeColor="text1"/>
            <w:sz w:val="24"/>
            <w:szCs w:val="24"/>
          </w:rPr>
          <w:t xml:space="preserve">scoring </w:t>
        </w:r>
      </w:ins>
      <w:ins w:id="417" w:author="Bandana Shakya" w:date="2020-07-01T06:47:00Z">
        <w:r w:rsidR="00872882">
          <w:rPr>
            <w:rFonts w:ascii="Times New Roman" w:hAnsi="Times New Roman" w:cs="Times New Roman"/>
            <w:color w:val="000000" w:themeColor="text1"/>
            <w:sz w:val="24"/>
            <w:szCs w:val="24"/>
          </w:rPr>
          <w:t xml:space="preserve">was performed </w:t>
        </w:r>
      </w:ins>
      <w:ins w:id="418" w:author="Bandana Shakya" w:date="2020-07-01T06:46:00Z">
        <w:r w:rsidR="00021F23">
          <w:rPr>
            <w:rFonts w:ascii="Times New Roman" w:hAnsi="Times New Roman" w:cs="Times New Roman"/>
            <w:color w:val="000000" w:themeColor="text1"/>
            <w:sz w:val="24"/>
            <w:szCs w:val="24"/>
          </w:rPr>
          <w:t xml:space="preserve">to </w:t>
        </w:r>
      </w:ins>
      <w:moveTo w:id="419" w:author="Bandana Shakya" w:date="2020-06-16T08:26:00Z">
        <w:del w:id="420" w:author="Bandana Shakya" w:date="2020-06-26T13:02:00Z">
          <w:r w:rsidR="00B145BB" w:rsidDel="001C42E8">
            <w:rPr>
              <w:rFonts w:ascii="Times New Roman" w:hAnsi="Times New Roman" w:cs="Times New Roman"/>
              <w:color w:val="000000" w:themeColor="text1"/>
              <w:sz w:val="24"/>
              <w:szCs w:val="24"/>
            </w:rPr>
            <w:delText xml:space="preserve">perception exercise </w:delText>
          </w:r>
        </w:del>
      </w:moveTo>
      <w:ins w:id="421" w:author="Bandana Shakya" w:date="2020-06-17T11:04:00Z">
        <w:r w:rsidR="00E55F15">
          <w:rPr>
            <w:rFonts w:ascii="Times New Roman" w:hAnsi="Times New Roman" w:cs="Times New Roman"/>
            <w:color w:val="000000" w:themeColor="text1"/>
            <w:sz w:val="24"/>
            <w:szCs w:val="24"/>
          </w:rPr>
          <w:t xml:space="preserve">assess </w:t>
        </w:r>
      </w:ins>
      <w:moveTo w:id="422" w:author="Bandana Shakya" w:date="2020-06-16T08:26:00Z">
        <w:del w:id="423" w:author="Bandana Shakya" w:date="2020-06-17T11:04:00Z">
          <w:r w:rsidR="00B145BB" w:rsidDel="00E55F15">
            <w:rPr>
              <w:rFonts w:ascii="Times New Roman" w:hAnsi="Times New Roman" w:cs="Times New Roman"/>
              <w:color w:val="000000" w:themeColor="text1"/>
              <w:sz w:val="24"/>
              <w:szCs w:val="24"/>
            </w:rPr>
            <w:delText xml:space="preserve">on </w:delText>
          </w:r>
        </w:del>
      </w:moveTo>
      <w:ins w:id="424" w:author="Bandana Shakya" w:date="2020-06-17T11:04:00Z">
        <w:r w:rsidR="00E55F15">
          <w:rPr>
            <w:rFonts w:ascii="Times New Roman" w:hAnsi="Times New Roman" w:cs="Times New Roman"/>
            <w:color w:val="000000" w:themeColor="text1"/>
            <w:sz w:val="24"/>
            <w:szCs w:val="24"/>
          </w:rPr>
          <w:t>v</w:t>
        </w:r>
      </w:ins>
      <w:ins w:id="425" w:author="Bandana Shakya" w:date="2020-06-17T11:00:00Z">
        <w:r w:rsidR="00AD0FC7">
          <w:rPr>
            <w:rFonts w:ascii="Times New Roman" w:hAnsi="Times New Roman" w:cs="Times New Roman"/>
            <w:color w:val="000000" w:themeColor="text1"/>
            <w:sz w:val="24"/>
            <w:szCs w:val="24"/>
          </w:rPr>
          <w:t xml:space="preserve">ulnerability and </w:t>
        </w:r>
      </w:ins>
      <w:moveTo w:id="426" w:author="Bandana Shakya" w:date="2020-06-16T08:26:00Z">
        <w:r w:rsidR="00B145BB">
          <w:rPr>
            <w:rFonts w:ascii="Times New Roman" w:hAnsi="Times New Roman" w:cs="Times New Roman"/>
            <w:color w:val="000000" w:themeColor="text1"/>
            <w:sz w:val="24"/>
            <w:szCs w:val="24"/>
          </w:rPr>
          <w:t xml:space="preserve">usefulness </w:t>
        </w:r>
      </w:moveTo>
      <w:ins w:id="427" w:author="Bandana Shakya" w:date="2020-06-16T08:35:00Z">
        <w:r w:rsidR="009B7BA6">
          <w:rPr>
            <w:rFonts w:ascii="Times New Roman" w:hAnsi="Times New Roman" w:cs="Times New Roman"/>
            <w:color w:val="000000" w:themeColor="text1"/>
            <w:sz w:val="24"/>
            <w:szCs w:val="24"/>
          </w:rPr>
          <w:t xml:space="preserve">of the </w:t>
        </w:r>
      </w:ins>
      <w:ins w:id="428" w:author="Bandana Shakya" w:date="2020-06-17T11:01:00Z">
        <w:r w:rsidR="00AD0FC7">
          <w:rPr>
            <w:rFonts w:ascii="Times New Roman" w:hAnsi="Times New Roman" w:cs="Times New Roman"/>
            <w:color w:val="000000" w:themeColor="text1"/>
            <w:sz w:val="24"/>
            <w:szCs w:val="24"/>
          </w:rPr>
          <w:t xml:space="preserve">prioritized </w:t>
        </w:r>
      </w:ins>
      <w:ins w:id="429" w:author="Bandana Shakya" w:date="2020-06-16T08:36:00Z">
        <w:r w:rsidR="00E8113B">
          <w:rPr>
            <w:rFonts w:ascii="Times New Roman" w:hAnsi="Times New Roman" w:cs="Times New Roman"/>
            <w:color w:val="000000" w:themeColor="text1"/>
            <w:sz w:val="24"/>
            <w:szCs w:val="24"/>
          </w:rPr>
          <w:t>ecosystem services</w:t>
        </w:r>
      </w:ins>
      <w:ins w:id="430" w:author="Bandana Shakya" w:date="2020-07-01T06:47:00Z">
        <w:r w:rsidR="00872882">
          <w:rPr>
            <w:rFonts w:ascii="Times New Roman" w:hAnsi="Times New Roman" w:cs="Times New Roman"/>
            <w:color w:val="000000" w:themeColor="text1"/>
            <w:sz w:val="24"/>
            <w:szCs w:val="24"/>
          </w:rPr>
          <w:t xml:space="preserve">. </w:t>
        </w:r>
      </w:ins>
      <w:ins w:id="431" w:author="Bandana Shakya" w:date="2020-06-17T13:57:00Z">
        <w:r w:rsidR="00200CBA">
          <w:rPr>
            <w:rFonts w:ascii="Times New Roman" w:hAnsi="Times New Roman" w:cs="Times New Roman"/>
            <w:color w:val="000000" w:themeColor="text1"/>
            <w:sz w:val="24"/>
            <w:szCs w:val="24"/>
          </w:rPr>
          <w:t xml:space="preserve">Indicators </w:t>
        </w:r>
      </w:ins>
      <w:ins w:id="432" w:author="Bandana Shakya" w:date="2020-06-22T10:32:00Z">
        <w:r w:rsidR="00175018">
          <w:rPr>
            <w:rFonts w:ascii="Times New Roman" w:hAnsi="Times New Roman" w:cs="Times New Roman"/>
            <w:color w:val="000000" w:themeColor="text1"/>
            <w:sz w:val="24"/>
            <w:szCs w:val="24"/>
          </w:rPr>
          <w:t xml:space="preserve">for </w:t>
        </w:r>
      </w:ins>
      <w:ins w:id="433" w:author="Bandana Shakya" w:date="2020-06-17T13:58:00Z">
        <w:r w:rsidR="00200CBA">
          <w:rPr>
            <w:rFonts w:ascii="Times New Roman" w:hAnsi="Times New Roman" w:cs="Times New Roman"/>
            <w:color w:val="000000" w:themeColor="text1"/>
            <w:sz w:val="24"/>
            <w:szCs w:val="24"/>
          </w:rPr>
          <w:t>vulnerability</w:t>
        </w:r>
      </w:ins>
      <w:ins w:id="434" w:author="Bandana Shakya" w:date="2020-06-17T13:57:00Z">
        <w:r w:rsidR="00200CBA">
          <w:rPr>
            <w:rFonts w:ascii="Times New Roman" w:hAnsi="Times New Roman" w:cs="Times New Roman"/>
            <w:color w:val="000000" w:themeColor="text1"/>
            <w:sz w:val="24"/>
            <w:szCs w:val="24"/>
          </w:rPr>
          <w:t xml:space="preserve"> </w:t>
        </w:r>
      </w:ins>
      <w:ins w:id="435" w:author="Bandana Shakya" w:date="2020-06-17T13:58:00Z">
        <w:r w:rsidR="00200CBA">
          <w:rPr>
            <w:rFonts w:ascii="Times New Roman" w:hAnsi="Times New Roman" w:cs="Times New Roman"/>
            <w:color w:val="000000" w:themeColor="text1"/>
            <w:sz w:val="24"/>
            <w:szCs w:val="24"/>
          </w:rPr>
          <w:t>in</w:t>
        </w:r>
        <w:r w:rsidR="001B1D3A">
          <w:rPr>
            <w:rFonts w:ascii="Times New Roman" w:hAnsi="Times New Roman" w:cs="Times New Roman"/>
            <w:color w:val="000000" w:themeColor="text1"/>
            <w:sz w:val="24"/>
            <w:szCs w:val="24"/>
          </w:rPr>
          <w:t>cluded status of c</w:t>
        </w:r>
      </w:ins>
      <w:ins w:id="436" w:author="Bandana Shakya" w:date="2020-06-17T13:57:00Z">
        <w:r w:rsidR="00200CBA" w:rsidRPr="00200CBA">
          <w:rPr>
            <w:rFonts w:ascii="Times New Roman" w:hAnsi="Times New Roman" w:cs="Times New Roman"/>
            <w:color w:val="000000" w:themeColor="text1"/>
            <w:sz w:val="24"/>
            <w:szCs w:val="24"/>
          </w:rPr>
          <w:t xml:space="preserve">urrent conditions, likely future supply-demand, </w:t>
        </w:r>
      </w:ins>
      <w:ins w:id="437" w:author="Bandana Shakya" w:date="2020-07-01T06:49:00Z">
        <w:r w:rsidR="00D907F8">
          <w:rPr>
            <w:rFonts w:ascii="Times New Roman" w:hAnsi="Times New Roman" w:cs="Times New Roman"/>
            <w:color w:val="000000" w:themeColor="text1"/>
            <w:sz w:val="24"/>
            <w:szCs w:val="24"/>
          </w:rPr>
          <w:t xml:space="preserve">extent of </w:t>
        </w:r>
      </w:ins>
      <w:ins w:id="438" w:author="Bandana Shakya" w:date="2020-06-17T13:57:00Z">
        <w:r w:rsidR="00200CBA" w:rsidRPr="00200CBA">
          <w:rPr>
            <w:rFonts w:ascii="Times New Roman" w:hAnsi="Times New Roman" w:cs="Times New Roman"/>
            <w:color w:val="000000" w:themeColor="text1"/>
            <w:sz w:val="24"/>
            <w:szCs w:val="24"/>
          </w:rPr>
          <w:t xml:space="preserve">drivers and factors influencing </w:t>
        </w:r>
      </w:ins>
      <w:ins w:id="439" w:author="Bandana Shakya" w:date="2020-06-17T13:58:00Z">
        <w:r w:rsidR="001B1D3A">
          <w:rPr>
            <w:rFonts w:ascii="Times New Roman" w:hAnsi="Times New Roman" w:cs="Times New Roman"/>
            <w:color w:val="000000" w:themeColor="text1"/>
            <w:sz w:val="24"/>
            <w:szCs w:val="24"/>
          </w:rPr>
          <w:t xml:space="preserve">services, </w:t>
        </w:r>
      </w:ins>
      <w:ins w:id="440" w:author="Bandana Shakya" w:date="2020-06-17T13:57:00Z">
        <w:r w:rsidR="00200CBA" w:rsidRPr="00200CBA">
          <w:rPr>
            <w:rFonts w:ascii="Times New Roman" w:hAnsi="Times New Roman" w:cs="Times New Roman"/>
            <w:color w:val="000000" w:themeColor="text1"/>
            <w:sz w:val="24"/>
            <w:szCs w:val="24"/>
          </w:rPr>
          <w:t>and availability of enabling policy and management support</w:t>
        </w:r>
      </w:ins>
      <w:ins w:id="441" w:author="Bandana Shakya" w:date="2020-06-17T13:58:00Z">
        <w:r w:rsidR="001B1D3A">
          <w:rPr>
            <w:rFonts w:ascii="Times New Roman" w:hAnsi="Times New Roman" w:cs="Times New Roman"/>
            <w:color w:val="000000" w:themeColor="text1"/>
            <w:sz w:val="24"/>
            <w:szCs w:val="24"/>
          </w:rPr>
          <w:t xml:space="preserve">. Usefulness indicators outlined </w:t>
        </w:r>
      </w:ins>
      <w:ins w:id="442" w:author="Bandana Shakya" w:date="2020-06-17T13:57:00Z">
        <w:r w:rsidR="00200CBA" w:rsidRPr="00200CBA">
          <w:rPr>
            <w:rFonts w:ascii="Times New Roman" w:hAnsi="Times New Roman" w:cs="Times New Roman"/>
            <w:color w:val="000000" w:themeColor="text1"/>
            <w:sz w:val="24"/>
            <w:szCs w:val="24"/>
          </w:rPr>
          <w:t>extent of users, scale of beneficiaries, immediate market benefit, and prospect for intrinsic value</w:t>
        </w:r>
      </w:ins>
      <w:ins w:id="443" w:author="Bandana Shakya" w:date="2020-06-17T13:59:00Z">
        <w:r w:rsidR="001B1D3A">
          <w:rPr>
            <w:rFonts w:ascii="Times New Roman" w:hAnsi="Times New Roman" w:cs="Times New Roman"/>
            <w:color w:val="000000" w:themeColor="text1"/>
            <w:sz w:val="24"/>
            <w:szCs w:val="24"/>
          </w:rPr>
          <w:t xml:space="preserve">. </w:t>
        </w:r>
      </w:ins>
      <w:moveTo w:id="444" w:author="Bandana Shakya" w:date="2020-06-16T08:26:00Z">
        <w:del w:id="445" w:author="Bandana Shakya" w:date="2020-06-17T11:04:00Z">
          <w:r w:rsidR="00B145BB" w:rsidDel="00E55F15">
            <w:rPr>
              <w:rFonts w:ascii="Times New Roman" w:hAnsi="Times New Roman" w:cs="Times New Roman"/>
              <w:color w:val="000000" w:themeColor="text1"/>
              <w:sz w:val="24"/>
              <w:szCs w:val="24"/>
            </w:rPr>
            <w:delText xml:space="preserve">was </w:delText>
          </w:r>
        </w:del>
        <w:del w:id="446" w:author="Bandana Shakya" w:date="2020-06-17T11:01:00Z">
          <w:r w:rsidR="00B145BB" w:rsidDel="00B932C9">
            <w:rPr>
              <w:rFonts w:ascii="Times New Roman" w:hAnsi="Times New Roman" w:cs="Times New Roman"/>
              <w:color w:val="000000" w:themeColor="text1"/>
              <w:sz w:val="24"/>
              <w:szCs w:val="24"/>
            </w:rPr>
            <w:delText xml:space="preserve">also </w:delText>
          </w:r>
        </w:del>
        <w:del w:id="447" w:author="Bandana Shakya" w:date="2020-06-17T11:04:00Z">
          <w:r w:rsidR="00B145BB" w:rsidDel="00E55F15">
            <w:rPr>
              <w:rFonts w:ascii="Times New Roman" w:hAnsi="Times New Roman" w:cs="Times New Roman"/>
              <w:color w:val="000000" w:themeColor="text1"/>
              <w:sz w:val="24"/>
              <w:szCs w:val="24"/>
            </w:rPr>
            <w:delText xml:space="preserve">done </w:delText>
          </w:r>
        </w:del>
        <w:del w:id="448" w:author="Bandana Shakya" w:date="2020-06-17T11:02:00Z">
          <w:r w:rsidR="00B145BB" w:rsidDel="00B932C9">
            <w:rPr>
              <w:rFonts w:ascii="Times New Roman" w:hAnsi="Times New Roman" w:cs="Times New Roman"/>
              <w:color w:val="000000" w:themeColor="text1"/>
              <w:sz w:val="24"/>
              <w:szCs w:val="24"/>
            </w:rPr>
            <w:delText xml:space="preserve">where participants provided </w:delText>
          </w:r>
        </w:del>
        <w:del w:id="449" w:author="Bandana Shakya" w:date="2020-06-17T11:05:00Z">
          <w:r w:rsidR="00B145BB" w:rsidDel="009C31D4">
            <w:rPr>
              <w:rFonts w:ascii="Times New Roman" w:hAnsi="Times New Roman" w:cs="Times New Roman"/>
              <w:color w:val="000000" w:themeColor="text1"/>
              <w:sz w:val="24"/>
              <w:szCs w:val="24"/>
            </w:rPr>
            <w:delText xml:space="preserve">score between </w:delText>
          </w:r>
        </w:del>
        <w:del w:id="450" w:author="Bandana Shakya" w:date="2020-06-17T11:07:00Z">
          <w:r w:rsidR="00B145BB" w:rsidDel="00F03FC3">
            <w:rPr>
              <w:rFonts w:ascii="Times New Roman" w:hAnsi="Times New Roman" w:cs="Times New Roman"/>
              <w:color w:val="000000" w:themeColor="text1"/>
              <w:sz w:val="24"/>
              <w:szCs w:val="24"/>
            </w:rPr>
            <w:delText>1-3 (low), 4-6 (medium) and 7-10 (high) for direct beneficiaries, indirect beneficiaries, and scale of users</w:delText>
          </w:r>
        </w:del>
        <w:del w:id="451" w:author="Bandana Shakya" w:date="2020-06-16T08:37:00Z">
          <w:r w:rsidR="00B145BB" w:rsidDel="00C23273">
            <w:rPr>
              <w:rFonts w:ascii="Times New Roman" w:hAnsi="Times New Roman" w:cs="Times New Roman"/>
              <w:color w:val="000000" w:themeColor="text1"/>
              <w:sz w:val="24"/>
              <w:szCs w:val="24"/>
            </w:rPr>
            <w:delText xml:space="preserve"> as per their experts judgement</w:delText>
          </w:r>
        </w:del>
        <w:del w:id="452" w:author="Bandana Shakya" w:date="2020-06-17T11:07:00Z">
          <w:r w:rsidR="00B145BB" w:rsidDel="00F03FC3">
            <w:rPr>
              <w:rFonts w:ascii="Times New Roman" w:hAnsi="Times New Roman" w:cs="Times New Roman"/>
              <w:color w:val="000000" w:themeColor="text1"/>
              <w:sz w:val="24"/>
              <w:szCs w:val="24"/>
            </w:rPr>
            <w:delText xml:space="preserve">. </w:delText>
          </w:r>
        </w:del>
      </w:moveTo>
    </w:p>
    <w:moveToRangeEnd w:id="406"/>
    <w:p w:rsidR="00941CB3" w:rsidDel="00C23273" w:rsidRDefault="000E3C9F" w:rsidP="00C81765">
      <w:pPr>
        <w:spacing w:line="480" w:lineRule="auto"/>
        <w:ind w:firstLine="720"/>
        <w:rPr>
          <w:del w:id="453" w:author="Bandana Shakya" w:date="2020-06-16T08:38:00Z"/>
          <w:moveFrom w:id="454" w:author="Bandana Shakya" w:date="2020-06-16T08:26:00Z"/>
          <w:rFonts w:ascii="Times New Roman" w:hAnsi="Times New Roman" w:cs="Times New Roman"/>
          <w:color w:val="000000" w:themeColor="text1"/>
          <w:sz w:val="24"/>
          <w:szCs w:val="24"/>
        </w:rPr>
      </w:pPr>
      <w:del w:id="455" w:author="Bandana Shakya" w:date="2020-06-16T08:38:00Z">
        <w:r w:rsidRPr="00C47898" w:rsidDel="00C23273">
          <w:rPr>
            <w:rFonts w:ascii="Times New Roman" w:hAnsi="Times New Roman" w:cs="Times New Roman"/>
            <w:color w:val="000000" w:themeColor="text1"/>
            <w:sz w:val="24"/>
            <w:szCs w:val="24"/>
          </w:rPr>
          <w:delText>The</w:delText>
        </w:r>
        <w:r w:rsidR="00AB173C" w:rsidDel="00C23273">
          <w:rPr>
            <w:rFonts w:ascii="Times New Roman" w:hAnsi="Times New Roman" w:cs="Times New Roman"/>
            <w:color w:val="000000" w:themeColor="text1"/>
            <w:sz w:val="24"/>
            <w:szCs w:val="24"/>
          </w:rPr>
          <w:delText xml:space="preserve"> </w:delText>
        </w:r>
        <w:r w:rsidRPr="00C47898" w:rsidDel="00C23273">
          <w:rPr>
            <w:rFonts w:ascii="Times New Roman" w:hAnsi="Times New Roman" w:cs="Times New Roman"/>
            <w:color w:val="000000" w:themeColor="text1"/>
            <w:sz w:val="24"/>
            <w:szCs w:val="24"/>
          </w:rPr>
          <w:delText xml:space="preserve">four </w:delText>
        </w:r>
        <w:r w:rsidR="000B637F" w:rsidDel="00C23273">
          <w:rPr>
            <w:rFonts w:ascii="Times New Roman" w:hAnsi="Times New Roman" w:cs="Times New Roman"/>
            <w:color w:val="000000" w:themeColor="text1"/>
            <w:sz w:val="24"/>
            <w:szCs w:val="24"/>
          </w:rPr>
          <w:delText xml:space="preserve">prioritized </w:delText>
        </w:r>
        <w:r w:rsidRPr="00C47898" w:rsidDel="00C23273">
          <w:rPr>
            <w:rFonts w:ascii="Times New Roman" w:hAnsi="Times New Roman" w:cs="Times New Roman"/>
            <w:color w:val="000000" w:themeColor="text1"/>
            <w:sz w:val="24"/>
            <w:szCs w:val="24"/>
          </w:rPr>
          <w:delText>ecosystem services</w:delText>
        </w:r>
        <w:r w:rsidR="00D635B8" w:rsidDel="00C23273">
          <w:rPr>
            <w:rFonts w:ascii="Times New Roman" w:hAnsi="Times New Roman" w:cs="Times New Roman"/>
            <w:color w:val="000000" w:themeColor="text1"/>
            <w:sz w:val="24"/>
            <w:szCs w:val="24"/>
          </w:rPr>
          <w:delText xml:space="preserve"> </w:delText>
        </w:r>
        <w:r w:rsidR="00941CB3" w:rsidDel="00C23273">
          <w:rPr>
            <w:rFonts w:ascii="Times New Roman" w:hAnsi="Times New Roman" w:cs="Times New Roman"/>
            <w:color w:val="000000" w:themeColor="text1"/>
            <w:sz w:val="24"/>
            <w:szCs w:val="24"/>
          </w:rPr>
          <w:delText>selected for this study</w:delText>
        </w:r>
        <w:r w:rsidR="008E2E47" w:rsidDel="00C23273">
          <w:rPr>
            <w:rFonts w:ascii="Times New Roman" w:hAnsi="Times New Roman" w:cs="Times New Roman"/>
            <w:color w:val="000000" w:themeColor="text1"/>
            <w:sz w:val="24"/>
            <w:szCs w:val="24"/>
          </w:rPr>
          <w:delText xml:space="preserve"> (Table 1) </w:delText>
        </w:r>
        <w:r w:rsidR="00941CB3" w:rsidDel="00C23273">
          <w:rPr>
            <w:rFonts w:ascii="Times New Roman" w:hAnsi="Times New Roman" w:cs="Times New Roman"/>
            <w:color w:val="000000" w:themeColor="text1"/>
            <w:sz w:val="24"/>
            <w:szCs w:val="24"/>
          </w:rPr>
          <w:delText xml:space="preserve"> include: </w:delText>
        </w:r>
        <w:r w:rsidRPr="00C47898" w:rsidDel="00C23273">
          <w:rPr>
            <w:rFonts w:ascii="Times New Roman" w:hAnsi="Times New Roman" w:cs="Times New Roman"/>
            <w:color w:val="000000" w:themeColor="text1"/>
            <w:sz w:val="24"/>
            <w:szCs w:val="24"/>
          </w:rPr>
          <w:delText>provisioning</w:delText>
        </w:r>
        <w:r w:rsidR="0012264D" w:rsidDel="00C23273">
          <w:rPr>
            <w:rFonts w:ascii="Times New Roman" w:hAnsi="Times New Roman" w:cs="Times New Roman"/>
            <w:color w:val="000000" w:themeColor="text1"/>
            <w:sz w:val="24"/>
            <w:szCs w:val="24"/>
          </w:rPr>
          <w:delText xml:space="preserve"> services (</w:delText>
        </w:r>
        <w:r w:rsidR="00B61695" w:rsidDel="00C23273">
          <w:rPr>
            <w:rFonts w:ascii="Times New Roman" w:hAnsi="Times New Roman" w:cs="Times New Roman"/>
            <w:color w:val="000000" w:themeColor="text1"/>
            <w:sz w:val="24"/>
            <w:szCs w:val="24"/>
          </w:rPr>
          <w:delText xml:space="preserve">relating to </w:delText>
        </w:r>
        <w:r w:rsidRPr="00C47898" w:rsidDel="00C23273">
          <w:rPr>
            <w:rFonts w:ascii="Times New Roman" w:hAnsi="Times New Roman" w:cs="Times New Roman"/>
            <w:color w:val="000000" w:themeColor="text1"/>
            <w:sz w:val="24"/>
            <w:szCs w:val="24"/>
          </w:rPr>
          <w:delText>medicinal plants</w:delText>
        </w:r>
        <w:r w:rsidR="0012264D" w:rsidDel="00C23273">
          <w:rPr>
            <w:rFonts w:ascii="Times New Roman" w:hAnsi="Times New Roman" w:cs="Times New Roman"/>
            <w:color w:val="000000" w:themeColor="text1"/>
            <w:sz w:val="24"/>
            <w:szCs w:val="24"/>
          </w:rPr>
          <w:delText xml:space="preserve"> and genetic resources), </w:delText>
        </w:r>
        <w:r w:rsidRPr="00C47898" w:rsidDel="00C23273">
          <w:rPr>
            <w:rFonts w:ascii="Times New Roman" w:hAnsi="Times New Roman" w:cs="Times New Roman"/>
            <w:color w:val="000000" w:themeColor="text1"/>
            <w:sz w:val="24"/>
            <w:szCs w:val="24"/>
          </w:rPr>
          <w:delText xml:space="preserve">cultural services </w:delText>
        </w:r>
        <w:r w:rsidR="0012264D" w:rsidDel="00C23273">
          <w:rPr>
            <w:rFonts w:ascii="Times New Roman" w:hAnsi="Times New Roman" w:cs="Times New Roman"/>
            <w:color w:val="000000" w:themeColor="text1"/>
            <w:sz w:val="24"/>
            <w:szCs w:val="24"/>
          </w:rPr>
          <w:delText>(</w:delText>
        </w:r>
        <w:r w:rsidR="00B61695" w:rsidDel="00C23273">
          <w:rPr>
            <w:rFonts w:ascii="Times New Roman" w:hAnsi="Times New Roman" w:cs="Times New Roman"/>
            <w:color w:val="000000" w:themeColor="text1"/>
            <w:sz w:val="24"/>
            <w:szCs w:val="24"/>
          </w:rPr>
          <w:delText xml:space="preserve">relating to tourism and </w:delText>
        </w:r>
        <w:r w:rsidRPr="00C47898" w:rsidDel="00C23273">
          <w:rPr>
            <w:rFonts w:ascii="Times New Roman" w:hAnsi="Times New Roman" w:cs="Times New Roman"/>
            <w:color w:val="000000" w:themeColor="text1"/>
            <w:sz w:val="24"/>
            <w:szCs w:val="24"/>
          </w:rPr>
          <w:delText>recreation, education and</w:delText>
        </w:r>
        <w:r w:rsidR="00B61695" w:rsidDel="00C23273">
          <w:rPr>
            <w:rFonts w:ascii="Times New Roman" w:hAnsi="Times New Roman" w:cs="Times New Roman"/>
            <w:color w:val="000000" w:themeColor="text1"/>
            <w:sz w:val="24"/>
            <w:szCs w:val="24"/>
          </w:rPr>
          <w:delText xml:space="preserve"> knowledge and aesthetic and </w:delText>
        </w:r>
        <w:r w:rsidRPr="00C47898" w:rsidDel="00C23273">
          <w:rPr>
            <w:rFonts w:ascii="Times New Roman" w:hAnsi="Times New Roman" w:cs="Times New Roman"/>
            <w:color w:val="000000" w:themeColor="text1"/>
            <w:sz w:val="24"/>
            <w:szCs w:val="24"/>
          </w:rPr>
          <w:delText>heritage</w:delText>
        </w:r>
        <w:r w:rsidR="00B61695" w:rsidDel="00C23273">
          <w:rPr>
            <w:rFonts w:ascii="Times New Roman" w:hAnsi="Times New Roman" w:cs="Times New Roman"/>
            <w:color w:val="000000" w:themeColor="text1"/>
            <w:sz w:val="24"/>
            <w:szCs w:val="24"/>
          </w:rPr>
          <w:delText xml:space="preserve"> significance), </w:delText>
        </w:r>
        <w:r w:rsidRPr="00C47898" w:rsidDel="00C23273">
          <w:rPr>
            <w:rFonts w:ascii="Times New Roman" w:hAnsi="Times New Roman" w:cs="Times New Roman"/>
            <w:color w:val="000000" w:themeColor="text1"/>
            <w:sz w:val="24"/>
            <w:szCs w:val="24"/>
          </w:rPr>
          <w:delText>habitat regulation</w:delText>
        </w:r>
        <w:r w:rsidR="00B61695" w:rsidDel="00C23273">
          <w:rPr>
            <w:rFonts w:ascii="Times New Roman" w:hAnsi="Times New Roman" w:cs="Times New Roman"/>
            <w:color w:val="000000" w:themeColor="text1"/>
            <w:sz w:val="24"/>
            <w:szCs w:val="24"/>
          </w:rPr>
          <w:delText xml:space="preserve"> (</w:delText>
        </w:r>
        <w:r w:rsidR="00F67F1B" w:rsidDel="00C23273">
          <w:rPr>
            <w:rFonts w:ascii="Times New Roman" w:hAnsi="Times New Roman" w:cs="Times New Roman"/>
            <w:color w:val="000000" w:themeColor="text1"/>
            <w:sz w:val="24"/>
            <w:szCs w:val="24"/>
          </w:rPr>
          <w:delText xml:space="preserve">relating to provision and maintenance of habitat for important biodiversity and ecological function) and </w:delText>
        </w:r>
        <w:r w:rsidRPr="00C47898" w:rsidDel="00C23273">
          <w:rPr>
            <w:rFonts w:ascii="Times New Roman" w:hAnsi="Times New Roman" w:cs="Times New Roman"/>
            <w:color w:val="000000" w:themeColor="text1"/>
            <w:sz w:val="24"/>
            <w:szCs w:val="24"/>
          </w:rPr>
          <w:delText xml:space="preserve">water </w:delText>
        </w:r>
        <w:r w:rsidR="00D635B8" w:rsidDel="00C23273">
          <w:rPr>
            <w:rFonts w:ascii="Times New Roman" w:hAnsi="Times New Roman" w:cs="Times New Roman"/>
            <w:color w:val="000000" w:themeColor="text1"/>
            <w:sz w:val="24"/>
            <w:szCs w:val="24"/>
          </w:rPr>
          <w:delText>r</w:delText>
        </w:r>
        <w:r w:rsidRPr="00C47898" w:rsidDel="00C23273">
          <w:rPr>
            <w:rFonts w:ascii="Times New Roman" w:hAnsi="Times New Roman" w:cs="Times New Roman"/>
            <w:color w:val="000000" w:themeColor="text1"/>
            <w:sz w:val="24"/>
            <w:szCs w:val="24"/>
          </w:rPr>
          <w:delText>egulation</w:delText>
        </w:r>
        <w:r w:rsidR="00F67F1B" w:rsidDel="00C23273">
          <w:rPr>
            <w:rFonts w:ascii="Times New Roman" w:hAnsi="Times New Roman" w:cs="Times New Roman"/>
            <w:color w:val="000000" w:themeColor="text1"/>
            <w:sz w:val="24"/>
            <w:szCs w:val="24"/>
          </w:rPr>
          <w:delText xml:space="preserve"> (relating to provision of water and maintenance of water flow)</w:delText>
        </w:r>
        <w:r w:rsidR="00941CB3" w:rsidDel="00C23273">
          <w:rPr>
            <w:rFonts w:ascii="Times New Roman" w:hAnsi="Times New Roman" w:cs="Times New Roman"/>
            <w:color w:val="000000" w:themeColor="text1"/>
            <w:sz w:val="24"/>
            <w:szCs w:val="24"/>
          </w:rPr>
          <w:delText xml:space="preserve">. </w:delText>
        </w:r>
      </w:del>
      <w:moveFromRangeStart w:id="456" w:author="Bandana Shakya" w:date="2020-06-16T08:26:00Z" w:name="move43188424"/>
      <w:moveFrom w:id="457" w:author="Bandana Shakya" w:date="2020-06-16T08:26:00Z">
        <w:del w:id="458" w:author="Bandana Shakya" w:date="2020-06-16T08:38:00Z">
          <w:r w:rsidR="00104066" w:rsidDel="00C23273">
            <w:rPr>
              <w:rFonts w:ascii="Times New Roman" w:hAnsi="Times New Roman" w:cs="Times New Roman"/>
              <w:color w:val="000000" w:themeColor="text1"/>
              <w:sz w:val="24"/>
              <w:szCs w:val="24"/>
            </w:rPr>
            <w:delText xml:space="preserve">For the top four services, perception </w:delText>
          </w:r>
          <w:r w:rsidR="005312A8" w:rsidDel="00C23273">
            <w:rPr>
              <w:rFonts w:ascii="Times New Roman" w:hAnsi="Times New Roman" w:cs="Times New Roman"/>
              <w:color w:val="000000" w:themeColor="text1"/>
              <w:sz w:val="24"/>
              <w:szCs w:val="24"/>
            </w:rPr>
            <w:delText xml:space="preserve">exercise </w:delText>
          </w:r>
          <w:r w:rsidR="00104066" w:rsidDel="00C23273">
            <w:rPr>
              <w:rFonts w:ascii="Times New Roman" w:hAnsi="Times New Roman" w:cs="Times New Roman"/>
              <w:color w:val="000000" w:themeColor="text1"/>
              <w:sz w:val="24"/>
              <w:szCs w:val="24"/>
            </w:rPr>
            <w:delText>on usefulness was also</w:delText>
          </w:r>
          <w:r w:rsidR="005312A8" w:rsidDel="00C23273">
            <w:rPr>
              <w:rFonts w:ascii="Times New Roman" w:hAnsi="Times New Roman" w:cs="Times New Roman"/>
              <w:color w:val="000000" w:themeColor="text1"/>
              <w:sz w:val="24"/>
              <w:szCs w:val="24"/>
            </w:rPr>
            <w:delText xml:space="preserve"> done where participants provided score </w:delText>
          </w:r>
          <w:r w:rsidR="001D7F34" w:rsidDel="00C23273">
            <w:rPr>
              <w:rFonts w:ascii="Times New Roman" w:hAnsi="Times New Roman" w:cs="Times New Roman"/>
              <w:color w:val="000000" w:themeColor="text1"/>
              <w:sz w:val="24"/>
              <w:szCs w:val="24"/>
            </w:rPr>
            <w:delText>between 1</w:delText>
          </w:r>
          <w:r w:rsidR="005312A8" w:rsidDel="00C23273">
            <w:rPr>
              <w:rFonts w:ascii="Times New Roman" w:hAnsi="Times New Roman" w:cs="Times New Roman"/>
              <w:color w:val="000000" w:themeColor="text1"/>
              <w:sz w:val="24"/>
              <w:szCs w:val="24"/>
            </w:rPr>
            <w:delText>-3 (low), 4-6 (medium) and 7-10</w:delText>
          </w:r>
          <w:r w:rsidR="001D7F34" w:rsidDel="00C23273">
            <w:rPr>
              <w:rFonts w:ascii="Times New Roman" w:hAnsi="Times New Roman" w:cs="Times New Roman"/>
              <w:color w:val="000000" w:themeColor="text1"/>
              <w:sz w:val="24"/>
              <w:szCs w:val="24"/>
            </w:rPr>
            <w:delText xml:space="preserve"> (high) for direct beneficiaries, indirect beneficiaries, and </w:delText>
          </w:r>
          <w:r w:rsidR="00412FCE" w:rsidDel="00C23273">
            <w:rPr>
              <w:rFonts w:ascii="Times New Roman" w:hAnsi="Times New Roman" w:cs="Times New Roman"/>
              <w:color w:val="000000" w:themeColor="text1"/>
              <w:sz w:val="24"/>
              <w:szCs w:val="24"/>
            </w:rPr>
            <w:delText>scale of users as per their experts judgement.</w:delText>
          </w:r>
          <w:r w:rsidR="00104066" w:rsidDel="00C23273">
            <w:rPr>
              <w:rFonts w:ascii="Times New Roman" w:hAnsi="Times New Roman" w:cs="Times New Roman"/>
              <w:color w:val="000000" w:themeColor="text1"/>
              <w:sz w:val="24"/>
              <w:szCs w:val="24"/>
            </w:rPr>
            <w:delText xml:space="preserve"> </w:delText>
          </w:r>
        </w:del>
      </w:moveFrom>
    </w:p>
    <w:tbl>
      <w:tblPr>
        <w:tblStyle w:val="TableGrid"/>
        <w:tblW w:w="9445"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785"/>
        <w:gridCol w:w="2160"/>
        <w:gridCol w:w="2160"/>
        <w:gridCol w:w="2340"/>
      </w:tblGrid>
      <w:tr w:rsidR="004F6360" w:rsidRPr="005E1DA3" w:rsidDel="00C23273" w:rsidTr="008E1964">
        <w:trPr>
          <w:del w:id="459" w:author="Bandana Shakya" w:date="2020-06-16T08:38:00Z"/>
        </w:trPr>
        <w:tc>
          <w:tcPr>
            <w:tcW w:w="9445" w:type="dxa"/>
            <w:gridSpan w:val="4"/>
          </w:tcPr>
          <w:moveFromRangeEnd w:id="456"/>
          <w:p w:rsidR="008E1964" w:rsidRPr="005E1DA3" w:rsidDel="00C23273" w:rsidRDefault="004F6360" w:rsidP="008E1964">
            <w:pPr>
              <w:spacing w:line="360" w:lineRule="auto"/>
              <w:rPr>
                <w:del w:id="460" w:author="Bandana Shakya" w:date="2020-06-16T08:38:00Z"/>
                <w:rFonts w:ascii="Times New Roman" w:hAnsi="Times New Roman" w:cs="Times New Roman"/>
                <w:b/>
                <w:sz w:val="20"/>
                <w:szCs w:val="20"/>
              </w:rPr>
            </w:pPr>
            <w:del w:id="461" w:author="Bandana Shakya" w:date="2020-06-16T08:38:00Z">
              <w:r w:rsidRPr="005E1DA3" w:rsidDel="00C23273">
                <w:rPr>
                  <w:rFonts w:ascii="Times New Roman" w:hAnsi="Times New Roman" w:cs="Times New Roman"/>
                  <w:b/>
                  <w:sz w:val="20"/>
                  <w:szCs w:val="20"/>
                </w:rPr>
                <w:lastRenderedPageBreak/>
                <w:delText>Table 1</w:delText>
              </w:r>
            </w:del>
          </w:p>
          <w:p w:rsidR="004F6360" w:rsidRPr="005E1DA3" w:rsidDel="00C23273" w:rsidRDefault="008E1964" w:rsidP="00FC0D41">
            <w:pPr>
              <w:spacing w:line="360" w:lineRule="auto"/>
              <w:rPr>
                <w:del w:id="462" w:author="Bandana Shakya" w:date="2020-06-16T08:38:00Z"/>
                <w:rFonts w:ascii="Times New Roman" w:hAnsi="Times New Roman" w:cs="Times New Roman"/>
                <w:sz w:val="20"/>
                <w:szCs w:val="20"/>
              </w:rPr>
            </w:pPr>
            <w:del w:id="463" w:author="Bandana Shakya" w:date="2020-06-16T08:38:00Z">
              <w:r w:rsidRPr="005E1DA3" w:rsidDel="00C23273">
                <w:rPr>
                  <w:rFonts w:ascii="Times New Roman" w:hAnsi="Times New Roman" w:cs="Times New Roman"/>
                  <w:sz w:val="20"/>
                  <w:szCs w:val="20"/>
                </w:rPr>
                <w:delText>Top f</w:delText>
              </w:r>
              <w:r w:rsidR="004F6360" w:rsidRPr="005E1DA3" w:rsidDel="00C23273">
                <w:rPr>
                  <w:rFonts w:ascii="Times New Roman" w:hAnsi="Times New Roman" w:cs="Times New Roman"/>
                  <w:sz w:val="20"/>
                  <w:szCs w:val="20"/>
                </w:rPr>
                <w:delText>our ecosystem services of high</w:delText>
              </w:r>
              <w:r w:rsidR="00FC0D41" w:rsidDel="00C23273">
                <w:rPr>
                  <w:rFonts w:ascii="Times New Roman" w:hAnsi="Times New Roman" w:cs="Times New Roman"/>
                  <w:sz w:val="20"/>
                  <w:szCs w:val="20"/>
                </w:rPr>
                <w:delText xml:space="preserve">est </w:delText>
              </w:r>
              <w:r w:rsidR="004F6360" w:rsidRPr="005E1DA3" w:rsidDel="00C23273">
                <w:rPr>
                  <w:rFonts w:ascii="Times New Roman" w:hAnsi="Times New Roman" w:cs="Times New Roman"/>
                  <w:sz w:val="20"/>
                  <w:szCs w:val="20"/>
                </w:rPr>
                <w:delText>management priority</w:delText>
              </w:r>
              <w:r w:rsidRPr="005E1DA3" w:rsidDel="00C23273">
                <w:rPr>
                  <w:rFonts w:ascii="Times New Roman" w:hAnsi="Times New Roman" w:cs="Times New Roman"/>
                  <w:sz w:val="20"/>
                  <w:szCs w:val="20"/>
                </w:rPr>
                <w:delText xml:space="preserve"> from </w:delText>
              </w:r>
              <w:r w:rsidR="004F6360" w:rsidRPr="005E1DA3" w:rsidDel="00C23273">
                <w:rPr>
                  <w:rFonts w:ascii="Times New Roman" w:hAnsi="Times New Roman" w:cs="Times New Roman"/>
                  <w:sz w:val="20"/>
                  <w:szCs w:val="20"/>
                </w:rPr>
                <w:delText>Gaoligonshan National Nature Reserve</w:delText>
              </w:r>
              <w:r w:rsidRPr="005E1DA3" w:rsidDel="00C23273">
                <w:rPr>
                  <w:rFonts w:ascii="Times New Roman" w:hAnsi="Times New Roman" w:cs="Times New Roman"/>
                  <w:sz w:val="20"/>
                  <w:szCs w:val="20"/>
                </w:rPr>
                <w:delText xml:space="preserve"> (GNNR), </w:delText>
              </w:r>
              <w:r w:rsidR="004F6360" w:rsidRPr="005E1DA3" w:rsidDel="00C23273">
                <w:rPr>
                  <w:rFonts w:ascii="Times New Roman" w:hAnsi="Times New Roman" w:cs="Times New Roman"/>
                  <w:sz w:val="20"/>
                  <w:szCs w:val="20"/>
                </w:rPr>
                <w:delText>Namdapha National Park/Tiger Reserve</w:delText>
              </w:r>
              <w:r w:rsidRPr="005E1DA3" w:rsidDel="00C23273">
                <w:rPr>
                  <w:rFonts w:ascii="Times New Roman" w:hAnsi="Times New Roman" w:cs="Times New Roman"/>
                  <w:sz w:val="20"/>
                  <w:szCs w:val="20"/>
                </w:rPr>
                <w:delText xml:space="preserve"> (NNP/TR), and </w:delText>
              </w:r>
              <w:r w:rsidR="004F6360" w:rsidRPr="005E1DA3" w:rsidDel="00C23273">
                <w:rPr>
                  <w:rFonts w:ascii="Times New Roman" w:hAnsi="Times New Roman" w:cs="Times New Roman"/>
                  <w:sz w:val="20"/>
                  <w:szCs w:val="20"/>
                </w:rPr>
                <w:delText>Hkakaborazi National Park</w:delText>
              </w:r>
              <w:r w:rsidRPr="005E1DA3" w:rsidDel="00C23273">
                <w:rPr>
                  <w:rFonts w:ascii="Times New Roman" w:hAnsi="Times New Roman" w:cs="Times New Roman"/>
                  <w:sz w:val="20"/>
                  <w:szCs w:val="20"/>
                </w:rPr>
                <w:delText xml:space="preserve"> (HKNP)</w:delText>
              </w:r>
              <w:r w:rsidR="004F6360" w:rsidRPr="005E1DA3" w:rsidDel="00C23273">
                <w:rPr>
                  <w:rFonts w:ascii="Times New Roman" w:hAnsi="Times New Roman" w:cs="Times New Roman"/>
                  <w:sz w:val="20"/>
                  <w:szCs w:val="20"/>
                </w:rPr>
                <w:delText xml:space="preserve">. </w:delText>
              </w:r>
              <w:r w:rsidR="00677EFA" w:rsidRPr="005E1DA3" w:rsidDel="00C23273">
                <w:rPr>
                  <w:rFonts w:ascii="Times New Roman" w:hAnsi="Times New Roman" w:cs="Times New Roman"/>
                  <w:sz w:val="20"/>
                  <w:szCs w:val="20"/>
                </w:rPr>
                <w:delText xml:space="preserve">The percentage in the bracket </w:delText>
              </w:r>
              <w:r w:rsidR="003E65C2" w:rsidRPr="005E1DA3" w:rsidDel="00C23273">
                <w:rPr>
                  <w:rFonts w:ascii="Times New Roman" w:hAnsi="Times New Roman" w:cs="Times New Roman"/>
                  <w:sz w:val="20"/>
                  <w:szCs w:val="20"/>
                </w:rPr>
                <w:delText xml:space="preserve">is the </w:delText>
              </w:r>
              <w:r w:rsidRPr="005E1DA3" w:rsidDel="00C23273">
                <w:rPr>
                  <w:rFonts w:ascii="Times New Roman" w:hAnsi="Times New Roman" w:cs="Times New Roman"/>
                  <w:sz w:val="20"/>
                  <w:szCs w:val="20"/>
                </w:rPr>
                <w:delText xml:space="preserve">ranking score. </w:delText>
              </w:r>
              <w:r w:rsidR="004F6360" w:rsidRPr="005E1DA3" w:rsidDel="00C23273">
                <w:rPr>
                  <w:rFonts w:ascii="Times New Roman" w:hAnsi="Times New Roman" w:cs="Times New Roman"/>
                  <w:sz w:val="20"/>
                  <w:szCs w:val="20"/>
                </w:rPr>
                <w:delText xml:space="preserve"> </w:delText>
              </w:r>
            </w:del>
          </w:p>
        </w:tc>
      </w:tr>
      <w:tr w:rsidR="004F6360" w:rsidRPr="005E1DA3" w:rsidDel="00C23273" w:rsidTr="008E1964">
        <w:trPr>
          <w:del w:id="464" w:author="Bandana Shakya" w:date="2020-06-16T08:38:00Z"/>
        </w:trPr>
        <w:tc>
          <w:tcPr>
            <w:tcW w:w="2785" w:type="dxa"/>
          </w:tcPr>
          <w:p w:rsidR="004F6360" w:rsidRPr="005E1DA3" w:rsidDel="00C23273" w:rsidRDefault="004F6360" w:rsidP="005E1DA3">
            <w:pPr>
              <w:spacing w:line="360" w:lineRule="auto"/>
              <w:rPr>
                <w:del w:id="465" w:author="Bandana Shakya" w:date="2020-06-16T08:38:00Z"/>
                <w:rFonts w:ascii="Times New Roman" w:hAnsi="Times New Roman" w:cs="Times New Roman"/>
                <w:b/>
                <w:sz w:val="20"/>
                <w:szCs w:val="20"/>
              </w:rPr>
            </w:pPr>
            <w:del w:id="466" w:author="Bandana Shakya" w:date="2020-06-16T08:38:00Z">
              <w:r w:rsidRPr="005E1DA3" w:rsidDel="00C23273">
                <w:rPr>
                  <w:rFonts w:ascii="Times New Roman" w:hAnsi="Times New Roman" w:cs="Times New Roman"/>
                  <w:b/>
                  <w:sz w:val="20"/>
                  <w:szCs w:val="20"/>
                </w:rPr>
                <w:delText xml:space="preserve">Ecosystem services </w:delText>
              </w:r>
            </w:del>
          </w:p>
        </w:tc>
        <w:tc>
          <w:tcPr>
            <w:tcW w:w="2160" w:type="dxa"/>
          </w:tcPr>
          <w:p w:rsidR="004F6360" w:rsidRPr="005E1DA3" w:rsidDel="00C23273" w:rsidRDefault="004F6360" w:rsidP="004F6360">
            <w:pPr>
              <w:spacing w:line="360" w:lineRule="auto"/>
              <w:rPr>
                <w:del w:id="467" w:author="Bandana Shakya" w:date="2020-06-16T08:38:00Z"/>
                <w:rFonts w:ascii="Times New Roman" w:hAnsi="Times New Roman" w:cs="Times New Roman"/>
                <w:b/>
                <w:sz w:val="20"/>
                <w:szCs w:val="20"/>
              </w:rPr>
            </w:pPr>
            <w:del w:id="468" w:author="Bandana Shakya" w:date="2020-06-16T08:38:00Z">
              <w:r w:rsidRPr="005E1DA3" w:rsidDel="00C23273">
                <w:rPr>
                  <w:rFonts w:ascii="Times New Roman" w:hAnsi="Times New Roman" w:cs="Times New Roman"/>
                  <w:b/>
                  <w:sz w:val="20"/>
                  <w:szCs w:val="20"/>
                </w:rPr>
                <w:delText>GNNR</w:delText>
              </w:r>
              <w:r w:rsidR="005E1DA3" w:rsidRPr="005E1DA3" w:rsidDel="00C23273">
                <w:rPr>
                  <w:rFonts w:ascii="Times New Roman" w:hAnsi="Times New Roman" w:cs="Times New Roman"/>
                  <w:b/>
                  <w:sz w:val="20"/>
                  <w:szCs w:val="20"/>
                </w:rPr>
                <w:delText xml:space="preserve"> (China) </w:delText>
              </w:r>
            </w:del>
          </w:p>
        </w:tc>
        <w:tc>
          <w:tcPr>
            <w:tcW w:w="2160" w:type="dxa"/>
          </w:tcPr>
          <w:p w:rsidR="004F6360" w:rsidRPr="005E1DA3" w:rsidDel="00C23273" w:rsidRDefault="004F6360" w:rsidP="004F6360">
            <w:pPr>
              <w:spacing w:line="360" w:lineRule="auto"/>
              <w:rPr>
                <w:del w:id="469" w:author="Bandana Shakya" w:date="2020-06-16T08:38:00Z"/>
                <w:rFonts w:ascii="Times New Roman" w:hAnsi="Times New Roman" w:cs="Times New Roman"/>
                <w:b/>
                <w:sz w:val="20"/>
                <w:szCs w:val="20"/>
              </w:rPr>
            </w:pPr>
            <w:del w:id="470" w:author="Bandana Shakya" w:date="2020-06-16T08:38:00Z">
              <w:r w:rsidRPr="005E1DA3" w:rsidDel="00C23273">
                <w:rPr>
                  <w:rFonts w:ascii="Times New Roman" w:hAnsi="Times New Roman" w:cs="Times New Roman"/>
                  <w:b/>
                  <w:sz w:val="20"/>
                  <w:szCs w:val="20"/>
                </w:rPr>
                <w:delText>NNP/TR</w:delText>
              </w:r>
              <w:r w:rsidR="005E1DA3" w:rsidRPr="005E1DA3" w:rsidDel="00C23273">
                <w:rPr>
                  <w:rFonts w:ascii="Times New Roman" w:hAnsi="Times New Roman" w:cs="Times New Roman"/>
                  <w:b/>
                  <w:sz w:val="20"/>
                  <w:szCs w:val="20"/>
                </w:rPr>
                <w:delText xml:space="preserve"> (India)</w:delText>
              </w:r>
            </w:del>
          </w:p>
        </w:tc>
        <w:tc>
          <w:tcPr>
            <w:tcW w:w="2340" w:type="dxa"/>
          </w:tcPr>
          <w:p w:rsidR="004F6360" w:rsidRPr="005E1DA3" w:rsidDel="00C23273" w:rsidRDefault="004F6360" w:rsidP="004F6360">
            <w:pPr>
              <w:spacing w:line="360" w:lineRule="auto"/>
              <w:rPr>
                <w:del w:id="471" w:author="Bandana Shakya" w:date="2020-06-16T08:38:00Z"/>
                <w:rFonts w:ascii="Times New Roman" w:hAnsi="Times New Roman" w:cs="Times New Roman"/>
                <w:b/>
                <w:sz w:val="20"/>
                <w:szCs w:val="20"/>
              </w:rPr>
            </w:pPr>
            <w:del w:id="472" w:author="Bandana Shakya" w:date="2020-06-16T08:38:00Z">
              <w:r w:rsidRPr="005E1DA3" w:rsidDel="00C23273">
                <w:rPr>
                  <w:rFonts w:ascii="Times New Roman" w:hAnsi="Times New Roman" w:cs="Times New Roman"/>
                  <w:b/>
                  <w:sz w:val="20"/>
                  <w:szCs w:val="20"/>
                </w:rPr>
                <w:delText>HKNP</w:delText>
              </w:r>
              <w:r w:rsidR="005E1DA3" w:rsidRPr="005E1DA3" w:rsidDel="00C23273">
                <w:rPr>
                  <w:rFonts w:ascii="Times New Roman" w:hAnsi="Times New Roman" w:cs="Times New Roman"/>
                  <w:b/>
                  <w:sz w:val="20"/>
                  <w:szCs w:val="20"/>
                </w:rPr>
                <w:delText xml:space="preserve"> (Myanmar)</w:delText>
              </w:r>
            </w:del>
          </w:p>
        </w:tc>
      </w:tr>
      <w:tr w:rsidR="004F6360" w:rsidRPr="005E1DA3" w:rsidDel="00C23273" w:rsidTr="008E1964">
        <w:trPr>
          <w:del w:id="473" w:author="Bandana Shakya" w:date="2020-06-16T08:38:00Z"/>
        </w:trPr>
        <w:tc>
          <w:tcPr>
            <w:tcW w:w="2785" w:type="dxa"/>
          </w:tcPr>
          <w:p w:rsidR="004F6360" w:rsidRPr="005E1DA3" w:rsidDel="00C23273" w:rsidRDefault="004F6360" w:rsidP="004F6360">
            <w:pPr>
              <w:spacing w:line="360" w:lineRule="auto"/>
              <w:rPr>
                <w:del w:id="474" w:author="Bandana Shakya" w:date="2020-06-16T08:38:00Z"/>
                <w:rFonts w:ascii="Times New Roman" w:hAnsi="Times New Roman" w:cs="Times New Roman"/>
                <w:sz w:val="20"/>
                <w:szCs w:val="20"/>
              </w:rPr>
            </w:pPr>
            <w:del w:id="475" w:author="Bandana Shakya" w:date="2020-06-16T08:38:00Z">
              <w:r w:rsidRPr="005E1DA3" w:rsidDel="00C23273">
                <w:rPr>
                  <w:rFonts w:ascii="Times New Roman" w:hAnsi="Times New Roman" w:cs="Times New Roman"/>
                  <w:sz w:val="20"/>
                  <w:szCs w:val="20"/>
                </w:rPr>
                <w:delText xml:space="preserve">1. Provisioning of medicinal plants/genetic resources </w:delText>
              </w:r>
            </w:del>
          </w:p>
        </w:tc>
        <w:tc>
          <w:tcPr>
            <w:tcW w:w="2160" w:type="dxa"/>
          </w:tcPr>
          <w:p w:rsidR="004F6360" w:rsidRPr="005E1DA3" w:rsidDel="00C23273" w:rsidRDefault="004F6360" w:rsidP="004F6360">
            <w:pPr>
              <w:spacing w:line="360" w:lineRule="auto"/>
              <w:rPr>
                <w:del w:id="476" w:author="Bandana Shakya" w:date="2020-06-16T08:38:00Z"/>
                <w:rFonts w:ascii="Times New Roman" w:hAnsi="Times New Roman" w:cs="Times New Roman"/>
                <w:sz w:val="20"/>
                <w:szCs w:val="20"/>
              </w:rPr>
            </w:pPr>
            <w:del w:id="477" w:author="Bandana Shakya" w:date="2020-06-16T08:38:00Z">
              <w:r w:rsidRPr="005E1DA3" w:rsidDel="00C23273">
                <w:rPr>
                  <w:rFonts w:ascii="Times New Roman" w:hAnsi="Times New Roman" w:cs="Times New Roman"/>
                  <w:sz w:val="20"/>
                  <w:szCs w:val="20"/>
                </w:rPr>
                <w:delText>Medicinal plants (63%)</w:delText>
              </w:r>
            </w:del>
          </w:p>
        </w:tc>
        <w:tc>
          <w:tcPr>
            <w:tcW w:w="2160" w:type="dxa"/>
          </w:tcPr>
          <w:p w:rsidR="004F6360" w:rsidRPr="005E1DA3" w:rsidDel="00C23273" w:rsidRDefault="004F6360" w:rsidP="008E1964">
            <w:pPr>
              <w:spacing w:line="360" w:lineRule="auto"/>
              <w:rPr>
                <w:del w:id="478" w:author="Bandana Shakya" w:date="2020-06-16T08:38:00Z"/>
                <w:rFonts w:ascii="Times New Roman" w:hAnsi="Times New Roman" w:cs="Times New Roman"/>
                <w:sz w:val="20"/>
                <w:szCs w:val="20"/>
              </w:rPr>
            </w:pPr>
            <w:del w:id="479" w:author="Bandana Shakya" w:date="2020-06-16T08:38:00Z">
              <w:r w:rsidRPr="005E1DA3" w:rsidDel="00C23273">
                <w:rPr>
                  <w:rFonts w:ascii="Times New Roman" w:hAnsi="Times New Roman" w:cs="Times New Roman"/>
                  <w:sz w:val="20"/>
                  <w:szCs w:val="20"/>
                </w:rPr>
                <w:delText>Genetic resources</w:delText>
              </w:r>
              <w:r w:rsidR="008E1964" w:rsidRPr="005E1DA3" w:rsidDel="00C23273">
                <w:rPr>
                  <w:rFonts w:ascii="Times New Roman" w:hAnsi="Times New Roman" w:cs="Times New Roman"/>
                  <w:sz w:val="20"/>
                  <w:szCs w:val="20"/>
                </w:rPr>
                <w:delText xml:space="preserve"> and medicinal plants </w:delText>
              </w:r>
              <w:r w:rsidRPr="005E1DA3" w:rsidDel="00C23273">
                <w:rPr>
                  <w:rFonts w:ascii="Times New Roman" w:hAnsi="Times New Roman" w:cs="Times New Roman"/>
                  <w:sz w:val="20"/>
                  <w:szCs w:val="20"/>
                </w:rPr>
                <w:delText>(50%)</w:delText>
              </w:r>
            </w:del>
          </w:p>
        </w:tc>
        <w:tc>
          <w:tcPr>
            <w:tcW w:w="2340" w:type="dxa"/>
          </w:tcPr>
          <w:p w:rsidR="004F6360" w:rsidRPr="005E1DA3" w:rsidDel="00C23273" w:rsidRDefault="004F6360" w:rsidP="004F6360">
            <w:pPr>
              <w:spacing w:line="360" w:lineRule="auto"/>
              <w:rPr>
                <w:del w:id="480" w:author="Bandana Shakya" w:date="2020-06-16T08:38:00Z"/>
                <w:rFonts w:ascii="Times New Roman" w:hAnsi="Times New Roman" w:cs="Times New Roman"/>
                <w:sz w:val="20"/>
                <w:szCs w:val="20"/>
              </w:rPr>
            </w:pPr>
            <w:del w:id="481" w:author="Bandana Shakya" w:date="2020-06-16T08:38:00Z">
              <w:r w:rsidRPr="005E1DA3" w:rsidDel="00C23273">
                <w:rPr>
                  <w:rFonts w:ascii="Times New Roman" w:hAnsi="Times New Roman" w:cs="Times New Roman"/>
                  <w:sz w:val="20"/>
                  <w:szCs w:val="20"/>
                </w:rPr>
                <w:delText>Medicinal plants (35%)</w:delText>
              </w:r>
            </w:del>
          </w:p>
        </w:tc>
      </w:tr>
      <w:tr w:rsidR="004F6360" w:rsidRPr="005E1DA3" w:rsidDel="00C23273" w:rsidTr="008E1964">
        <w:trPr>
          <w:del w:id="482" w:author="Bandana Shakya" w:date="2020-06-16T08:38:00Z"/>
        </w:trPr>
        <w:tc>
          <w:tcPr>
            <w:tcW w:w="2785" w:type="dxa"/>
          </w:tcPr>
          <w:p w:rsidR="004F6360" w:rsidRPr="005E1DA3" w:rsidDel="00C23273" w:rsidRDefault="004F6360" w:rsidP="004F6360">
            <w:pPr>
              <w:spacing w:line="360" w:lineRule="auto"/>
              <w:rPr>
                <w:del w:id="483" w:author="Bandana Shakya" w:date="2020-06-16T08:38:00Z"/>
                <w:rFonts w:ascii="Times New Roman" w:hAnsi="Times New Roman" w:cs="Times New Roman"/>
                <w:sz w:val="20"/>
                <w:szCs w:val="20"/>
              </w:rPr>
            </w:pPr>
            <w:del w:id="484" w:author="Bandana Shakya" w:date="2020-06-16T08:38:00Z">
              <w:r w:rsidRPr="005E1DA3" w:rsidDel="00C23273">
                <w:rPr>
                  <w:rFonts w:ascii="Times New Roman" w:hAnsi="Times New Roman" w:cs="Times New Roman"/>
                  <w:sz w:val="20"/>
                  <w:szCs w:val="20"/>
                </w:rPr>
                <w:delText>2. Cultural services of recreation, education and heritage</w:delText>
              </w:r>
            </w:del>
          </w:p>
        </w:tc>
        <w:tc>
          <w:tcPr>
            <w:tcW w:w="2160" w:type="dxa"/>
          </w:tcPr>
          <w:p w:rsidR="004F6360" w:rsidRPr="005E1DA3" w:rsidDel="00C23273" w:rsidRDefault="004F6360" w:rsidP="004F6360">
            <w:pPr>
              <w:spacing w:line="360" w:lineRule="auto"/>
              <w:rPr>
                <w:del w:id="485" w:author="Bandana Shakya" w:date="2020-06-16T08:38:00Z"/>
                <w:rFonts w:ascii="Times New Roman" w:hAnsi="Times New Roman" w:cs="Times New Roman"/>
                <w:sz w:val="20"/>
                <w:szCs w:val="20"/>
              </w:rPr>
            </w:pPr>
            <w:del w:id="486" w:author="Bandana Shakya" w:date="2020-06-16T08:38:00Z">
              <w:r w:rsidRPr="005E1DA3" w:rsidDel="00C23273">
                <w:rPr>
                  <w:rFonts w:ascii="Times New Roman" w:hAnsi="Times New Roman" w:cs="Times New Roman"/>
                  <w:sz w:val="20"/>
                  <w:szCs w:val="20"/>
                </w:rPr>
                <w:delText>Education and knowledge (50%); Recreation (47%)</w:delText>
              </w:r>
            </w:del>
          </w:p>
        </w:tc>
        <w:tc>
          <w:tcPr>
            <w:tcW w:w="2160" w:type="dxa"/>
          </w:tcPr>
          <w:p w:rsidR="004F6360" w:rsidRPr="005E1DA3" w:rsidDel="00C23273" w:rsidRDefault="004F6360" w:rsidP="004F6360">
            <w:pPr>
              <w:spacing w:line="360" w:lineRule="auto"/>
              <w:rPr>
                <w:del w:id="487" w:author="Bandana Shakya" w:date="2020-06-16T08:38:00Z"/>
                <w:rFonts w:ascii="Times New Roman" w:hAnsi="Times New Roman" w:cs="Times New Roman"/>
                <w:sz w:val="20"/>
                <w:szCs w:val="20"/>
              </w:rPr>
            </w:pPr>
            <w:del w:id="488" w:author="Bandana Shakya" w:date="2020-06-16T08:38:00Z">
              <w:r w:rsidRPr="005E1DA3" w:rsidDel="00C23273">
                <w:rPr>
                  <w:rFonts w:ascii="Times New Roman" w:hAnsi="Times New Roman" w:cs="Times New Roman"/>
                  <w:sz w:val="20"/>
                  <w:szCs w:val="20"/>
                </w:rPr>
                <w:delText>Tourism and recreation (37%)</w:delText>
              </w:r>
            </w:del>
          </w:p>
        </w:tc>
        <w:tc>
          <w:tcPr>
            <w:tcW w:w="2340" w:type="dxa"/>
          </w:tcPr>
          <w:p w:rsidR="004F6360" w:rsidRPr="005E1DA3" w:rsidDel="00C23273" w:rsidRDefault="004F6360" w:rsidP="004F6360">
            <w:pPr>
              <w:spacing w:line="360" w:lineRule="auto"/>
              <w:rPr>
                <w:del w:id="489" w:author="Bandana Shakya" w:date="2020-06-16T08:38:00Z"/>
                <w:rFonts w:ascii="Times New Roman" w:hAnsi="Times New Roman" w:cs="Times New Roman"/>
                <w:sz w:val="20"/>
                <w:szCs w:val="20"/>
              </w:rPr>
            </w:pPr>
            <w:del w:id="490" w:author="Bandana Shakya" w:date="2020-06-16T08:38:00Z">
              <w:r w:rsidRPr="005E1DA3" w:rsidDel="00C23273">
                <w:rPr>
                  <w:rFonts w:ascii="Times New Roman" w:hAnsi="Times New Roman" w:cs="Times New Roman"/>
                  <w:sz w:val="20"/>
                  <w:szCs w:val="20"/>
                </w:rPr>
                <w:delText>Heritage value and knowledge (27%)</w:delText>
              </w:r>
            </w:del>
          </w:p>
        </w:tc>
      </w:tr>
      <w:tr w:rsidR="004F6360" w:rsidRPr="005E1DA3" w:rsidDel="00C23273" w:rsidTr="000D161C">
        <w:trPr>
          <w:del w:id="491" w:author="Bandana Shakya" w:date="2020-06-16T08:38:00Z"/>
        </w:trPr>
        <w:tc>
          <w:tcPr>
            <w:tcW w:w="2785" w:type="dxa"/>
            <w:tcBorders>
              <w:bottom w:val="single" w:sz="4" w:space="0" w:color="auto"/>
            </w:tcBorders>
          </w:tcPr>
          <w:p w:rsidR="004F6360" w:rsidRPr="005E1DA3" w:rsidDel="00C23273" w:rsidRDefault="004F6360" w:rsidP="004F6360">
            <w:pPr>
              <w:spacing w:line="360" w:lineRule="auto"/>
              <w:rPr>
                <w:del w:id="492" w:author="Bandana Shakya" w:date="2020-06-16T08:38:00Z"/>
                <w:rFonts w:ascii="Times New Roman" w:hAnsi="Times New Roman" w:cs="Times New Roman"/>
                <w:sz w:val="20"/>
                <w:szCs w:val="20"/>
              </w:rPr>
            </w:pPr>
            <w:del w:id="493" w:author="Bandana Shakya" w:date="2020-06-16T08:38:00Z">
              <w:r w:rsidRPr="005E1DA3" w:rsidDel="00C23273">
                <w:rPr>
                  <w:rFonts w:ascii="Times New Roman" w:hAnsi="Times New Roman" w:cs="Times New Roman"/>
                  <w:sz w:val="20"/>
                  <w:szCs w:val="20"/>
                </w:rPr>
                <w:delText>3. Habitat regulation</w:delText>
              </w:r>
            </w:del>
          </w:p>
        </w:tc>
        <w:tc>
          <w:tcPr>
            <w:tcW w:w="2160" w:type="dxa"/>
            <w:tcBorders>
              <w:bottom w:val="single" w:sz="4" w:space="0" w:color="auto"/>
            </w:tcBorders>
          </w:tcPr>
          <w:p w:rsidR="004F6360" w:rsidRPr="005E1DA3" w:rsidDel="00C23273" w:rsidRDefault="004F6360" w:rsidP="004F6360">
            <w:pPr>
              <w:spacing w:line="360" w:lineRule="auto"/>
              <w:rPr>
                <w:del w:id="494" w:author="Bandana Shakya" w:date="2020-06-16T08:38:00Z"/>
                <w:rFonts w:ascii="Times New Roman" w:hAnsi="Times New Roman" w:cs="Times New Roman"/>
                <w:sz w:val="20"/>
                <w:szCs w:val="20"/>
              </w:rPr>
            </w:pPr>
            <w:del w:id="495" w:author="Bandana Shakya" w:date="2020-06-16T08:38:00Z">
              <w:r w:rsidRPr="005E1DA3" w:rsidDel="00C23273">
                <w:rPr>
                  <w:rFonts w:ascii="Times New Roman" w:hAnsi="Times New Roman" w:cs="Times New Roman"/>
                  <w:sz w:val="20"/>
                  <w:szCs w:val="20"/>
                </w:rPr>
                <w:delText>Habitat provisions (41%)</w:delText>
              </w:r>
            </w:del>
          </w:p>
        </w:tc>
        <w:tc>
          <w:tcPr>
            <w:tcW w:w="2160" w:type="dxa"/>
            <w:tcBorders>
              <w:bottom w:val="single" w:sz="4" w:space="0" w:color="auto"/>
            </w:tcBorders>
          </w:tcPr>
          <w:p w:rsidR="004F6360" w:rsidRPr="005E1DA3" w:rsidDel="00C23273" w:rsidRDefault="004F6360" w:rsidP="004F6360">
            <w:pPr>
              <w:spacing w:line="360" w:lineRule="auto"/>
              <w:rPr>
                <w:del w:id="496" w:author="Bandana Shakya" w:date="2020-06-16T08:38:00Z"/>
                <w:rFonts w:ascii="Times New Roman" w:hAnsi="Times New Roman" w:cs="Times New Roman"/>
                <w:sz w:val="20"/>
                <w:szCs w:val="20"/>
              </w:rPr>
            </w:pPr>
            <w:del w:id="497" w:author="Bandana Shakya" w:date="2020-06-16T08:38:00Z">
              <w:r w:rsidRPr="005E1DA3" w:rsidDel="00C23273">
                <w:rPr>
                  <w:rFonts w:ascii="Times New Roman" w:hAnsi="Times New Roman" w:cs="Times New Roman"/>
                  <w:sz w:val="20"/>
                  <w:szCs w:val="20"/>
                </w:rPr>
                <w:delText>Habitat for important biodiversity (53%)</w:delText>
              </w:r>
            </w:del>
          </w:p>
        </w:tc>
        <w:tc>
          <w:tcPr>
            <w:tcW w:w="2340" w:type="dxa"/>
            <w:tcBorders>
              <w:bottom w:val="single" w:sz="4" w:space="0" w:color="auto"/>
            </w:tcBorders>
          </w:tcPr>
          <w:p w:rsidR="004F6360" w:rsidRPr="005E1DA3" w:rsidDel="00C23273" w:rsidRDefault="004F6360" w:rsidP="004F6360">
            <w:pPr>
              <w:spacing w:line="360" w:lineRule="auto"/>
              <w:rPr>
                <w:del w:id="498" w:author="Bandana Shakya" w:date="2020-06-16T08:38:00Z"/>
                <w:rFonts w:ascii="Times New Roman" w:hAnsi="Times New Roman" w:cs="Times New Roman"/>
                <w:sz w:val="20"/>
                <w:szCs w:val="20"/>
              </w:rPr>
            </w:pPr>
            <w:del w:id="499" w:author="Bandana Shakya" w:date="2020-06-16T08:38:00Z">
              <w:r w:rsidRPr="005E1DA3" w:rsidDel="00C23273">
                <w:rPr>
                  <w:rFonts w:ascii="Times New Roman" w:hAnsi="Times New Roman" w:cs="Times New Roman"/>
                  <w:sz w:val="20"/>
                  <w:szCs w:val="20"/>
                </w:rPr>
                <w:delText>Habitat for ecological and evolution function (32%)</w:delText>
              </w:r>
            </w:del>
          </w:p>
        </w:tc>
      </w:tr>
      <w:tr w:rsidR="004F6360" w:rsidRPr="005E1DA3" w:rsidDel="00C23273" w:rsidTr="000D161C">
        <w:trPr>
          <w:del w:id="500" w:author="Bandana Shakya" w:date="2020-06-16T08:38:00Z"/>
        </w:trPr>
        <w:tc>
          <w:tcPr>
            <w:tcW w:w="2785" w:type="dxa"/>
            <w:tcBorders>
              <w:top w:val="single" w:sz="4" w:space="0" w:color="auto"/>
              <w:bottom w:val="single" w:sz="4" w:space="0" w:color="auto"/>
            </w:tcBorders>
          </w:tcPr>
          <w:p w:rsidR="004F6360" w:rsidRPr="005E1DA3" w:rsidDel="00C23273" w:rsidRDefault="004F6360" w:rsidP="004F6360">
            <w:pPr>
              <w:spacing w:line="360" w:lineRule="auto"/>
              <w:rPr>
                <w:del w:id="501" w:author="Bandana Shakya" w:date="2020-06-16T08:38:00Z"/>
                <w:rFonts w:ascii="Times New Roman" w:hAnsi="Times New Roman" w:cs="Times New Roman"/>
                <w:sz w:val="20"/>
                <w:szCs w:val="20"/>
              </w:rPr>
            </w:pPr>
            <w:del w:id="502" w:author="Bandana Shakya" w:date="2020-06-16T08:38:00Z">
              <w:r w:rsidRPr="005E1DA3" w:rsidDel="00C23273">
                <w:rPr>
                  <w:rFonts w:ascii="Times New Roman" w:hAnsi="Times New Roman" w:cs="Times New Roman"/>
                  <w:sz w:val="20"/>
                  <w:szCs w:val="20"/>
                </w:rPr>
                <w:delText xml:space="preserve">4. Water provision and regulation </w:delText>
              </w:r>
            </w:del>
          </w:p>
        </w:tc>
        <w:tc>
          <w:tcPr>
            <w:tcW w:w="2160" w:type="dxa"/>
            <w:tcBorders>
              <w:top w:val="single" w:sz="4" w:space="0" w:color="auto"/>
              <w:bottom w:val="single" w:sz="4" w:space="0" w:color="auto"/>
            </w:tcBorders>
          </w:tcPr>
          <w:p w:rsidR="004F6360" w:rsidRPr="005E1DA3" w:rsidDel="00C23273" w:rsidRDefault="004F6360" w:rsidP="004F6360">
            <w:pPr>
              <w:spacing w:line="360" w:lineRule="auto"/>
              <w:rPr>
                <w:del w:id="503" w:author="Bandana Shakya" w:date="2020-06-16T08:38:00Z"/>
                <w:rFonts w:ascii="Times New Roman" w:hAnsi="Times New Roman" w:cs="Times New Roman"/>
                <w:sz w:val="20"/>
                <w:szCs w:val="20"/>
              </w:rPr>
            </w:pPr>
            <w:del w:id="504" w:author="Bandana Shakya" w:date="2020-06-16T08:38:00Z">
              <w:r w:rsidRPr="005E1DA3" w:rsidDel="00C23273">
                <w:rPr>
                  <w:rFonts w:ascii="Times New Roman" w:hAnsi="Times New Roman" w:cs="Times New Roman"/>
                  <w:sz w:val="20"/>
                  <w:szCs w:val="20"/>
                </w:rPr>
                <w:delText>Provision of water (23%)</w:delText>
              </w:r>
            </w:del>
          </w:p>
        </w:tc>
        <w:tc>
          <w:tcPr>
            <w:tcW w:w="2160" w:type="dxa"/>
            <w:tcBorders>
              <w:top w:val="single" w:sz="4" w:space="0" w:color="auto"/>
              <w:bottom w:val="single" w:sz="4" w:space="0" w:color="auto"/>
            </w:tcBorders>
          </w:tcPr>
          <w:p w:rsidR="004F6360" w:rsidRPr="005E1DA3" w:rsidDel="00C23273" w:rsidRDefault="000D161C" w:rsidP="004F6360">
            <w:pPr>
              <w:spacing w:line="360" w:lineRule="auto"/>
              <w:rPr>
                <w:del w:id="505" w:author="Bandana Shakya" w:date="2020-06-16T08:38:00Z"/>
                <w:rFonts w:ascii="Times New Roman" w:hAnsi="Times New Roman" w:cs="Times New Roman"/>
                <w:sz w:val="20"/>
                <w:szCs w:val="20"/>
              </w:rPr>
            </w:pPr>
            <w:del w:id="506" w:author="Bandana Shakya" w:date="2020-06-16T08:38:00Z">
              <w:r w:rsidDel="00C23273">
                <w:rPr>
                  <w:rFonts w:ascii="Times New Roman" w:hAnsi="Times New Roman" w:cs="Times New Roman"/>
                  <w:sz w:val="20"/>
                  <w:szCs w:val="20"/>
                </w:rPr>
                <w:delText>Water flow and cycle</w:delText>
              </w:r>
              <w:r w:rsidR="004F6360" w:rsidRPr="005E1DA3" w:rsidDel="00C23273">
                <w:rPr>
                  <w:rFonts w:ascii="Times New Roman" w:hAnsi="Times New Roman" w:cs="Times New Roman"/>
                  <w:sz w:val="20"/>
                  <w:szCs w:val="20"/>
                </w:rPr>
                <w:delText xml:space="preserve"> maintenance (31%)</w:delText>
              </w:r>
            </w:del>
          </w:p>
        </w:tc>
        <w:tc>
          <w:tcPr>
            <w:tcW w:w="2340" w:type="dxa"/>
            <w:tcBorders>
              <w:top w:val="single" w:sz="4" w:space="0" w:color="auto"/>
              <w:bottom w:val="single" w:sz="4" w:space="0" w:color="auto"/>
            </w:tcBorders>
          </w:tcPr>
          <w:p w:rsidR="004F6360" w:rsidRPr="005E1DA3" w:rsidDel="00C23273" w:rsidRDefault="004F6360" w:rsidP="004F6360">
            <w:pPr>
              <w:spacing w:line="360" w:lineRule="auto"/>
              <w:rPr>
                <w:del w:id="507" w:author="Bandana Shakya" w:date="2020-06-16T08:38:00Z"/>
                <w:rFonts w:ascii="Times New Roman" w:hAnsi="Times New Roman" w:cs="Times New Roman"/>
                <w:sz w:val="20"/>
                <w:szCs w:val="20"/>
              </w:rPr>
            </w:pPr>
            <w:del w:id="508" w:author="Bandana Shakya" w:date="2020-06-16T08:38:00Z">
              <w:r w:rsidRPr="005E1DA3" w:rsidDel="00C23273">
                <w:rPr>
                  <w:rFonts w:ascii="Times New Roman" w:hAnsi="Times New Roman" w:cs="Times New Roman"/>
                  <w:sz w:val="20"/>
                  <w:szCs w:val="20"/>
                </w:rPr>
                <w:delText>Fresh water provision (62%</w:delText>
              </w:r>
              <w:r w:rsidR="00677EFA" w:rsidRPr="005E1DA3" w:rsidDel="00C23273">
                <w:rPr>
                  <w:rFonts w:ascii="Times New Roman" w:hAnsi="Times New Roman" w:cs="Times New Roman"/>
                  <w:sz w:val="20"/>
                  <w:szCs w:val="20"/>
                </w:rPr>
                <w:delText>), Water regulation (58%)</w:delText>
              </w:r>
            </w:del>
          </w:p>
        </w:tc>
      </w:tr>
    </w:tbl>
    <w:p w:rsidR="000D161C" w:rsidDel="00C23273" w:rsidRDefault="000D161C" w:rsidP="00E802DD">
      <w:pPr>
        <w:spacing w:line="480" w:lineRule="auto"/>
        <w:rPr>
          <w:del w:id="509" w:author="Bandana Shakya" w:date="2020-06-16T08:38:00Z"/>
          <w:rFonts w:ascii="Times New Roman" w:hAnsi="Times New Roman" w:cs="Times New Roman"/>
          <w:b/>
          <w:sz w:val="24"/>
          <w:szCs w:val="24"/>
        </w:rPr>
      </w:pPr>
    </w:p>
    <w:p w:rsidR="00D11312" w:rsidRDefault="00854827" w:rsidP="00E802DD">
      <w:pPr>
        <w:spacing w:line="480" w:lineRule="auto"/>
        <w:rPr>
          <w:rFonts w:ascii="Times New Roman" w:hAnsi="Times New Roman" w:cs="Times New Roman"/>
          <w:b/>
          <w:sz w:val="24"/>
          <w:szCs w:val="24"/>
        </w:rPr>
      </w:pPr>
      <w:r>
        <w:rPr>
          <w:rFonts w:ascii="Times New Roman" w:hAnsi="Times New Roman" w:cs="Times New Roman"/>
          <w:b/>
          <w:sz w:val="24"/>
          <w:szCs w:val="24"/>
        </w:rPr>
        <w:t>Step 2</w:t>
      </w:r>
      <w:r w:rsidR="002E16CD">
        <w:rPr>
          <w:rFonts w:ascii="Times New Roman" w:hAnsi="Times New Roman" w:cs="Times New Roman"/>
          <w:b/>
          <w:sz w:val="24"/>
          <w:szCs w:val="24"/>
        </w:rPr>
        <w:t xml:space="preserve">: </w:t>
      </w:r>
      <w:r w:rsidR="00677EFA">
        <w:rPr>
          <w:rFonts w:ascii="Times New Roman" w:hAnsi="Times New Roman" w:cs="Times New Roman"/>
          <w:b/>
          <w:sz w:val="24"/>
          <w:szCs w:val="24"/>
        </w:rPr>
        <w:t>Participatory m</w:t>
      </w:r>
      <w:r w:rsidR="00677EFA" w:rsidRPr="00677EFA">
        <w:rPr>
          <w:rFonts w:ascii="Times New Roman" w:hAnsi="Times New Roman" w:cs="Times New Roman"/>
          <w:b/>
          <w:sz w:val="24"/>
          <w:szCs w:val="24"/>
        </w:rPr>
        <w:t xml:space="preserve">apping of </w:t>
      </w:r>
      <w:del w:id="510" w:author="Bandana Shakya" w:date="2020-06-16T08:53:00Z">
        <w:r w:rsidR="00677EFA" w:rsidRPr="00677EFA" w:rsidDel="00964E59">
          <w:rPr>
            <w:rFonts w:ascii="Times New Roman" w:hAnsi="Times New Roman" w:cs="Times New Roman"/>
            <w:b/>
            <w:sz w:val="24"/>
            <w:szCs w:val="24"/>
          </w:rPr>
          <w:delText>SPHs, SBAs and dSPHs</w:delText>
        </w:r>
      </w:del>
      <w:ins w:id="511" w:author="Bandana Shakya" w:date="2020-06-16T08:53:00Z">
        <w:r w:rsidR="00964E59">
          <w:rPr>
            <w:rFonts w:ascii="Times New Roman" w:hAnsi="Times New Roman" w:cs="Times New Roman"/>
            <w:b/>
            <w:sz w:val="24"/>
            <w:szCs w:val="24"/>
          </w:rPr>
          <w:t xml:space="preserve">flow of services </w:t>
        </w:r>
      </w:ins>
    </w:p>
    <w:p w:rsidR="00F75539" w:rsidDel="0011105D" w:rsidRDefault="006A6114" w:rsidP="0011105D">
      <w:pPr>
        <w:spacing w:line="480" w:lineRule="auto"/>
        <w:ind w:firstLine="720"/>
        <w:rPr>
          <w:del w:id="512" w:author="Bandana Shakya" w:date="2020-06-16T08:52:00Z"/>
          <w:rFonts w:ascii="Times New Roman" w:hAnsi="Times New Roman" w:cs="Times New Roman"/>
          <w:sz w:val="24"/>
          <w:szCs w:val="24"/>
        </w:rPr>
      </w:pPr>
      <w:del w:id="513" w:author="Bandana Shakya" w:date="2020-06-16T08:41:00Z">
        <w:r w:rsidDel="00DC3984">
          <w:rPr>
            <w:rFonts w:ascii="Times New Roman" w:hAnsi="Times New Roman" w:cs="Times New Roman"/>
            <w:sz w:val="24"/>
            <w:szCs w:val="24"/>
          </w:rPr>
          <w:delText>Th</w:delText>
        </w:r>
        <w:r w:rsidR="00677EFA" w:rsidDel="00DC3984">
          <w:rPr>
            <w:rFonts w:ascii="Times New Roman" w:hAnsi="Times New Roman" w:cs="Times New Roman"/>
            <w:sz w:val="24"/>
            <w:szCs w:val="24"/>
          </w:rPr>
          <w:delText>e</w:delText>
        </w:r>
        <w:r w:rsidR="005E1DA3" w:rsidDel="00DC3984">
          <w:rPr>
            <w:rFonts w:ascii="Times New Roman" w:hAnsi="Times New Roman" w:cs="Times New Roman"/>
            <w:sz w:val="24"/>
            <w:szCs w:val="24"/>
          </w:rPr>
          <w:delText xml:space="preserve"> </w:delText>
        </w:r>
        <w:r w:rsidR="00677EFA" w:rsidDel="00DC3984">
          <w:rPr>
            <w:rFonts w:ascii="Times New Roman" w:hAnsi="Times New Roman" w:cs="Times New Roman"/>
            <w:sz w:val="24"/>
            <w:szCs w:val="24"/>
          </w:rPr>
          <w:delText>four prioritized</w:delText>
        </w:r>
      </w:del>
      <w:ins w:id="514" w:author="Bandana Shakya" w:date="2020-06-16T08:41:00Z">
        <w:r w:rsidR="00DC3984">
          <w:rPr>
            <w:rFonts w:ascii="Times New Roman" w:hAnsi="Times New Roman" w:cs="Times New Roman"/>
            <w:sz w:val="24"/>
            <w:szCs w:val="24"/>
          </w:rPr>
          <w:t>E</w:t>
        </w:r>
      </w:ins>
      <w:del w:id="515" w:author="Bandana Shakya" w:date="2020-06-16T08:41:00Z">
        <w:r w:rsidR="00677EFA" w:rsidDel="00DC3984">
          <w:rPr>
            <w:rFonts w:ascii="Times New Roman" w:hAnsi="Times New Roman" w:cs="Times New Roman"/>
            <w:sz w:val="24"/>
            <w:szCs w:val="24"/>
          </w:rPr>
          <w:delText xml:space="preserve"> </w:delText>
        </w:r>
        <w:r w:rsidR="005E1DA3" w:rsidRPr="006D727D" w:rsidDel="00DC3984">
          <w:rPr>
            <w:rFonts w:ascii="Times New Roman" w:hAnsi="Times New Roman" w:cs="Times New Roman"/>
            <w:color w:val="000000" w:themeColor="text1"/>
            <w:sz w:val="24"/>
            <w:szCs w:val="24"/>
          </w:rPr>
          <w:delText>e</w:delText>
        </w:r>
      </w:del>
      <w:r w:rsidR="005E1DA3" w:rsidRPr="006D727D">
        <w:rPr>
          <w:rFonts w:ascii="Times New Roman" w:hAnsi="Times New Roman" w:cs="Times New Roman"/>
          <w:color w:val="000000" w:themeColor="text1"/>
          <w:sz w:val="24"/>
          <w:szCs w:val="24"/>
        </w:rPr>
        <w:t xml:space="preserve">cosystem </w:t>
      </w:r>
      <w:r w:rsidR="00677EFA" w:rsidRPr="006D727D">
        <w:rPr>
          <w:rFonts w:ascii="Times New Roman" w:hAnsi="Times New Roman" w:cs="Times New Roman"/>
          <w:color w:val="000000" w:themeColor="text1"/>
          <w:sz w:val="24"/>
          <w:szCs w:val="24"/>
        </w:rPr>
        <w:t xml:space="preserve">services </w:t>
      </w:r>
      <w:ins w:id="516" w:author="Bandana Shakya" w:date="2020-06-17T11:08:00Z">
        <w:r w:rsidR="005142B1">
          <w:rPr>
            <w:rFonts w:ascii="Times New Roman" w:hAnsi="Times New Roman" w:cs="Times New Roman"/>
            <w:color w:val="000000" w:themeColor="text1"/>
            <w:sz w:val="24"/>
            <w:szCs w:val="24"/>
          </w:rPr>
          <w:t>identified in step 1</w:t>
        </w:r>
      </w:ins>
      <w:ins w:id="517" w:author="Bandana Shakya" w:date="2020-06-16T08:41:00Z">
        <w:r w:rsidR="00DC3984">
          <w:rPr>
            <w:rFonts w:ascii="Times New Roman" w:hAnsi="Times New Roman" w:cs="Times New Roman"/>
            <w:color w:val="000000" w:themeColor="text1"/>
            <w:sz w:val="24"/>
            <w:szCs w:val="24"/>
          </w:rPr>
          <w:t xml:space="preserve"> </w:t>
        </w:r>
      </w:ins>
      <w:r w:rsidR="00677EFA" w:rsidRPr="006D727D">
        <w:rPr>
          <w:rFonts w:ascii="Times New Roman" w:hAnsi="Times New Roman" w:cs="Times New Roman"/>
          <w:color w:val="000000" w:themeColor="text1"/>
          <w:sz w:val="24"/>
          <w:szCs w:val="24"/>
        </w:rPr>
        <w:t>were used for participatory GIS mapping.</w:t>
      </w:r>
      <w:r w:rsidRPr="006D727D">
        <w:rPr>
          <w:rFonts w:ascii="Times New Roman" w:hAnsi="Times New Roman" w:cs="Times New Roman"/>
          <w:color w:val="000000" w:themeColor="text1"/>
          <w:sz w:val="24"/>
          <w:szCs w:val="24"/>
        </w:rPr>
        <w:t xml:space="preserve"> </w:t>
      </w:r>
      <w:moveToRangeStart w:id="518" w:author="Bandana Shakya" w:date="2020-06-16T08:45:00Z" w:name="move43189540"/>
      <w:moveTo w:id="519" w:author="Bandana Shakya" w:date="2020-06-16T08:45:00Z">
        <w:r w:rsidR="001B0D5E" w:rsidRPr="006D727D">
          <w:rPr>
            <w:rFonts w:ascii="Times New Roman" w:hAnsi="Times New Roman" w:cs="Times New Roman"/>
            <w:color w:val="000000" w:themeColor="text1"/>
            <w:sz w:val="24"/>
            <w:szCs w:val="24"/>
          </w:rPr>
          <w:t xml:space="preserve">Participatory mapping </w:t>
        </w:r>
        <w:del w:id="520" w:author="Bandana Shakya" w:date="2020-06-30T07:17:00Z">
          <w:r w:rsidR="001B0D5E" w:rsidRPr="006D727D" w:rsidDel="006856A0">
            <w:rPr>
              <w:rFonts w:ascii="Times New Roman" w:hAnsi="Times New Roman" w:cs="Times New Roman"/>
              <w:color w:val="000000" w:themeColor="text1"/>
              <w:sz w:val="24"/>
              <w:szCs w:val="24"/>
            </w:rPr>
            <w:delText xml:space="preserve">is a multidisciplinary procedure that </w:delText>
          </w:r>
        </w:del>
        <w:r w:rsidR="001B0D5E" w:rsidRPr="006D727D">
          <w:rPr>
            <w:rFonts w:ascii="Times New Roman" w:hAnsi="Times New Roman" w:cs="Times New Roman"/>
            <w:color w:val="000000" w:themeColor="text1"/>
            <w:sz w:val="24"/>
            <w:szCs w:val="24"/>
          </w:rPr>
          <w:t>uses geospatial technology to visualize community perception of landscape features, se</w:t>
        </w:r>
        <w:r w:rsidR="001B0D5E">
          <w:rPr>
            <w:rFonts w:ascii="Times New Roman" w:hAnsi="Times New Roman" w:cs="Times New Roman"/>
            <w:color w:val="000000" w:themeColor="text1"/>
            <w:sz w:val="24"/>
            <w:szCs w:val="24"/>
          </w:rPr>
          <w:t>r</w:t>
        </w:r>
        <w:r w:rsidR="001B0D5E" w:rsidRPr="006D727D">
          <w:rPr>
            <w:rFonts w:ascii="Times New Roman" w:hAnsi="Times New Roman" w:cs="Times New Roman"/>
            <w:color w:val="000000" w:themeColor="text1"/>
            <w:sz w:val="24"/>
            <w:szCs w:val="24"/>
          </w:rPr>
          <w:t xml:space="preserve">vices and benefits, and is a powerful tool </w:t>
        </w:r>
        <w:r w:rsidR="001B0D5E">
          <w:rPr>
            <w:rFonts w:ascii="Times New Roman" w:hAnsi="Times New Roman" w:cs="Times New Roman"/>
            <w:sz w:val="24"/>
            <w:szCs w:val="24"/>
          </w:rPr>
          <w:t xml:space="preserve">to </w:t>
        </w:r>
        <w:r w:rsidR="001B0D5E" w:rsidRPr="005C58B2">
          <w:rPr>
            <w:rFonts w:ascii="Times New Roman" w:hAnsi="Times New Roman" w:cs="Times New Roman"/>
            <w:sz w:val="24"/>
            <w:szCs w:val="24"/>
          </w:rPr>
          <w:t>integrat</w:t>
        </w:r>
        <w:r w:rsidR="001B0D5E">
          <w:rPr>
            <w:rFonts w:ascii="Times New Roman" w:hAnsi="Times New Roman" w:cs="Times New Roman"/>
            <w:sz w:val="24"/>
            <w:szCs w:val="24"/>
          </w:rPr>
          <w:t xml:space="preserve">e </w:t>
        </w:r>
        <w:r w:rsidR="001B0D5E" w:rsidRPr="005C58B2">
          <w:rPr>
            <w:rFonts w:ascii="Times New Roman" w:hAnsi="Times New Roman" w:cs="Times New Roman"/>
            <w:sz w:val="24"/>
            <w:szCs w:val="24"/>
          </w:rPr>
          <w:t xml:space="preserve">complex ecosystem services information into landscape </w:t>
        </w:r>
        <w:r w:rsidR="001B0D5E">
          <w:rPr>
            <w:rFonts w:ascii="Times New Roman" w:hAnsi="Times New Roman" w:cs="Times New Roman"/>
            <w:sz w:val="24"/>
            <w:szCs w:val="24"/>
          </w:rPr>
          <w:t xml:space="preserve">conservation </w:t>
        </w:r>
        <w:r w:rsidR="001B0D5E" w:rsidRPr="005C58B2">
          <w:rPr>
            <w:rFonts w:ascii="Times New Roman" w:hAnsi="Times New Roman" w:cs="Times New Roman"/>
            <w:sz w:val="24"/>
            <w:szCs w:val="24"/>
          </w:rPr>
          <w:t>planning and management</w:t>
        </w:r>
        <w:r w:rsidR="001B0D5E">
          <w:rPr>
            <w:rFonts w:ascii="Times New Roman" w:hAnsi="Times New Roman" w:cs="Times New Roman"/>
            <w:sz w:val="24"/>
            <w:szCs w:val="24"/>
          </w:rPr>
          <w:t xml:space="preserve"> </w:t>
        </w:r>
        <w:r w:rsidR="001B0D5E">
          <w:rPr>
            <w:rFonts w:ascii="Times New Roman" w:hAnsi="Times New Roman" w:cs="Times New Roman"/>
            <w:sz w:val="24"/>
            <w:szCs w:val="24"/>
          </w:rPr>
          <w:fldChar w:fldCharType="begin" w:fldLock="1"/>
        </w:r>
      </w:moveTo>
      <w:r w:rsidR="00601DF4">
        <w:rPr>
          <w:rFonts w:ascii="Times New Roman" w:hAnsi="Times New Roman" w:cs="Times New Roman"/>
          <w:sz w:val="24"/>
          <w:szCs w:val="24"/>
        </w:rPr>
        <w:instrText>ADDIN CSL_CITATION {"citationItems":[{"id":"ITEM-1","itemData":{"DOI":"10.1016/j.landusepol.2020.104493","abstract":"Global trends in land-use changes, including urbanization and abandonment of rural areas, have important repercussions for the supply and demand of ecosystem services (ES). In this study, we assessed and mapped the supply and demand of three ES (water provision, climate regulation, and outdoor recreation) along an urban-rural gradient in the Madrid region (Spain) from 1990 to 2012. We mapped ES supply, based on land use/land cover (LULC) data, using InVEST models and complementary methods, and ES demand, using population density and demand indicators. Then, we explored spatial supply-demand mismatches at a municipality spatial scale. Despite an increase in ES supply in some areas, a general increase in ES demand led to increasing dependence by the Madrid metropolitan area on outlying areas. We found that the number of municipalities that exhibited mismatches between the supply and demand in ES increased throughout the study period, due mainly to urban sprawl. Our results suggest the need for comprehensive land-use planning at the regional scale, taking into account that many ES flows reach beyond municipality boundaries. Finally, we discuss the utility of analyzing spatial mismatches in the supply and demand of ES for land-use planning and decision-making. © 2020 Elsevier Ltd","author":[{"dropping-particle":"","family":"González-García","given":"A","non-dropping-particle":"","parse-names":false,"suffix":""},{"dropping-particle":"","family":"Palomo","given":"I","non-dropping-particle":"","parse-names":false,"suffix":""},{"dropping-particle":"","family":"González","given":"J A","non-dropping-particle":"","parse-names":false,"suffix":""},{"dropping-particle":"","family":"López","given":"C A","non-dropping-particle":"","parse-names":false,"suffix":""},{"dropping-particle":"","family":"Montes","given":"C","non-dropping-particle":"","parse-names":false,"suffix":""}],"container-title":"Land Use Policy","id":"ITEM-1","issued":{"date-parts":[["2020"]]},"note":"Export Date: 4 March 2020","publisher-place":"Social-Ecological Systems Laboratory, Department of Ecology, Universidad Autónoma de Madrid, C. Darwin, 2, Edificio de Biología, Madrid, 28049, Spain","title":"Quantifying spatial supply-demand mismatches in ecosystem services provides insights for land-use planning","type":"article-journal","volume":"94"},"uris":["http://www.mendeley.com/documents/?uuid=412e380c-487d-44b0-90ae-0e62b4773216"]}],"mendeley":{"formattedCitation":"(González-García, Palomo, González, López, &amp; Montes, 2020)","manualFormatting":"(González-García et al., 2020)","plainTextFormattedCitation":"(González-García, Palomo, González, López, &amp; Montes, 2020)","previouslyFormattedCitation":"(González-García, Palomo, González, López, &amp; Montes, 2020)"},"properties":{"noteIndex":0},"schema":"https://github.com/citation-style-language/schema/raw/master/csl-citation.json"}</w:instrText>
      </w:r>
      <w:moveTo w:id="521" w:author="Bandana Shakya" w:date="2020-06-16T08:45:00Z">
        <w:r w:rsidR="001B0D5E">
          <w:rPr>
            <w:rFonts w:ascii="Times New Roman" w:hAnsi="Times New Roman" w:cs="Times New Roman"/>
            <w:sz w:val="24"/>
            <w:szCs w:val="24"/>
          </w:rPr>
          <w:fldChar w:fldCharType="separate"/>
        </w:r>
        <w:r w:rsidR="001B0D5E" w:rsidRPr="000F4D87">
          <w:rPr>
            <w:rFonts w:ascii="Times New Roman" w:hAnsi="Times New Roman" w:cs="Times New Roman"/>
            <w:noProof/>
            <w:sz w:val="24"/>
            <w:szCs w:val="24"/>
          </w:rPr>
          <w:t>(González-García</w:t>
        </w:r>
        <w:r w:rsidR="001B0D5E">
          <w:rPr>
            <w:rFonts w:ascii="Times New Roman" w:hAnsi="Times New Roman" w:cs="Times New Roman"/>
            <w:noProof/>
            <w:sz w:val="24"/>
            <w:szCs w:val="24"/>
          </w:rPr>
          <w:t xml:space="preserve"> et al</w:t>
        </w:r>
      </w:moveTo>
      <w:ins w:id="522" w:author="Bandana Shakya" w:date="2020-06-30T14:51:00Z">
        <w:r w:rsidR="00E440E3">
          <w:rPr>
            <w:rFonts w:ascii="Times New Roman" w:hAnsi="Times New Roman" w:cs="Times New Roman"/>
            <w:noProof/>
            <w:sz w:val="24"/>
            <w:szCs w:val="24"/>
          </w:rPr>
          <w:t xml:space="preserve">., </w:t>
        </w:r>
      </w:ins>
      <w:moveTo w:id="523" w:author="Bandana Shakya" w:date="2020-06-16T08:45:00Z">
        <w:del w:id="524" w:author="Bandana Shakya" w:date="2020-06-30T14:51:00Z">
          <w:r w:rsidR="001B0D5E" w:rsidDel="00E440E3">
            <w:rPr>
              <w:rFonts w:ascii="Times New Roman" w:hAnsi="Times New Roman" w:cs="Times New Roman"/>
              <w:noProof/>
              <w:sz w:val="24"/>
              <w:szCs w:val="24"/>
            </w:rPr>
            <w:delText xml:space="preserve"> </w:delText>
          </w:r>
        </w:del>
        <w:r w:rsidR="001B0D5E" w:rsidRPr="000F4D87">
          <w:rPr>
            <w:rFonts w:ascii="Times New Roman" w:hAnsi="Times New Roman" w:cs="Times New Roman"/>
            <w:noProof/>
            <w:sz w:val="24"/>
            <w:szCs w:val="24"/>
          </w:rPr>
          <w:t>2020)</w:t>
        </w:r>
        <w:r w:rsidR="001B0D5E">
          <w:rPr>
            <w:rFonts w:ascii="Times New Roman" w:hAnsi="Times New Roman" w:cs="Times New Roman"/>
            <w:sz w:val="24"/>
            <w:szCs w:val="24"/>
          </w:rPr>
          <w:fldChar w:fldCharType="end"/>
        </w:r>
        <w:r w:rsidR="001B0D5E">
          <w:rPr>
            <w:rFonts w:ascii="Times New Roman" w:hAnsi="Times New Roman" w:cs="Times New Roman"/>
            <w:sz w:val="24"/>
            <w:szCs w:val="24"/>
          </w:rPr>
          <w:t>.</w:t>
        </w:r>
      </w:moveTo>
      <w:moveToRangeEnd w:id="518"/>
      <w:ins w:id="525" w:author="Bandana Shakya" w:date="2020-06-16T08:45:00Z">
        <w:r w:rsidR="001B0D5E">
          <w:rPr>
            <w:rFonts w:ascii="Times New Roman" w:hAnsi="Times New Roman" w:cs="Times New Roman"/>
            <w:sz w:val="24"/>
            <w:szCs w:val="24"/>
          </w:rPr>
          <w:t xml:space="preserve"> </w:t>
        </w:r>
      </w:ins>
      <w:moveToRangeStart w:id="526" w:author="Bandana Shakya" w:date="2020-06-16T08:45:00Z" w:name="move43189566"/>
      <w:moveTo w:id="527" w:author="Bandana Shakya" w:date="2020-06-16T08:45:00Z">
        <w:r w:rsidR="001B0D5E" w:rsidRPr="005C58B2">
          <w:rPr>
            <w:rFonts w:ascii="Times New Roman" w:hAnsi="Times New Roman" w:cs="Times New Roman"/>
            <w:sz w:val="24"/>
            <w:szCs w:val="24"/>
          </w:rPr>
          <w:t xml:space="preserve">Participatory </w:t>
        </w:r>
        <w:r w:rsidR="001B0D5E">
          <w:rPr>
            <w:rFonts w:ascii="Times New Roman" w:hAnsi="Times New Roman" w:cs="Times New Roman"/>
            <w:sz w:val="24"/>
            <w:szCs w:val="24"/>
          </w:rPr>
          <w:t xml:space="preserve">GIS mapping </w:t>
        </w:r>
        <w:del w:id="528" w:author="Bandana Shakya" w:date="2020-06-16T09:12:00Z">
          <w:r w:rsidR="001B0D5E" w:rsidDel="00F37EE6">
            <w:rPr>
              <w:rFonts w:ascii="Times New Roman" w:hAnsi="Times New Roman" w:cs="Times New Roman"/>
              <w:sz w:val="24"/>
              <w:szCs w:val="24"/>
            </w:rPr>
            <w:delText xml:space="preserve">differs from </w:delText>
          </w:r>
          <w:r w:rsidR="001B0D5E" w:rsidRPr="005C58B2" w:rsidDel="00F37EE6">
            <w:rPr>
              <w:rFonts w:ascii="Times New Roman" w:hAnsi="Times New Roman" w:cs="Times New Roman"/>
              <w:sz w:val="24"/>
              <w:szCs w:val="24"/>
            </w:rPr>
            <w:delText xml:space="preserve">traditional cartography and mapping process </w:delText>
          </w:r>
          <w:r w:rsidR="001B0D5E" w:rsidDel="00F37EE6">
            <w:rPr>
              <w:rFonts w:ascii="Times New Roman" w:hAnsi="Times New Roman" w:cs="Times New Roman"/>
              <w:sz w:val="24"/>
              <w:szCs w:val="24"/>
            </w:rPr>
            <w:delText>in being more</w:delText>
          </w:r>
        </w:del>
      </w:moveTo>
      <w:ins w:id="529" w:author="Bandana Shakya" w:date="2020-06-16T09:12:00Z">
        <w:r w:rsidR="00F37EE6">
          <w:rPr>
            <w:rFonts w:ascii="Times New Roman" w:hAnsi="Times New Roman" w:cs="Times New Roman"/>
            <w:sz w:val="24"/>
            <w:szCs w:val="24"/>
          </w:rPr>
          <w:t xml:space="preserve">is said to </w:t>
        </w:r>
      </w:ins>
      <w:moveTo w:id="530" w:author="Bandana Shakya" w:date="2020-06-16T08:45:00Z">
        <w:del w:id="531" w:author="Bandana Shakya" w:date="2020-06-16T09:12:00Z">
          <w:r w:rsidR="001B0D5E" w:rsidDel="00F37EE6">
            <w:rPr>
              <w:rFonts w:ascii="Times New Roman" w:hAnsi="Times New Roman" w:cs="Times New Roman"/>
              <w:sz w:val="24"/>
              <w:szCs w:val="24"/>
            </w:rPr>
            <w:delText xml:space="preserve"> </w:delText>
          </w:r>
        </w:del>
      </w:moveTo>
      <w:ins w:id="532" w:author="Bandana Shakya" w:date="2020-06-16T09:12:00Z">
        <w:r w:rsidR="00F37EE6">
          <w:rPr>
            <w:rFonts w:ascii="Times New Roman" w:hAnsi="Times New Roman" w:cs="Times New Roman"/>
            <w:sz w:val="24"/>
            <w:szCs w:val="24"/>
          </w:rPr>
          <w:t xml:space="preserve">bring </w:t>
        </w:r>
      </w:ins>
      <w:moveTo w:id="533" w:author="Bandana Shakya" w:date="2020-06-16T08:45:00Z">
        <w:r w:rsidR="001B0D5E">
          <w:rPr>
            <w:rFonts w:ascii="Times New Roman" w:hAnsi="Times New Roman" w:cs="Times New Roman"/>
            <w:sz w:val="24"/>
            <w:szCs w:val="24"/>
          </w:rPr>
          <w:t xml:space="preserve">explicit </w:t>
        </w:r>
        <w:del w:id="534" w:author="Bandana Shakya" w:date="2020-06-16T09:12:00Z">
          <w:r w:rsidR="001B0D5E" w:rsidDel="00F37EE6">
            <w:rPr>
              <w:rFonts w:ascii="Times New Roman" w:hAnsi="Times New Roman" w:cs="Times New Roman"/>
              <w:sz w:val="24"/>
              <w:szCs w:val="24"/>
            </w:rPr>
            <w:delText>in bringing</w:delText>
          </w:r>
        </w:del>
        <w:r w:rsidR="001B0D5E">
          <w:rPr>
            <w:rFonts w:ascii="Times New Roman" w:hAnsi="Times New Roman" w:cs="Times New Roman"/>
            <w:sz w:val="24"/>
            <w:szCs w:val="24"/>
          </w:rPr>
          <w:t xml:space="preserve"> multidisciplinary perspective and participation </w:t>
        </w:r>
        <w:r w:rsidR="001B0D5E" w:rsidRPr="005C58B2">
          <w:rPr>
            <w:rFonts w:ascii="Times New Roman" w:hAnsi="Times New Roman" w:cs="Times New Roman"/>
            <w:sz w:val="24"/>
            <w:szCs w:val="24"/>
          </w:rPr>
          <w:t>(Chambers, 1994; Corbett, 2009)</w:t>
        </w:r>
      </w:moveTo>
      <w:ins w:id="535" w:author="Bandana Shakya" w:date="2020-06-17T11:09:00Z">
        <w:r w:rsidR="005142B1">
          <w:rPr>
            <w:rFonts w:ascii="Times New Roman" w:hAnsi="Times New Roman" w:cs="Times New Roman"/>
            <w:sz w:val="24"/>
            <w:szCs w:val="24"/>
          </w:rPr>
          <w:t xml:space="preserve">, and help </w:t>
        </w:r>
      </w:ins>
      <w:moveTo w:id="536" w:author="Bandana Shakya" w:date="2020-06-16T08:45:00Z">
        <w:del w:id="537" w:author="Bandana Shakya" w:date="2020-06-17T11:09:00Z">
          <w:r w:rsidR="001B0D5E" w:rsidRPr="005C58B2" w:rsidDel="005142B1">
            <w:rPr>
              <w:rFonts w:ascii="Times New Roman" w:hAnsi="Times New Roman" w:cs="Times New Roman"/>
              <w:sz w:val="24"/>
              <w:szCs w:val="24"/>
            </w:rPr>
            <w:delText>.</w:delText>
          </w:r>
          <w:r w:rsidR="001B0D5E" w:rsidDel="005142B1">
            <w:rPr>
              <w:rFonts w:ascii="Times New Roman" w:hAnsi="Times New Roman" w:cs="Times New Roman"/>
              <w:sz w:val="24"/>
              <w:szCs w:val="24"/>
            </w:rPr>
            <w:delText xml:space="preserve"> </w:delText>
          </w:r>
        </w:del>
      </w:moveTo>
      <w:moveToRangeEnd w:id="526"/>
      <w:del w:id="538" w:author="Bandana Shakya" w:date="2020-06-17T11:09:00Z">
        <w:r w:rsidR="001E1243" w:rsidRPr="006D727D" w:rsidDel="005142B1">
          <w:rPr>
            <w:rFonts w:ascii="Times New Roman" w:hAnsi="Times New Roman" w:cs="Times New Roman"/>
            <w:color w:val="000000" w:themeColor="text1"/>
            <w:sz w:val="24"/>
            <w:szCs w:val="24"/>
          </w:rPr>
          <w:delText xml:space="preserve">The </w:delText>
        </w:r>
        <w:r w:rsidR="00BC712D" w:rsidRPr="006D727D" w:rsidDel="005142B1">
          <w:rPr>
            <w:rFonts w:ascii="Times New Roman" w:hAnsi="Times New Roman" w:cs="Times New Roman"/>
            <w:color w:val="000000" w:themeColor="text1"/>
            <w:sz w:val="24"/>
            <w:szCs w:val="24"/>
          </w:rPr>
          <w:delText xml:space="preserve">participatory </w:delText>
        </w:r>
      </w:del>
      <w:del w:id="539" w:author="Bandana Shakya" w:date="2020-06-16T08:46:00Z">
        <w:r w:rsidR="00BC712D" w:rsidRPr="006D727D" w:rsidDel="007E7377">
          <w:rPr>
            <w:rFonts w:ascii="Times New Roman" w:hAnsi="Times New Roman" w:cs="Times New Roman"/>
            <w:color w:val="000000" w:themeColor="text1"/>
            <w:sz w:val="24"/>
            <w:szCs w:val="24"/>
          </w:rPr>
          <w:delText xml:space="preserve">approach </w:delText>
        </w:r>
      </w:del>
      <w:del w:id="540" w:author="Bandana Shakya" w:date="2020-06-16T08:42:00Z">
        <w:r w:rsidR="00BC712D" w:rsidRPr="006D727D" w:rsidDel="004E21CB">
          <w:rPr>
            <w:rFonts w:ascii="Times New Roman" w:hAnsi="Times New Roman" w:cs="Times New Roman"/>
            <w:color w:val="000000" w:themeColor="text1"/>
            <w:sz w:val="24"/>
            <w:szCs w:val="24"/>
          </w:rPr>
          <w:delText>was use</w:delText>
        </w:r>
        <w:r w:rsidR="00065CFF" w:rsidRPr="006D727D" w:rsidDel="004E21CB">
          <w:rPr>
            <w:rFonts w:ascii="Times New Roman" w:hAnsi="Times New Roman" w:cs="Times New Roman"/>
            <w:color w:val="000000" w:themeColor="text1"/>
            <w:sz w:val="24"/>
            <w:szCs w:val="24"/>
          </w:rPr>
          <w:delText xml:space="preserve">ful in </w:delText>
        </w:r>
      </w:del>
      <w:r w:rsidR="00065CFF" w:rsidRPr="006D727D">
        <w:rPr>
          <w:rFonts w:ascii="Times New Roman" w:hAnsi="Times New Roman" w:cs="Times New Roman"/>
          <w:color w:val="000000" w:themeColor="text1"/>
          <w:sz w:val="24"/>
          <w:szCs w:val="24"/>
        </w:rPr>
        <w:t>engag</w:t>
      </w:r>
      <w:ins w:id="541" w:author="Bandana Shakya" w:date="2020-06-16T08:42:00Z">
        <w:r w:rsidR="004E21CB">
          <w:rPr>
            <w:rFonts w:ascii="Times New Roman" w:hAnsi="Times New Roman" w:cs="Times New Roman"/>
            <w:color w:val="000000" w:themeColor="text1"/>
            <w:sz w:val="24"/>
            <w:szCs w:val="24"/>
          </w:rPr>
          <w:t xml:space="preserve">e both </w:t>
        </w:r>
      </w:ins>
      <w:del w:id="542" w:author="Bandana Shakya" w:date="2020-06-16T08:42:00Z">
        <w:r w:rsidR="00065CFF" w:rsidRPr="006D727D" w:rsidDel="004E21CB">
          <w:rPr>
            <w:rFonts w:ascii="Times New Roman" w:hAnsi="Times New Roman" w:cs="Times New Roman"/>
            <w:color w:val="000000" w:themeColor="text1"/>
            <w:sz w:val="24"/>
            <w:szCs w:val="24"/>
          </w:rPr>
          <w:delText xml:space="preserve">ing </w:delText>
        </w:r>
      </w:del>
      <w:r w:rsidR="00065CFF" w:rsidRPr="006D727D">
        <w:rPr>
          <w:rFonts w:ascii="Times New Roman" w:hAnsi="Times New Roman" w:cs="Times New Roman"/>
          <w:color w:val="000000" w:themeColor="text1"/>
          <w:sz w:val="24"/>
          <w:szCs w:val="24"/>
        </w:rPr>
        <w:t>societal experts (</w:t>
      </w:r>
      <w:r w:rsidR="00BC712D" w:rsidRPr="006D727D">
        <w:rPr>
          <w:rFonts w:ascii="Times New Roman" w:hAnsi="Times New Roman" w:cs="Times New Roman"/>
          <w:color w:val="000000" w:themeColor="text1"/>
          <w:sz w:val="24"/>
          <w:szCs w:val="24"/>
        </w:rPr>
        <w:t>community groups</w:t>
      </w:r>
      <w:r w:rsidR="00065CFF" w:rsidRPr="006D727D">
        <w:rPr>
          <w:rFonts w:ascii="Times New Roman" w:hAnsi="Times New Roman" w:cs="Times New Roman"/>
          <w:color w:val="000000" w:themeColor="text1"/>
          <w:sz w:val="24"/>
          <w:szCs w:val="24"/>
        </w:rPr>
        <w:t xml:space="preserve"> living in and around the PAs)</w:t>
      </w:r>
      <w:r w:rsidR="00BC712D" w:rsidRPr="006D727D">
        <w:rPr>
          <w:rFonts w:ascii="Times New Roman" w:hAnsi="Times New Roman" w:cs="Times New Roman"/>
          <w:color w:val="000000" w:themeColor="text1"/>
          <w:sz w:val="24"/>
          <w:szCs w:val="24"/>
        </w:rPr>
        <w:t xml:space="preserve"> who </w:t>
      </w:r>
      <w:ins w:id="543" w:author="Bandana Shakya" w:date="2020-06-16T08:43:00Z">
        <w:r w:rsidR="006B086D">
          <w:rPr>
            <w:rFonts w:ascii="Times New Roman" w:hAnsi="Times New Roman" w:cs="Times New Roman"/>
            <w:color w:val="000000" w:themeColor="text1"/>
            <w:sz w:val="24"/>
            <w:szCs w:val="24"/>
          </w:rPr>
          <w:t>are often excluded</w:t>
        </w:r>
      </w:ins>
      <w:del w:id="544" w:author="Bandana Shakya" w:date="2020-06-16T08:43:00Z">
        <w:r w:rsidR="005C10B4" w:rsidRPr="006D727D" w:rsidDel="006B086D">
          <w:rPr>
            <w:rFonts w:ascii="Times New Roman" w:hAnsi="Times New Roman" w:cs="Times New Roman"/>
            <w:color w:val="000000" w:themeColor="text1"/>
            <w:sz w:val="24"/>
            <w:szCs w:val="24"/>
          </w:rPr>
          <w:delText>need</w:delText>
        </w:r>
        <w:r w:rsidR="00065CFF" w:rsidRPr="006D727D" w:rsidDel="006B086D">
          <w:rPr>
            <w:rFonts w:ascii="Times New Roman" w:hAnsi="Times New Roman" w:cs="Times New Roman"/>
            <w:color w:val="000000" w:themeColor="text1"/>
            <w:sz w:val="24"/>
            <w:szCs w:val="24"/>
          </w:rPr>
          <w:delText>ed</w:delText>
        </w:r>
        <w:r w:rsidR="005C10B4" w:rsidRPr="006D727D" w:rsidDel="006B086D">
          <w:rPr>
            <w:rFonts w:ascii="Times New Roman" w:hAnsi="Times New Roman" w:cs="Times New Roman"/>
            <w:color w:val="000000" w:themeColor="text1"/>
            <w:sz w:val="24"/>
            <w:szCs w:val="24"/>
          </w:rPr>
          <w:delText xml:space="preserve"> to </w:delText>
        </w:r>
        <w:r w:rsidR="00BC712D" w:rsidRPr="006D727D" w:rsidDel="006B086D">
          <w:rPr>
            <w:rFonts w:ascii="Times New Roman" w:hAnsi="Times New Roman" w:cs="Times New Roman"/>
            <w:color w:val="000000" w:themeColor="text1"/>
            <w:sz w:val="24"/>
            <w:szCs w:val="24"/>
          </w:rPr>
          <w:delText xml:space="preserve">participate </w:delText>
        </w:r>
      </w:del>
      <w:r w:rsidR="00BC712D" w:rsidRPr="006D727D">
        <w:rPr>
          <w:rFonts w:ascii="Times New Roman" w:hAnsi="Times New Roman" w:cs="Times New Roman"/>
          <w:color w:val="000000" w:themeColor="text1"/>
          <w:sz w:val="24"/>
          <w:szCs w:val="24"/>
        </w:rPr>
        <w:t>in conservation</w:t>
      </w:r>
      <w:r w:rsidR="00065CFF" w:rsidRPr="006D727D">
        <w:rPr>
          <w:rFonts w:ascii="Times New Roman" w:hAnsi="Times New Roman" w:cs="Times New Roman"/>
          <w:color w:val="000000" w:themeColor="text1"/>
          <w:sz w:val="24"/>
          <w:szCs w:val="24"/>
        </w:rPr>
        <w:t xml:space="preserve"> and PA management dialogues</w:t>
      </w:r>
      <w:ins w:id="545" w:author="Bandana Shakya" w:date="2020-06-30T07:18:00Z">
        <w:r w:rsidR="00661271">
          <w:rPr>
            <w:rFonts w:ascii="Times New Roman" w:hAnsi="Times New Roman" w:cs="Times New Roman"/>
            <w:color w:val="000000" w:themeColor="text1"/>
            <w:sz w:val="24"/>
            <w:szCs w:val="24"/>
          </w:rPr>
          <w:t xml:space="preserve">, </w:t>
        </w:r>
      </w:ins>
      <w:del w:id="546" w:author="Bandana Shakya" w:date="2020-06-30T07:18:00Z">
        <w:r w:rsidR="00065CFF" w:rsidRPr="006D727D" w:rsidDel="00661271">
          <w:rPr>
            <w:rFonts w:ascii="Times New Roman" w:hAnsi="Times New Roman" w:cs="Times New Roman"/>
            <w:color w:val="000000" w:themeColor="text1"/>
            <w:sz w:val="24"/>
            <w:szCs w:val="24"/>
          </w:rPr>
          <w:delText xml:space="preserve"> and </w:delText>
        </w:r>
        <w:r w:rsidR="00BC712D" w:rsidRPr="006D727D" w:rsidDel="00661271">
          <w:rPr>
            <w:rFonts w:ascii="Times New Roman" w:hAnsi="Times New Roman" w:cs="Times New Roman"/>
            <w:color w:val="000000" w:themeColor="text1"/>
            <w:sz w:val="24"/>
            <w:szCs w:val="24"/>
          </w:rPr>
          <w:delText>activit</w:delText>
        </w:r>
        <w:r w:rsidR="00BC712D" w:rsidRPr="006D727D" w:rsidDel="00D873DF">
          <w:rPr>
            <w:rFonts w:ascii="Times New Roman" w:hAnsi="Times New Roman" w:cs="Times New Roman"/>
            <w:color w:val="000000" w:themeColor="text1"/>
            <w:sz w:val="24"/>
            <w:szCs w:val="24"/>
          </w:rPr>
          <w:delText>ies</w:delText>
        </w:r>
      </w:del>
      <w:r w:rsidR="00065CFF" w:rsidRPr="006D727D">
        <w:rPr>
          <w:rFonts w:ascii="Times New Roman" w:hAnsi="Times New Roman" w:cs="Times New Roman"/>
          <w:color w:val="000000" w:themeColor="text1"/>
          <w:sz w:val="24"/>
          <w:szCs w:val="24"/>
        </w:rPr>
        <w:t>, and disciplinary experts (</w:t>
      </w:r>
      <w:r w:rsidR="005C10B4" w:rsidRPr="006D727D">
        <w:rPr>
          <w:rFonts w:ascii="Times New Roman" w:hAnsi="Times New Roman" w:cs="Times New Roman"/>
          <w:color w:val="000000" w:themeColor="text1"/>
          <w:sz w:val="24"/>
          <w:szCs w:val="24"/>
        </w:rPr>
        <w:t xml:space="preserve">academia </w:t>
      </w:r>
      <w:r w:rsidR="00BC712D" w:rsidRPr="006D727D">
        <w:rPr>
          <w:rFonts w:ascii="Times New Roman" w:hAnsi="Times New Roman" w:cs="Times New Roman"/>
          <w:color w:val="000000" w:themeColor="text1"/>
          <w:sz w:val="24"/>
          <w:szCs w:val="24"/>
        </w:rPr>
        <w:t>/</w:t>
      </w:r>
      <w:r w:rsidR="001E1243" w:rsidRPr="006D727D">
        <w:rPr>
          <w:rFonts w:ascii="Times New Roman" w:hAnsi="Times New Roman" w:cs="Times New Roman"/>
          <w:color w:val="000000" w:themeColor="text1"/>
          <w:sz w:val="24"/>
          <w:szCs w:val="24"/>
        </w:rPr>
        <w:t xml:space="preserve"> </w:t>
      </w:r>
      <w:r w:rsidR="006D727D" w:rsidRPr="006D727D">
        <w:rPr>
          <w:rFonts w:ascii="Times New Roman" w:hAnsi="Times New Roman" w:cs="Times New Roman"/>
          <w:color w:val="000000" w:themeColor="text1"/>
          <w:sz w:val="24"/>
          <w:szCs w:val="24"/>
        </w:rPr>
        <w:t xml:space="preserve">government decision makers, thematic experts) who </w:t>
      </w:r>
      <w:ins w:id="547" w:author="Bandana Shakya" w:date="2020-06-26T13:04:00Z">
        <w:r w:rsidR="00D27CB2">
          <w:rPr>
            <w:rFonts w:ascii="Times New Roman" w:hAnsi="Times New Roman" w:cs="Times New Roman"/>
            <w:color w:val="000000" w:themeColor="text1"/>
            <w:sz w:val="24"/>
            <w:szCs w:val="24"/>
          </w:rPr>
          <w:t xml:space="preserve">develop </w:t>
        </w:r>
      </w:ins>
      <w:del w:id="548" w:author="Bandana Shakya" w:date="2020-06-16T08:43:00Z">
        <w:r w:rsidR="005C10B4" w:rsidRPr="006D727D" w:rsidDel="00BE7364">
          <w:rPr>
            <w:rFonts w:ascii="Times New Roman" w:hAnsi="Times New Roman" w:cs="Times New Roman"/>
            <w:color w:val="000000" w:themeColor="text1"/>
            <w:sz w:val="24"/>
            <w:szCs w:val="24"/>
          </w:rPr>
          <w:delText>need</w:delText>
        </w:r>
        <w:r w:rsidR="006D727D" w:rsidRPr="006D727D" w:rsidDel="00BE7364">
          <w:rPr>
            <w:rFonts w:ascii="Times New Roman" w:hAnsi="Times New Roman" w:cs="Times New Roman"/>
            <w:color w:val="000000" w:themeColor="text1"/>
            <w:sz w:val="24"/>
            <w:szCs w:val="24"/>
          </w:rPr>
          <w:delText>ed</w:delText>
        </w:r>
        <w:r w:rsidR="000F4D87" w:rsidRPr="006D727D" w:rsidDel="00BE7364">
          <w:rPr>
            <w:rFonts w:ascii="Times New Roman" w:hAnsi="Times New Roman" w:cs="Times New Roman"/>
            <w:color w:val="000000" w:themeColor="text1"/>
            <w:sz w:val="24"/>
            <w:szCs w:val="24"/>
          </w:rPr>
          <w:delText xml:space="preserve"> t</w:delText>
        </w:r>
        <w:r w:rsidR="005C10B4" w:rsidRPr="006D727D" w:rsidDel="00BE7364">
          <w:rPr>
            <w:rFonts w:ascii="Times New Roman" w:hAnsi="Times New Roman" w:cs="Times New Roman"/>
            <w:color w:val="000000" w:themeColor="text1"/>
            <w:sz w:val="24"/>
            <w:szCs w:val="24"/>
          </w:rPr>
          <w:delText xml:space="preserve">o </w:delText>
        </w:r>
      </w:del>
      <w:del w:id="549" w:author="Bandana Shakya" w:date="2020-06-26T13:04:00Z">
        <w:r w:rsidR="006D727D" w:rsidRPr="006D727D" w:rsidDel="00D27CB2">
          <w:rPr>
            <w:rFonts w:ascii="Times New Roman" w:hAnsi="Times New Roman" w:cs="Times New Roman"/>
            <w:color w:val="000000" w:themeColor="text1"/>
            <w:sz w:val="24"/>
            <w:szCs w:val="24"/>
          </w:rPr>
          <w:delText xml:space="preserve">facilitate </w:delText>
        </w:r>
      </w:del>
      <w:r w:rsidR="00BC712D" w:rsidRPr="006D727D">
        <w:rPr>
          <w:rFonts w:ascii="Times New Roman" w:hAnsi="Times New Roman" w:cs="Times New Roman"/>
          <w:color w:val="000000" w:themeColor="text1"/>
          <w:sz w:val="24"/>
          <w:szCs w:val="24"/>
        </w:rPr>
        <w:t xml:space="preserve">management </w:t>
      </w:r>
      <w:r w:rsidR="006D727D" w:rsidRPr="006D727D">
        <w:rPr>
          <w:rFonts w:ascii="Times New Roman" w:hAnsi="Times New Roman" w:cs="Times New Roman"/>
          <w:color w:val="000000" w:themeColor="text1"/>
          <w:sz w:val="24"/>
          <w:szCs w:val="24"/>
        </w:rPr>
        <w:t>strategies</w:t>
      </w:r>
      <w:ins w:id="550" w:author="Bandana Shakya" w:date="2020-06-26T13:04:00Z">
        <w:r w:rsidR="00D27CB2">
          <w:rPr>
            <w:rFonts w:ascii="Times New Roman" w:hAnsi="Times New Roman" w:cs="Times New Roman"/>
            <w:color w:val="000000" w:themeColor="text1"/>
            <w:sz w:val="24"/>
            <w:szCs w:val="24"/>
          </w:rPr>
          <w:t xml:space="preserve">, </w:t>
        </w:r>
      </w:ins>
      <w:del w:id="551" w:author="Bandana Shakya" w:date="2020-06-16T08:44:00Z">
        <w:r w:rsidR="006D727D" w:rsidRPr="006D727D" w:rsidDel="00BE7364">
          <w:rPr>
            <w:rFonts w:ascii="Times New Roman" w:hAnsi="Times New Roman" w:cs="Times New Roman"/>
            <w:color w:val="000000" w:themeColor="text1"/>
            <w:sz w:val="24"/>
            <w:szCs w:val="24"/>
          </w:rPr>
          <w:delText xml:space="preserve"> </w:delText>
        </w:r>
      </w:del>
      <w:r w:rsidR="006D727D" w:rsidRPr="006D727D">
        <w:rPr>
          <w:rFonts w:ascii="Times New Roman" w:hAnsi="Times New Roman" w:cs="Times New Roman"/>
          <w:color w:val="000000" w:themeColor="text1"/>
          <w:sz w:val="24"/>
          <w:szCs w:val="24"/>
        </w:rPr>
        <w:t xml:space="preserve">and </w:t>
      </w:r>
      <w:ins w:id="552" w:author="Bandana Shakya" w:date="2020-06-26T13:05:00Z">
        <w:r w:rsidR="00D27CB2">
          <w:rPr>
            <w:rFonts w:ascii="Times New Roman" w:hAnsi="Times New Roman" w:cs="Times New Roman"/>
            <w:color w:val="000000" w:themeColor="text1"/>
            <w:sz w:val="24"/>
            <w:szCs w:val="24"/>
          </w:rPr>
          <w:t xml:space="preserve">facilitate </w:t>
        </w:r>
      </w:ins>
      <w:r w:rsidR="006D727D" w:rsidRPr="006D727D">
        <w:rPr>
          <w:rFonts w:ascii="Times New Roman" w:hAnsi="Times New Roman" w:cs="Times New Roman"/>
          <w:color w:val="000000" w:themeColor="text1"/>
          <w:sz w:val="24"/>
          <w:szCs w:val="24"/>
        </w:rPr>
        <w:t>PAs programs</w:t>
      </w:r>
      <w:ins w:id="553" w:author="Bandana Shakya" w:date="2020-06-16T08:44:00Z">
        <w:r w:rsidR="00BE7364">
          <w:rPr>
            <w:rFonts w:ascii="Times New Roman" w:hAnsi="Times New Roman" w:cs="Times New Roman"/>
            <w:color w:val="000000" w:themeColor="text1"/>
            <w:sz w:val="24"/>
            <w:szCs w:val="24"/>
          </w:rPr>
          <w:t xml:space="preserve"> implementation</w:t>
        </w:r>
      </w:ins>
      <w:ins w:id="554" w:author="Bandana Shakya" w:date="2020-06-30T14:51:00Z">
        <w:r w:rsidR="00601DF4">
          <w:rPr>
            <w:rFonts w:ascii="Times New Roman" w:hAnsi="Times New Roman" w:cs="Times New Roman"/>
            <w:color w:val="000000" w:themeColor="text1"/>
            <w:sz w:val="24"/>
            <w:szCs w:val="24"/>
          </w:rPr>
          <w:t xml:space="preserve"> </w:t>
        </w:r>
      </w:ins>
      <w:ins w:id="555" w:author="Bandana Shakya" w:date="2020-06-30T14:52:00Z">
        <w:r w:rsidR="00601DF4">
          <w:rPr>
            <w:rFonts w:ascii="Times New Roman" w:hAnsi="Times New Roman" w:cs="Times New Roman"/>
            <w:color w:val="000000" w:themeColor="text1"/>
            <w:sz w:val="24"/>
            <w:szCs w:val="24"/>
          </w:rPr>
          <w:fldChar w:fldCharType="begin" w:fldLock="1"/>
        </w:r>
      </w:ins>
      <w:r w:rsidR="00E36E54">
        <w:rPr>
          <w:rFonts w:ascii="Times New Roman" w:hAnsi="Times New Roman" w:cs="Times New Roman"/>
          <w:color w:val="000000" w:themeColor="text1"/>
          <w:sz w:val="24"/>
          <w:szCs w:val="24"/>
        </w:rPr>
        <w:instrText>ADDIN CSL_CITATION {"citationItems":[{"id":"ITEM-1","itemData":{"DOI":"10.3390/su9071050","ISSN":"20711050","abstract":"The sustainability discourse is, essentially, centered on the question of how complex relations between nature and society can be conceptualized, analyzed and shaped. In this paper, we present a specific interpretation of social ecology as an attempt to address this question. For this purpose, we establish Frankfurt Social Ecology (FSE) as a formal research program, which is based on the concept of societal relations to nature (SRN). The basic idea of the SRN concept is to put the modern distinction between nature and society at the start of a critical analysis. Such an analysis, we argue, has to focus on the interplay between what we call patterns and modes of regulation. Whereas patterns of regulation stand for the material and symbolic aspects of the organization of the individual and societal satisfaction of needs, modes of regulation mirror the norms and power structures of a society. Using an approach that is based on reformulating social-ecological systems as provisioning systems, we show how this interplay can be analyzed empirically. Finally, we propose critical transdisciplinarity as the research mode of choice of FSE. To conclude, we discuss how FSE can contribute to the development of a research program for a sustainable Anthropocene.","author":[{"dropping-particle":"","family":"Hummel","given":"Diana","non-dropping-particle":"","parse-names":false,"suffix":""},{"dropping-particle":"","family":"Jahn","given":"Thomas","non-dropping-particle":"","parse-names":false,"suffix":""},{"dropping-particle":"","family":"Keil","given":"Florian","non-dropping-particle":"","parse-names":false,"suffix":""},{"dropping-particle":"","family":"Liehr","given":"Stefan","non-dropping-particle":"","parse-names":false,"suffix":""},{"dropping-particle":"","family":"Stieß","given":"Immanuel","non-dropping-particle":"","parse-names":false,"suffix":""}],"container-title":"Sustainability (Switzerland)","id":"ITEM-1","issue":"7","issued":{"date-parts":[["2017"]]},"note":"Cited By :10\n\nExport Date: 18 June 2019","publisher-place":"ISOE-Institute for Social-Ecological Research, Frankfurt/Main, 60486, Germany","title":"Social ecology as critical, transdisciplinary science-conceptualizing, analyzing and shaping societal relations to nature","type":"article-journal","volume":"9"},"uris":["http://www.mendeley.com/documents/?uuid=e76b0ef0-7425-4895-bd45-9094c78bffef"]}],"mendeley":{"formattedCitation":"(D. Hummel, Jahn, Keil, Liehr, &amp; Stieß, 2017)","manualFormatting":"(Hummel et al., 2017)","plainTextFormattedCitation":"(D. Hummel, Jahn, Keil, Liehr, &amp; Stieß, 2017)","previouslyFormattedCitation":"(D. Hummel, Jahn, Keil, Liehr, &amp; Stieß, 2017)"},"properties":{"noteIndex":0},"schema":"https://github.com/citation-style-language/schema/raw/master/csl-citation.json"}</w:instrText>
      </w:r>
      <w:r w:rsidR="00601DF4">
        <w:rPr>
          <w:rFonts w:ascii="Times New Roman" w:hAnsi="Times New Roman" w:cs="Times New Roman"/>
          <w:color w:val="000000" w:themeColor="text1"/>
          <w:sz w:val="24"/>
          <w:szCs w:val="24"/>
        </w:rPr>
        <w:fldChar w:fldCharType="separate"/>
      </w:r>
      <w:r w:rsidR="00601DF4" w:rsidRPr="00601DF4">
        <w:rPr>
          <w:rFonts w:ascii="Times New Roman" w:hAnsi="Times New Roman" w:cs="Times New Roman"/>
          <w:noProof/>
          <w:color w:val="000000" w:themeColor="text1"/>
          <w:sz w:val="24"/>
          <w:szCs w:val="24"/>
        </w:rPr>
        <w:t>(</w:t>
      </w:r>
      <w:r w:rsidR="009C33D2">
        <w:rPr>
          <w:rFonts w:ascii="Times New Roman" w:hAnsi="Times New Roman" w:cs="Times New Roman"/>
          <w:noProof/>
          <w:color w:val="000000" w:themeColor="text1"/>
          <w:sz w:val="24"/>
          <w:szCs w:val="24"/>
        </w:rPr>
        <w:t xml:space="preserve">Hummel et al., </w:t>
      </w:r>
      <w:r w:rsidR="00601DF4" w:rsidRPr="00601DF4">
        <w:rPr>
          <w:rFonts w:ascii="Times New Roman" w:hAnsi="Times New Roman" w:cs="Times New Roman"/>
          <w:noProof/>
          <w:color w:val="000000" w:themeColor="text1"/>
          <w:sz w:val="24"/>
          <w:szCs w:val="24"/>
        </w:rPr>
        <w:t>2017)</w:t>
      </w:r>
      <w:ins w:id="556" w:author="Bandana Shakya" w:date="2020-06-30T14:52:00Z">
        <w:r w:rsidR="00601DF4">
          <w:rPr>
            <w:rFonts w:ascii="Times New Roman" w:hAnsi="Times New Roman" w:cs="Times New Roman"/>
            <w:color w:val="000000" w:themeColor="text1"/>
            <w:sz w:val="24"/>
            <w:szCs w:val="24"/>
          </w:rPr>
          <w:fldChar w:fldCharType="end"/>
        </w:r>
      </w:ins>
      <w:r w:rsidR="006D727D" w:rsidRPr="006D727D">
        <w:rPr>
          <w:rFonts w:ascii="Times New Roman" w:hAnsi="Times New Roman" w:cs="Times New Roman"/>
          <w:color w:val="000000" w:themeColor="text1"/>
          <w:sz w:val="24"/>
          <w:szCs w:val="24"/>
        </w:rPr>
        <w:t xml:space="preserve">. </w:t>
      </w:r>
      <w:moveFromRangeStart w:id="557" w:author="Bandana Shakya" w:date="2020-06-16T08:45:00Z" w:name="move43189540"/>
      <w:moveFrom w:id="558" w:author="Bandana Shakya" w:date="2020-06-16T08:45:00Z">
        <w:r w:rsidR="000A4FFD" w:rsidRPr="006D727D" w:rsidDel="001B0D5E">
          <w:rPr>
            <w:rFonts w:ascii="Times New Roman" w:hAnsi="Times New Roman" w:cs="Times New Roman"/>
            <w:color w:val="000000" w:themeColor="text1"/>
            <w:sz w:val="24"/>
            <w:szCs w:val="24"/>
          </w:rPr>
          <w:t xml:space="preserve">Participatory </w:t>
        </w:r>
        <w:r w:rsidR="000A4FFD" w:rsidRPr="006D727D" w:rsidDel="001B0D5E">
          <w:rPr>
            <w:rFonts w:ascii="Times New Roman" w:hAnsi="Times New Roman" w:cs="Times New Roman"/>
            <w:color w:val="000000" w:themeColor="text1"/>
            <w:sz w:val="24"/>
            <w:szCs w:val="24"/>
          </w:rPr>
          <w:lastRenderedPageBreak/>
          <w:t>mapping is a multidisciplinary procedure that uses geospatial technology to visualize community perception of landscape features, se</w:t>
        </w:r>
        <w:r w:rsidR="00FD731F" w:rsidDel="001B0D5E">
          <w:rPr>
            <w:rFonts w:ascii="Times New Roman" w:hAnsi="Times New Roman" w:cs="Times New Roman"/>
            <w:color w:val="000000" w:themeColor="text1"/>
            <w:sz w:val="24"/>
            <w:szCs w:val="24"/>
          </w:rPr>
          <w:t>r</w:t>
        </w:r>
        <w:r w:rsidR="000A4FFD" w:rsidRPr="006D727D" w:rsidDel="001B0D5E">
          <w:rPr>
            <w:rFonts w:ascii="Times New Roman" w:hAnsi="Times New Roman" w:cs="Times New Roman"/>
            <w:color w:val="000000" w:themeColor="text1"/>
            <w:sz w:val="24"/>
            <w:szCs w:val="24"/>
          </w:rPr>
          <w:t xml:space="preserve">vices and benefits, and is a powerful tool </w:t>
        </w:r>
        <w:r w:rsidR="000A4FFD" w:rsidDel="001B0D5E">
          <w:rPr>
            <w:rFonts w:ascii="Times New Roman" w:hAnsi="Times New Roman" w:cs="Times New Roman"/>
            <w:sz w:val="24"/>
            <w:szCs w:val="24"/>
          </w:rPr>
          <w:t xml:space="preserve">to </w:t>
        </w:r>
        <w:r w:rsidR="000A4FFD" w:rsidRPr="005C58B2" w:rsidDel="001B0D5E">
          <w:rPr>
            <w:rFonts w:ascii="Times New Roman" w:hAnsi="Times New Roman" w:cs="Times New Roman"/>
            <w:sz w:val="24"/>
            <w:szCs w:val="24"/>
          </w:rPr>
          <w:t>integrat</w:t>
        </w:r>
        <w:r w:rsidR="000A4FFD" w:rsidDel="001B0D5E">
          <w:rPr>
            <w:rFonts w:ascii="Times New Roman" w:hAnsi="Times New Roman" w:cs="Times New Roman"/>
            <w:sz w:val="24"/>
            <w:szCs w:val="24"/>
          </w:rPr>
          <w:t xml:space="preserve">e </w:t>
        </w:r>
        <w:r w:rsidR="000A4FFD" w:rsidRPr="005C58B2" w:rsidDel="001B0D5E">
          <w:rPr>
            <w:rFonts w:ascii="Times New Roman" w:hAnsi="Times New Roman" w:cs="Times New Roman"/>
            <w:sz w:val="24"/>
            <w:szCs w:val="24"/>
          </w:rPr>
          <w:t xml:space="preserve">complex ecosystem services information into landscape </w:t>
        </w:r>
        <w:r w:rsidR="000A4FFD" w:rsidDel="001B0D5E">
          <w:rPr>
            <w:rFonts w:ascii="Times New Roman" w:hAnsi="Times New Roman" w:cs="Times New Roman"/>
            <w:sz w:val="24"/>
            <w:szCs w:val="24"/>
          </w:rPr>
          <w:t xml:space="preserve">conservation </w:t>
        </w:r>
        <w:r w:rsidR="000A4FFD" w:rsidRPr="005C58B2" w:rsidDel="001B0D5E">
          <w:rPr>
            <w:rFonts w:ascii="Times New Roman" w:hAnsi="Times New Roman" w:cs="Times New Roman"/>
            <w:sz w:val="24"/>
            <w:szCs w:val="24"/>
          </w:rPr>
          <w:t>planning and management</w:t>
        </w:r>
        <w:r w:rsidR="000F4D87" w:rsidDel="001B0D5E">
          <w:rPr>
            <w:rFonts w:ascii="Times New Roman" w:hAnsi="Times New Roman" w:cs="Times New Roman"/>
            <w:sz w:val="24"/>
            <w:szCs w:val="24"/>
          </w:rPr>
          <w:t xml:space="preserve"> </w:t>
        </w:r>
        <w:r w:rsidR="000F4D87" w:rsidDel="001B0D5E">
          <w:rPr>
            <w:rFonts w:ascii="Times New Roman" w:hAnsi="Times New Roman" w:cs="Times New Roman"/>
            <w:sz w:val="24"/>
            <w:szCs w:val="24"/>
          </w:rPr>
          <w:fldChar w:fldCharType="begin" w:fldLock="1"/>
        </w:r>
        <w:r w:rsidR="00216666" w:rsidDel="001B0D5E">
          <w:rPr>
            <w:rFonts w:ascii="Times New Roman" w:hAnsi="Times New Roman" w:cs="Times New Roman"/>
            <w:sz w:val="24"/>
            <w:szCs w:val="24"/>
          </w:rPr>
          <w:instrText>ADDIN CSL_CITATION {"citationItems":[{"id":"ITEM-1","itemData":{"DOI":"10.1016/j.landusepol.2020.104493","abstract":"Global trends in land-use changes, including urbanization and abandonment of rural areas, have important repercussions for the supply and demand of ecosystem services (ES). In this study, we assessed and mapped the supply and demand of three ES (water provision, climate regulation, and outdoor recreation) along an urban-rural gradient in the Madrid region (Spain) from 1990 to 2012. We mapped ES supply, based on land use/land cover (LULC) data, using InVEST models and complementary methods, and ES demand, using population density and demand indicators. Then, we explored spatial supply-demand mismatches at a municipality spatial scale. Despite an increase in ES supply in some areas, a general increase in ES demand led to increasing dependence by the Madrid metropolitan area on outlying areas. We found that the number of municipalities that exhibited mismatches between the supply and demand in ES increased throughout the study period, due mainly to urban sprawl. Our results suggest the need for comprehensive land-use planning at the regional scale, taking into account that many ES flows reach beyond municipality boundaries. Finally, we discuss the utility of analyzing spatial mismatches in the supply and demand of ES for land-use planning and decision-making. © 2020 Elsevier Ltd","author":[{"dropping-particle":"","family":"González-García","given":"A","non-dropping-particle":"","parse-names":false,"suffix":""},{"dropping-particle":"","family":"Palomo","given":"I","non-dropping-particle":"","parse-names":false,"suffix":""},{"dropping-particle":"","family":"González","given":"J A","non-dropping-particle":"","parse-names":false,"suffix":""},{"dropping-particle":"","family":"López","given":"C A","non-dropping-particle":"","parse-names":false,"suffix":""},{"dropping-particle":"","family":"Montes","given":"C","non-dropping-particle":"","parse-names":false,"suffix":""}],"container-title":"Land Use Policy","id":"ITEM-1","issued":{"date-parts":[["2020"]]},"note":"Export Date: 4 March 2020","publisher-place":"Social-Ecological Systems Laboratory, Department of Ecology, Universidad Autónoma de Madrid, C. Darwin, 2, Edificio de Biología, Madrid, 28049, Spain","title":"Quantifying spatial supply-demand mismatches in ecosystem services provides insights for land-use planning","type":"article-journal","volume":"94"},"uris":["http://www.mendeley.com/documents/?uuid=412e380c-487d-44b0-90ae-0e62b4773216"]}],"mendeley":{"formattedCitation":"(González-García, Palomo, González, López, &amp; Montes, 2020)","manualFormatting":"(González-García et al 2020)","plainTextFormattedCitation":"(González-García, Palomo, González, López, &amp; Montes, 2020)","previouslyFormattedCitation":"(González-García, Palomo, González, López, &amp; Montes, 2020)"},"properties":{"noteIndex":0},"schema":"https://github.com/citation-style-language/schema/raw/master/csl-citation.json"}</w:instrText>
        </w:r>
        <w:r w:rsidR="000F4D87" w:rsidDel="001B0D5E">
          <w:rPr>
            <w:rFonts w:ascii="Times New Roman" w:hAnsi="Times New Roman" w:cs="Times New Roman"/>
            <w:sz w:val="24"/>
            <w:szCs w:val="24"/>
          </w:rPr>
          <w:fldChar w:fldCharType="separate"/>
        </w:r>
        <w:r w:rsidR="000F4D87" w:rsidRPr="000F4D87" w:rsidDel="001B0D5E">
          <w:rPr>
            <w:rFonts w:ascii="Times New Roman" w:hAnsi="Times New Roman" w:cs="Times New Roman"/>
            <w:noProof/>
            <w:sz w:val="24"/>
            <w:szCs w:val="24"/>
          </w:rPr>
          <w:t>(González-García</w:t>
        </w:r>
        <w:r w:rsidR="00D12F56" w:rsidDel="001B0D5E">
          <w:rPr>
            <w:rFonts w:ascii="Times New Roman" w:hAnsi="Times New Roman" w:cs="Times New Roman"/>
            <w:noProof/>
            <w:sz w:val="24"/>
            <w:szCs w:val="24"/>
          </w:rPr>
          <w:t xml:space="preserve"> et al </w:t>
        </w:r>
        <w:r w:rsidR="000F4D87" w:rsidRPr="000F4D87" w:rsidDel="001B0D5E">
          <w:rPr>
            <w:rFonts w:ascii="Times New Roman" w:hAnsi="Times New Roman" w:cs="Times New Roman"/>
            <w:noProof/>
            <w:sz w:val="24"/>
            <w:szCs w:val="24"/>
          </w:rPr>
          <w:t>2020)</w:t>
        </w:r>
        <w:r w:rsidR="000F4D87" w:rsidDel="001B0D5E">
          <w:rPr>
            <w:rFonts w:ascii="Times New Roman" w:hAnsi="Times New Roman" w:cs="Times New Roman"/>
            <w:sz w:val="24"/>
            <w:szCs w:val="24"/>
          </w:rPr>
          <w:fldChar w:fldCharType="end"/>
        </w:r>
        <w:r w:rsidR="000A4FFD" w:rsidDel="001B0D5E">
          <w:rPr>
            <w:rFonts w:ascii="Times New Roman" w:hAnsi="Times New Roman" w:cs="Times New Roman"/>
            <w:sz w:val="24"/>
            <w:szCs w:val="24"/>
          </w:rPr>
          <w:t xml:space="preserve">. </w:t>
        </w:r>
        <w:moveFromRangeStart w:id="559" w:author="Bandana Shakya" w:date="2020-06-16T08:45:00Z" w:name="move43189566"/>
        <w:moveFromRangeEnd w:id="557"/>
        <w:r w:rsidR="00A36D18" w:rsidRPr="005C58B2" w:rsidDel="001B0D5E">
          <w:rPr>
            <w:rFonts w:ascii="Times New Roman" w:hAnsi="Times New Roman" w:cs="Times New Roman"/>
            <w:sz w:val="24"/>
            <w:szCs w:val="24"/>
          </w:rPr>
          <w:t xml:space="preserve">Participatory </w:t>
        </w:r>
        <w:r w:rsidR="00A36D18" w:rsidDel="001B0D5E">
          <w:rPr>
            <w:rFonts w:ascii="Times New Roman" w:hAnsi="Times New Roman" w:cs="Times New Roman"/>
            <w:sz w:val="24"/>
            <w:szCs w:val="24"/>
          </w:rPr>
          <w:t xml:space="preserve">GIS mapping differs from </w:t>
        </w:r>
        <w:r w:rsidR="00A36D18" w:rsidRPr="005C58B2" w:rsidDel="001B0D5E">
          <w:rPr>
            <w:rFonts w:ascii="Times New Roman" w:hAnsi="Times New Roman" w:cs="Times New Roman"/>
            <w:sz w:val="24"/>
            <w:szCs w:val="24"/>
          </w:rPr>
          <w:t xml:space="preserve">traditional cartography and mapping process </w:t>
        </w:r>
        <w:r w:rsidR="000A4FFD" w:rsidDel="001B0D5E">
          <w:rPr>
            <w:rFonts w:ascii="Times New Roman" w:hAnsi="Times New Roman" w:cs="Times New Roman"/>
            <w:sz w:val="24"/>
            <w:szCs w:val="24"/>
          </w:rPr>
          <w:t xml:space="preserve">in </w:t>
        </w:r>
        <w:r w:rsidR="00A36D18" w:rsidDel="001B0D5E">
          <w:rPr>
            <w:rFonts w:ascii="Times New Roman" w:hAnsi="Times New Roman" w:cs="Times New Roman"/>
            <w:sz w:val="24"/>
            <w:szCs w:val="24"/>
          </w:rPr>
          <w:t>being more explicit in bringing multidisciplinary perspective</w:t>
        </w:r>
        <w:r w:rsidR="009B12F1" w:rsidDel="001B0D5E">
          <w:rPr>
            <w:rFonts w:ascii="Times New Roman" w:hAnsi="Times New Roman" w:cs="Times New Roman"/>
            <w:sz w:val="24"/>
            <w:szCs w:val="24"/>
          </w:rPr>
          <w:t xml:space="preserve"> and participation </w:t>
        </w:r>
        <w:r w:rsidR="00A36D18" w:rsidRPr="005C58B2" w:rsidDel="001B0D5E">
          <w:rPr>
            <w:rFonts w:ascii="Times New Roman" w:hAnsi="Times New Roman" w:cs="Times New Roman"/>
            <w:sz w:val="24"/>
            <w:szCs w:val="24"/>
          </w:rPr>
          <w:t>(Chambers, 1994; Corbett, 2009).</w:t>
        </w:r>
        <w:r w:rsidR="00A36D18" w:rsidDel="001B0D5E">
          <w:rPr>
            <w:rFonts w:ascii="Times New Roman" w:hAnsi="Times New Roman" w:cs="Times New Roman"/>
            <w:sz w:val="24"/>
            <w:szCs w:val="24"/>
          </w:rPr>
          <w:t xml:space="preserve"> </w:t>
        </w:r>
      </w:moveFrom>
      <w:moveFromRangeEnd w:id="559"/>
      <w:r w:rsidR="00C77A73">
        <w:rPr>
          <w:rFonts w:ascii="Times New Roman" w:hAnsi="Times New Roman" w:cs="Times New Roman"/>
          <w:sz w:val="24"/>
          <w:szCs w:val="24"/>
        </w:rPr>
        <w:t xml:space="preserve">An A0 sized printed maps </w:t>
      </w:r>
      <w:r w:rsidR="00DE3809">
        <w:rPr>
          <w:rFonts w:ascii="Times New Roman" w:hAnsi="Times New Roman" w:cs="Times New Roman"/>
          <w:sz w:val="24"/>
          <w:szCs w:val="24"/>
        </w:rPr>
        <w:t xml:space="preserve">showing PAs </w:t>
      </w:r>
      <w:ins w:id="560" w:author="Bandana Shakya" w:date="2020-06-26T13:05:00Z">
        <w:r w:rsidR="00D27CB2">
          <w:rPr>
            <w:rFonts w:ascii="Times New Roman" w:hAnsi="Times New Roman" w:cs="Times New Roman"/>
            <w:sz w:val="24"/>
            <w:szCs w:val="24"/>
          </w:rPr>
          <w:t xml:space="preserve">boundary </w:t>
        </w:r>
      </w:ins>
      <w:r w:rsidR="00DE3809">
        <w:rPr>
          <w:rFonts w:ascii="Times New Roman" w:hAnsi="Times New Roman" w:cs="Times New Roman"/>
          <w:sz w:val="24"/>
          <w:szCs w:val="24"/>
        </w:rPr>
        <w:t xml:space="preserve">and adjoining areas </w:t>
      </w:r>
      <w:r w:rsidR="00C77A73">
        <w:rPr>
          <w:rFonts w:ascii="Times New Roman" w:hAnsi="Times New Roman" w:cs="Times New Roman"/>
          <w:sz w:val="24"/>
          <w:szCs w:val="24"/>
        </w:rPr>
        <w:t>were used</w:t>
      </w:r>
      <w:r w:rsidR="009B12F1">
        <w:rPr>
          <w:rFonts w:ascii="Times New Roman" w:hAnsi="Times New Roman" w:cs="Times New Roman"/>
          <w:sz w:val="24"/>
          <w:szCs w:val="24"/>
        </w:rPr>
        <w:t xml:space="preserve"> for mapping exercise</w:t>
      </w:r>
      <w:r w:rsidR="00AC45E6">
        <w:rPr>
          <w:rFonts w:ascii="Times New Roman" w:hAnsi="Times New Roman" w:cs="Times New Roman"/>
          <w:sz w:val="24"/>
          <w:szCs w:val="24"/>
        </w:rPr>
        <w:t xml:space="preserve">. Participants were asked to use </w:t>
      </w:r>
      <w:r w:rsidR="002E16CD">
        <w:rPr>
          <w:rFonts w:ascii="Times New Roman" w:hAnsi="Times New Roman" w:cs="Times New Roman"/>
          <w:sz w:val="24"/>
          <w:szCs w:val="24"/>
        </w:rPr>
        <w:t>colored</w:t>
      </w:r>
      <w:r w:rsidR="00AC45E6">
        <w:rPr>
          <w:rFonts w:ascii="Times New Roman" w:hAnsi="Times New Roman" w:cs="Times New Roman"/>
          <w:sz w:val="24"/>
          <w:szCs w:val="24"/>
        </w:rPr>
        <w:t xml:space="preserve"> pins and locate </w:t>
      </w:r>
      <w:ins w:id="561" w:author="Bandana Shakya" w:date="2020-06-16T08:47:00Z">
        <w:r w:rsidR="00182481">
          <w:rPr>
            <w:rFonts w:ascii="Times New Roman" w:hAnsi="Times New Roman" w:cs="Times New Roman"/>
            <w:sz w:val="24"/>
            <w:szCs w:val="24"/>
          </w:rPr>
          <w:t>Service Provisioning Hotspots (</w:t>
        </w:r>
      </w:ins>
      <w:r w:rsidR="00F75539" w:rsidRPr="005C58B2">
        <w:rPr>
          <w:rFonts w:ascii="Times New Roman" w:hAnsi="Times New Roman" w:cs="Times New Roman"/>
          <w:sz w:val="24"/>
          <w:szCs w:val="24"/>
        </w:rPr>
        <w:t>SPH</w:t>
      </w:r>
      <w:r w:rsidR="00FD688A">
        <w:rPr>
          <w:rFonts w:ascii="Times New Roman" w:hAnsi="Times New Roman" w:cs="Times New Roman"/>
          <w:sz w:val="24"/>
          <w:szCs w:val="24"/>
        </w:rPr>
        <w:t>s</w:t>
      </w:r>
      <w:ins w:id="562" w:author="Bandana Shakya" w:date="2020-06-16T08:47:00Z">
        <w:r w:rsidR="00182481">
          <w:rPr>
            <w:rFonts w:ascii="Times New Roman" w:hAnsi="Times New Roman" w:cs="Times New Roman"/>
            <w:sz w:val="24"/>
            <w:szCs w:val="24"/>
          </w:rPr>
          <w:t>)</w:t>
        </w:r>
      </w:ins>
      <w:r w:rsidR="002E16CD">
        <w:rPr>
          <w:rFonts w:ascii="Times New Roman" w:hAnsi="Times New Roman" w:cs="Times New Roman"/>
          <w:sz w:val="24"/>
          <w:szCs w:val="24"/>
        </w:rPr>
        <w:t xml:space="preserve">, </w:t>
      </w:r>
      <w:ins w:id="563" w:author="Bandana Shakya" w:date="2020-06-16T08:47:00Z">
        <w:r w:rsidR="00182481">
          <w:rPr>
            <w:rFonts w:ascii="Times New Roman" w:hAnsi="Times New Roman" w:cs="Times New Roman"/>
            <w:sz w:val="24"/>
            <w:szCs w:val="24"/>
          </w:rPr>
          <w:t>Services Beneficiary Areas (</w:t>
        </w:r>
      </w:ins>
      <w:r w:rsidR="00F75539" w:rsidRPr="005C58B2">
        <w:rPr>
          <w:rFonts w:ascii="Times New Roman" w:hAnsi="Times New Roman" w:cs="Times New Roman"/>
          <w:sz w:val="24"/>
          <w:szCs w:val="24"/>
        </w:rPr>
        <w:t>SB</w:t>
      </w:r>
      <w:r w:rsidR="00FD688A">
        <w:rPr>
          <w:rFonts w:ascii="Times New Roman" w:hAnsi="Times New Roman" w:cs="Times New Roman"/>
          <w:sz w:val="24"/>
          <w:szCs w:val="24"/>
        </w:rPr>
        <w:t>As</w:t>
      </w:r>
      <w:ins w:id="564" w:author="Bandana Shakya" w:date="2020-06-16T08:47:00Z">
        <w:r w:rsidR="00182481">
          <w:rPr>
            <w:rFonts w:ascii="Times New Roman" w:hAnsi="Times New Roman" w:cs="Times New Roman"/>
            <w:sz w:val="24"/>
            <w:szCs w:val="24"/>
          </w:rPr>
          <w:t>)</w:t>
        </w:r>
      </w:ins>
      <w:r w:rsidR="002E16CD">
        <w:rPr>
          <w:rFonts w:ascii="Times New Roman" w:hAnsi="Times New Roman" w:cs="Times New Roman"/>
          <w:sz w:val="24"/>
          <w:szCs w:val="24"/>
        </w:rPr>
        <w:t xml:space="preserve">, and </w:t>
      </w:r>
      <w:ins w:id="565" w:author="Bandana Shakya" w:date="2020-06-16T08:47:00Z">
        <w:r w:rsidR="00182481">
          <w:rPr>
            <w:rFonts w:ascii="Times New Roman" w:hAnsi="Times New Roman" w:cs="Times New Roman"/>
            <w:sz w:val="24"/>
            <w:szCs w:val="24"/>
          </w:rPr>
          <w:t>degraded Service Provisio</w:t>
        </w:r>
      </w:ins>
      <w:ins w:id="566" w:author="Bandana Shakya" w:date="2020-06-30T15:31:00Z">
        <w:r w:rsidR="00A27AEC">
          <w:rPr>
            <w:rFonts w:ascii="Times New Roman" w:hAnsi="Times New Roman" w:cs="Times New Roman"/>
            <w:sz w:val="24"/>
            <w:szCs w:val="24"/>
          </w:rPr>
          <w:t>n</w:t>
        </w:r>
      </w:ins>
      <w:ins w:id="567" w:author="Bandana Shakya" w:date="2020-06-16T08:47:00Z">
        <w:r w:rsidR="00182481">
          <w:rPr>
            <w:rFonts w:ascii="Times New Roman" w:hAnsi="Times New Roman" w:cs="Times New Roman"/>
            <w:sz w:val="24"/>
            <w:szCs w:val="24"/>
          </w:rPr>
          <w:t>ing Hotspots (</w:t>
        </w:r>
      </w:ins>
      <w:r w:rsidR="00F75539" w:rsidRPr="005C58B2">
        <w:rPr>
          <w:rFonts w:ascii="Times New Roman" w:hAnsi="Times New Roman" w:cs="Times New Roman"/>
          <w:sz w:val="24"/>
          <w:szCs w:val="24"/>
        </w:rPr>
        <w:t>dSPH</w:t>
      </w:r>
      <w:r w:rsidR="00FD688A">
        <w:rPr>
          <w:rFonts w:ascii="Times New Roman" w:hAnsi="Times New Roman" w:cs="Times New Roman"/>
          <w:sz w:val="24"/>
          <w:szCs w:val="24"/>
        </w:rPr>
        <w:t>s</w:t>
      </w:r>
      <w:ins w:id="568" w:author="Bandana Shakya" w:date="2020-06-16T08:47:00Z">
        <w:r w:rsidR="00182481">
          <w:rPr>
            <w:rFonts w:ascii="Times New Roman" w:hAnsi="Times New Roman" w:cs="Times New Roman"/>
            <w:sz w:val="24"/>
            <w:szCs w:val="24"/>
          </w:rPr>
          <w:t xml:space="preserve">) </w:t>
        </w:r>
      </w:ins>
      <w:del w:id="569" w:author="Bandana Shakya" w:date="2020-06-16T08:47:00Z">
        <w:r w:rsidR="002E16CD" w:rsidDel="00182481">
          <w:rPr>
            <w:rFonts w:ascii="Times New Roman" w:hAnsi="Times New Roman" w:cs="Times New Roman"/>
            <w:sz w:val="24"/>
            <w:szCs w:val="24"/>
          </w:rPr>
          <w:delText xml:space="preserve"> </w:delText>
        </w:r>
      </w:del>
      <w:r>
        <w:rPr>
          <w:rFonts w:ascii="Times New Roman" w:hAnsi="Times New Roman" w:cs="Times New Roman"/>
          <w:sz w:val="24"/>
          <w:szCs w:val="24"/>
        </w:rPr>
        <w:t>in the map</w:t>
      </w:r>
      <w:r w:rsidR="002E16CD">
        <w:rPr>
          <w:rFonts w:ascii="Times New Roman" w:hAnsi="Times New Roman" w:cs="Times New Roman"/>
          <w:sz w:val="24"/>
          <w:szCs w:val="24"/>
        </w:rPr>
        <w:t xml:space="preserve"> as per their knowledge, </w:t>
      </w:r>
      <w:r w:rsidR="00AC45E6">
        <w:rPr>
          <w:rFonts w:ascii="Times New Roman" w:hAnsi="Times New Roman" w:cs="Times New Roman"/>
          <w:sz w:val="24"/>
          <w:szCs w:val="24"/>
        </w:rPr>
        <w:t>expertise</w:t>
      </w:r>
      <w:ins w:id="570" w:author="Bandana Shakya" w:date="2020-06-16T08:48:00Z">
        <w:r w:rsidR="00182481">
          <w:rPr>
            <w:rFonts w:ascii="Times New Roman" w:hAnsi="Times New Roman" w:cs="Times New Roman"/>
            <w:sz w:val="24"/>
            <w:szCs w:val="24"/>
          </w:rPr>
          <w:t>,</w:t>
        </w:r>
      </w:ins>
      <w:r w:rsidR="00AC45E6">
        <w:rPr>
          <w:rFonts w:ascii="Times New Roman" w:hAnsi="Times New Roman" w:cs="Times New Roman"/>
          <w:sz w:val="24"/>
          <w:szCs w:val="24"/>
        </w:rPr>
        <w:t xml:space="preserve"> and </w:t>
      </w:r>
      <w:r w:rsidR="002E16CD">
        <w:rPr>
          <w:rFonts w:ascii="Times New Roman" w:hAnsi="Times New Roman" w:cs="Times New Roman"/>
          <w:sz w:val="24"/>
          <w:szCs w:val="24"/>
        </w:rPr>
        <w:t>experience</w:t>
      </w:r>
      <w:r w:rsidR="005E1DA3">
        <w:rPr>
          <w:rFonts w:ascii="Times New Roman" w:hAnsi="Times New Roman" w:cs="Times New Roman"/>
          <w:sz w:val="24"/>
          <w:szCs w:val="24"/>
        </w:rPr>
        <w:t xml:space="preserve">. </w:t>
      </w:r>
      <w:r w:rsidR="00636AE5" w:rsidRPr="005C58B2">
        <w:rPr>
          <w:rFonts w:ascii="Times New Roman" w:hAnsi="Times New Roman" w:cs="Times New Roman"/>
          <w:sz w:val="24"/>
          <w:szCs w:val="24"/>
        </w:rPr>
        <w:t xml:space="preserve">Blue pins were used </w:t>
      </w:r>
      <w:ins w:id="571" w:author="Bandana Shakya" w:date="2020-06-16T08:48:00Z">
        <w:r w:rsidR="000D2DBC">
          <w:rPr>
            <w:rFonts w:ascii="Times New Roman" w:hAnsi="Times New Roman" w:cs="Times New Roman"/>
            <w:sz w:val="24"/>
            <w:szCs w:val="24"/>
          </w:rPr>
          <w:t xml:space="preserve">for SPHs, </w:t>
        </w:r>
      </w:ins>
      <w:del w:id="572" w:author="Bandana Shakya" w:date="2020-06-16T08:48:00Z">
        <w:r w:rsidR="00636AE5" w:rsidRPr="005C58B2" w:rsidDel="000D2DBC">
          <w:rPr>
            <w:rFonts w:ascii="Times New Roman" w:hAnsi="Times New Roman" w:cs="Times New Roman"/>
            <w:sz w:val="24"/>
            <w:szCs w:val="24"/>
          </w:rPr>
          <w:delText xml:space="preserve">to mark </w:delText>
        </w:r>
        <w:r w:rsidR="00636AE5" w:rsidDel="000D2DBC">
          <w:rPr>
            <w:rFonts w:ascii="Times New Roman" w:hAnsi="Times New Roman" w:cs="Times New Roman"/>
            <w:sz w:val="24"/>
            <w:szCs w:val="24"/>
          </w:rPr>
          <w:delText xml:space="preserve">areas of </w:delText>
        </w:r>
        <w:r w:rsidR="00636AE5" w:rsidRPr="005C58B2" w:rsidDel="000D2DBC">
          <w:rPr>
            <w:rFonts w:ascii="Times New Roman" w:hAnsi="Times New Roman" w:cs="Times New Roman"/>
            <w:sz w:val="24"/>
            <w:szCs w:val="24"/>
          </w:rPr>
          <w:delText>origin of ecosystem services</w:delText>
        </w:r>
      </w:del>
      <w:r w:rsidR="009B12F1">
        <w:rPr>
          <w:rFonts w:ascii="Times New Roman" w:hAnsi="Times New Roman" w:cs="Times New Roman"/>
          <w:sz w:val="24"/>
          <w:szCs w:val="24"/>
        </w:rPr>
        <w:t xml:space="preserve">, </w:t>
      </w:r>
      <w:r w:rsidR="00636AE5">
        <w:rPr>
          <w:rFonts w:ascii="Times New Roman" w:hAnsi="Times New Roman" w:cs="Times New Roman"/>
          <w:sz w:val="24"/>
          <w:szCs w:val="24"/>
        </w:rPr>
        <w:t>y</w:t>
      </w:r>
      <w:r w:rsidR="00636AE5" w:rsidRPr="005C58B2">
        <w:rPr>
          <w:rFonts w:ascii="Times New Roman" w:hAnsi="Times New Roman" w:cs="Times New Roman"/>
          <w:sz w:val="24"/>
          <w:szCs w:val="24"/>
        </w:rPr>
        <w:t xml:space="preserve">ellow </w:t>
      </w:r>
      <w:r>
        <w:rPr>
          <w:rFonts w:ascii="Times New Roman" w:hAnsi="Times New Roman" w:cs="Times New Roman"/>
          <w:sz w:val="24"/>
          <w:szCs w:val="24"/>
        </w:rPr>
        <w:t xml:space="preserve">pins for </w:t>
      </w:r>
      <w:ins w:id="573" w:author="Bandana Shakya" w:date="2020-06-16T08:48:00Z">
        <w:r w:rsidR="000D2DBC">
          <w:rPr>
            <w:rFonts w:ascii="Times New Roman" w:hAnsi="Times New Roman" w:cs="Times New Roman"/>
            <w:sz w:val="24"/>
            <w:szCs w:val="24"/>
          </w:rPr>
          <w:t xml:space="preserve">SBAs </w:t>
        </w:r>
      </w:ins>
      <w:del w:id="574" w:author="Bandana Shakya" w:date="2020-06-16T08:48:00Z">
        <w:r w:rsidR="00636AE5" w:rsidRPr="005C58B2" w:rsidDel="000D2DBC">
          <w:rPr>
            <w:rFonts w:ascii="Times New Roman" w:hAnsi="Times New Roman" w:cs="Times New Roman"/>
            <w:sz w:val="24"/>
            <w:szCs w:val="24"/>
          </w:rPr>
          <w:delText xml:space="preserve">areas of beneficiaries, and </w:delText>
        </w:r>
      </w:del>
      <w:r w:rsidR="00636AE5">
        <w:rPr>
          <w:rFonts w:ascii="Times New Roman" w:hAnsi="Times New Roman" w:cs="Times New Roman"/>
          <w:sz w:val="24"/>
          <w:szCs w:val="24"/>
        </w:rPr>
        <w:t>r</w:t>
      </w:r>
      <w:r w:rsidR="00636AE5" w:rsidRPr="005C58B2">
        <w:rPr>
          <w:rFonts w:ascii="Times New Roman" w:hAnsi="Times New Roman" w:cs="Times New Roman"/>
          <w:sz w:val="24"/>
          <w:szCs w:val="24"/>
        </w:rPr>
        <w:t xml:space="preserve">ed pins </w:t>
      </w:r>
      <w:ins w:id="575" w:author="Bandana Shakya" w:date="2020-06-16T09:16:00Z">
        <w:r w:rsidR="002E4340">
          <w:rPr>
            <w:rFonts w:ascii="Times New Roman" w:hAnsi="Times New Roman" w:cs="Times New Roman"/>
            <w:sz w:val="24"/>
            <w:szCs w:val="24"/>
          </w:rPr>
          <w:t xml:space="preserve">for </w:t>
        </w:r>
      </w:ins>
      <w:ins w:id="576" w:author="Bandana Shakya" w:date="2020-06-16T08:48:00Z">
        <w:r w:rsidR="000D2DBC">
          <w:rPr>
            <w:rFonts w:ascii="Times New Roman" w:hAnsi="Times New Roman" w:cs="Times New Roman"/>
            <w:sz w:val="24"/>
            <w:szCs w:val="24"/>
          </w:rPr>
          <w:t xml:space="preserve">dSPHs. </w:t>
        </w:r>
      </w:ins>
      <w:del w:id="577" w:author="Bandana Shakya" w:date="2020-06-16T08:48:00Z">
        <w:r w:rsidR="00636AE5" w:rsidRPr="005C58B2" w:rsidDel="000D2DBC">
          <w:rPr>
            <w:rFonts w:ascii="Times New Roman" w:hAnsi="Times New Roman" w:cs="Times New Roman"/>
            <w:sz w:val="24"/>
            <w:szCs w:val="24"/>
          </w:rPr>
          <w:delText xml:space="preserve">for degraded services </w:delText>
        </w:r>
        <w:r w:rsidR="002E16CD" w:rsidDel="000D2DBC">
          <w:rPr>
            <w:rFonts w:ascii="Times New Roman" w:hAnsi="Times New Roman" w:cs="Times New Roman"/>
            <w:sz w:val="24"/>
            <w:szCs w:val="24"/>
          </w:rPr>
          <w:delText xml:space="preserve">provision </w:delText>
        </w:r>
        <w:r w:rsidR="00636AE5" w:rsidRPr="005C58B2" w:rsidDel="000D2DBC">
          <w:rPr>
            <w:rFonts w:ascii="Times New Roman" w:hAnsi="Times New Roman" w:cs="Times New Roman"/>
            <w:sz w:val="24"/>
            <w:szCs w:val="24"/>
          </w:rPr>
          <w:delText>areas</w:delText>
        </w:r>
      </w:del>
      <w:r w:rsidR="00DE3809">
        <w:rPr>
          <w:rFonts w:ascii="Times New Roman" w:hAnsi="Times New Roman" w:cs="Times New Roman"/>
          <w:sz w:val="24"/>
          <w:szCs w:val="24"/>
        </w:rPr>
        <w:t xml:space="preserve">. Discussion </w:t>
      </w:r>
      <w:r w:rsidR="00636AE5">
        <w:rPr>
          <w:rFonts w:ascii="Times New Roman" w:hAnsi="Times New Roman" w:cs="Times New Roman"/>
          <w:sz w:val="24"/>
          <w:szCs w:val="24"/>
        </w:rPr>
        <w:t>points w</w:t>
      </w:r>
      <w:r w:rsidR="00DE3809">
        <w:rPr>
          <w:rFonts w:ascii="Times New Roman" w:hAnsi="Times New Roman" w:cs="Times New Roman"/>
          <w:sz w:val="24"/>
          <w:szCs w:val="24"/>
        </w:rPr>
        <w:t xml:space="preserve">ere added as </w:t>
      </w:r>
      <w:r w:rsidR="00636AE5">
        <w:rPr>
          <w:rFonts w:ascii="Times New Roman" w:hAnsi="Times New Roman" w:cs="Times New Roman"/>
          <w:sz w:val="24"/>
          <w:szCs w:val="24"/>
        </w:rPr>
        <w:t xml:space="preserve">qualifier information. </w:t>
      </w:r>
      <w:r w:rsidR="001C1290">
        <w:rPr>
          <w:rFonts w:ascii="Times New Roman" w:hAnsi="Times New Roman" w:cs="Times New Roman"/>
          <w:sz w:val="24"/>
          <w:szCs w:val="24"/>
        </w:rPr>
        <w:t xml:space="preserve">Each point represented key area of significance in terms of either </w:t>
      </w:r>
      <w:del w:id="578" w:author="Bandana Shakya" w:date="2020-06-26T13:06:00Z">
        <w:r w:rsidR="00A00295" w:rsidDel="00E124FD">
          <w:rPr>
            <w:rFonts w:ascii="Times New Roman" w:hAnsi="Times New Roman" w:cs="Times New Roman"/>
            <w:sz w:val="24"/>
            <w:szCs w:val="24"/>
          </w:rPr>
          <w:delText xml:space="preserve">ecosystem services </w:delText>
        </w:r>
      </w:del>
      <w:r w:rsidR="001C1290">
        <w:rPr>
          <w:rFonts w:ascii="Times New Roman" w:hAnsi="Times New Roman" w:cs="Times New Roman"/>
          <w:sz w:val="24"/>
          <w:szCs w:val="24"/>
        </w:rPr>
        <w:t>source or sink</w:t>
      </w:r>
      <w:ins w:id="579" w:author="Bandana Shakya" w:date="2020-06-26T13:06:00Z">
        <w:r w:rsidR="009F02B8">
          <w:rPr>
            <w:rFonts w:ascii="Times New Roman" w:hAnsi="Times New Roman" w:cs="Times New Roman"/>
            <w:sz w:val="24"/>
            <w:szCs w:val="24"/>
          </w:rPr>
          <w:t xml:space="preserve">, and </w:t>
        </w:r>
      </w:ins>
      <w:del w:id="580" w:author="Bandana Shakya" w:date="2020-06-26T13:06:00Z">
        <w:r w:rsidR="001C1290" w:rsidDel="009F02B8">
          <w:rPr>
            <w:rFonts w:ascii="Times New Roman" w:hAnsi="Times New Roman" w:cs="Times New Roman"/>
            <w:sz w:val="24"/>
            <w:szCs w:val="24"/>
          </w:rPr>
          <w:delText xml:space="preserve"> or </w:delText>
        </w:r>
      </w:del>
      <w:r w:rsidR="001C1290">
        <w:rPr>
          <w:rFonts w:ascii="Times New Roman" w:hAnsi="Times New Roman" w:cs="Times New Roman"/>
          <w:sz w:val="24"/>
          <w:szCs w:val="24"/>
        </w:rPr>
        <w:t xml:space="preserve">areas </w:t>
      </w:r>
      <w:r w:rsidR="00A00295">
        <w:rPr>
          <w:rFonts w:ascii="Times New Roman" w:hAnsi="Times New Roman" w:cs="Times New Roman"/>
          <w:sz w:val="24"/>
          <w:szCs w:val="24"/>
        </w:rPr>
        <w:t xml:space="preserve">where ecosystem services are </w:t>
      </w:r>
      <w:r w:rsidR="001C1290">
        <w:rPr>
          <w:rFonts w:ascii="Times New Roman" w:hAnsi="Times New Roman" w:cs="Times New Roman"/>
          <w:sz w:val="24"/>
          <w:szCs w:val="24"/>
        </w:rPr>
        <w:t>under threat</w:t>
      </w:r>
      <w:r w:rsidR="00A00295">
        <w:rPr>
          <w:rFonts w:ascii="Times New Roman" w:hAnsi="Times New Roman" w:cs="Times New Roman"/>
          <w:sz w:val="24"/>
          <w:szCs w:val="24"/>
        </w:rPr>
        <w:t xml:space="preserve">. </w:t>
      </w:r>
      <w:r w:rsidR="00636AE5">
        <w:rPr>
          <w:rFonts w:ascii="Times New Roman" w:hAnsi="Times New Roman" w:cs="Times New Roman"/>
          <w:sz w:val="24"/>
          <w:szCs w:val="24"/>
        </w:rPr>
        <w:t xml:space="preserve">A </w:t>
      </w:r>
      <w:r w:rsidR="00B200CA">
        <w:rPr>
          <w:rFonts w:ascii="Times New Roman" w:hAnsi="Times New Roman" w:cs="Times New Roman"/>
          <w:sz w:val="24"/>
          <w:szCs w:val="24"/>
        </w:rPr>
        <w:t xml:space="preserve">vertical </w:t>
      </w:r>
      <w:r w:rsidR="00636AE5">
        <w:rPr>
          <w:rFonts w:ascii="Times New Roman" w:hAnsi="Times New Roman" w:cs="Times New Roman"/>
          <w:sz w:val="24"/>
          <w:szCs w:val="24"/>
        </w:rPr>
        <w:t>digital p</w:t>
      </w:r>
      <w:r w:rsidR="00E802DD" w:rsidRPr="005C58B2">
        <w:rPr>
          <w:rFonts w:ascii="Times New Roman" w:hAnsi="Times New Roman" w:cs="Times New Roman"/>
          <w:sz w:val="24"/>
          <w:szCs w:val="24"/>
        </w:rPr>
        <w:t>hotograph</w:t>
      </w:r>
      <w:r w:rsidR="00CF25C9">
        <w:rPr>
          <w:rFonts w:ascii="Times New Roman" w:hAnsi="Times New Roman" w:cs="Times New Roman"/>
          <w:sz w:val="24"/>
          <w:szCs w:val="24"/>
        </w:rPr>
        <w:t>s</w:t>
      </w:r>
      <w:r w:rsidR="00E802DD" w:rsidRPr="005C58B2">
        <w:rPr>
          <w:rFonts w:ascii="Times New Roman" w:hAnsi="Times New Roman" w:cs="Times New Roman"/>
          <w:sz w:val="24"/>
          <w:szCs w:val="24"/>
        </w:rPr>
        <w:t xml:space="preserve"> of the </w:t>
      </w:r>
      <w:r w:rsidR="00636AE5">
        <w:rPr>
          <w:rFonts w:ascii="Times New Roman" w:hAnsi="Times New Roman" w:cs="Times New Roman"/>
          <w:sz w:val="24"/>
          <w:szCs w:val="24"/>
        </w:rPr>
        <w:t>m</w:t>
      </w:r>
      <w:r w:rsidR="00E802DD" w:rsidRPr="005C58B2">
        <w:rPr>
          <w:rFonts w:ascii="Times New Roman" w:hAnsi="Times New Roman" w:cs="Times New Roman"/>
          <w:sz w:val="24"/>
          <w:szCs w:val="24"/>
        </w:rPr>
        <w:t>ap</w:t>
      </w:r>
      <w:r w:rsidR="00636AE5">
        <w:rPr>
          <w:rFonts w:ascii="Times New Roman" w:hAnsi="Times New Roman" w:cs="Times New Roman"/>
          <w:sz w:val="24"/>
          <w:szCs w:val="24"/>
        </w:rPr>
        <w:t>s</w:t>
      </w:r>
      <w:r w:rsidR="00E802DD" w:rsidRPr="005C58B2">
        <w:rPr>
          <w:rFonts w:ascii="Times New Roman" w:hAnsi="Times New Roman" w:cs="Times New Roman"/>
          <w:sz w:val="24"/>
          <w:szCs w:val="24"/>
        </w:rPr>
        <w:t xml:space="preserve"> with pins </w:t>
      </w:r>
      <w:r w:rsidR="002E16CD">
        <w:rPr>
          <w:rFonts w:ascii="Times New Roman" w:hAnsi="Times New Roman" w:cs="Times New Roman"/>
          <w:sz w:val="24"/>
          <w:szCs w:val="24"/>
        </w:rPr>
        <w:t>w</w:t>
      </w:r>
      <w:r w:rsidR="00CF25C9">
        <w:rPr>
          <w:rFonts w:ascii="Times New Roman" w:hAnsi="Times New Roman" w:cs="Times New Roman"/>
          <w:sz w:val="24"/>
          <w:szCs w:val="24"/>
        </w:rPr>
        <w:t xml:space="preserve">ere </w:t>
      </w:r>
      <w:r w:rsidR="002E16CD">
        <w:rPr>
          <w:rFonts w:ascii="Times New Roman" w:hAnsi="Times New Roman" w:cs="Times New Roman"/>
          <w:sz w:val="24"/>
          <w:szCs w:val="24"/>
        </w:rPr>
        <w:t xml:space="preserve">taken for </w:t>
      </w:r>
      <w:r w:rsidR="005E1DA3">
        <w:rPr>
          <w:rFonts w:ascii="Times New Roman" w:hAnsi="Times New Roman" w:cs="Times New Roman"/>
          <w:sz w:val="24"/>
          <w:szCs w:val="24"/>
        </w:rPr>
        <w:t xml:space="preserve">each </w:t>
      </w:r>
      <w:r w:rsidR="00CF25C9">
        <w:rPr>
          <w:rFonts w:ascii="Times New Roman" w:hAnsi="Times New Roman" w:cs="Times New Roman"/>
          <w:sz w:val="24"/>
          <w:szCs w:val="24"/>
        </w:rPr>
        <w:t xml:space="preserve">of the </w:t>
      </w:r>
      <w:del w:id="581" w:author="Bandana Shakya" w:date="2020-06-16T08:51:00Z">
        <w:r w:rsidR="00CF25C9" w:rsidDel="00931FCF">
          <w:rPr>
            <w:rFonts w:ascii="Times New Roman" w:hAnsi="Times New Roman" w:cs="Times New Roman"/>
            <w:sz w:val="24"/>
            <w:szCs w:val="24"/>
          </w:rPr>
          <w:delText xml:space="preserve">four </w:delText>
        </w:r>
      </w:del>
      <w:ins w:id="582" w:author="Bandana Shakya" w:date="2020-06-16T08:51:00Z">
        <w:r w:rsidR="00931FCF">
          <w:rPr>
            <w:rFonts w:ascii="Times New Roman" w:hAnsi="Times New Roman" w:cs="Times New Roman"/>
            <w:sz w:val="24"/>
            <w:szCs w:val="24"/>
          </w:rPr>
          <w:t xml:space="preserve">prioritized </w:t>
        </w:r>
      </w:ins>
      <w:r w:rsidR="005E1DA3">
        <w:rPr>
          <w:rFonts w:ascii="Times New Roman" w:hAnsi="Times New Roman" w:cs="Times New Roman"/>
          <w:sz w:val="24"/>
          <w:szCs w:val="24"/>
        </w:rPr>
        <w:t>ecosystem services</w:t>
      </w:r>
      <w:r w:rsidR="00CF25C9">
        <w:rPr>
          <w:rFonts w:ascii="Times New Roman" w:hAnsi="Times New Roman" w:cs="Times New Roman"/>
          <w:sz w:val="24"/>
          <w:szCs w:val="24"/>
        </w:rPr>
        <w:t>.</w:t>
      </w:r>
      <w:r w:rsidR="00FD731F">
        <w:rPr>
          <w:rFonts w:ascii="Times New Roman" w:hAnsi="Times New Roman" w:cs="Times New Roman"/>
          <w:sz w:val="24"/>
          <w:szCs w:val="24"/>
        </w:rPr>
        <w:t xml:space="preserve"> </w:t>
      </w:r>
      <w:r w:rsidR="00CF25C9">
        <w:rPr>
          <w:rFonts w:ascii="Times New Roman" w:hAnsi="Times New Roman" w:cs="Times New Roman"/>
          <w:sz w:val="24"/>
          <w:szCs w:val="24"/>
        </w:rPr>
        <w:t xml:space="preserve">The digital </w:t>
      </w:r>
      <w:r w:rsidR="0026444D">
        <w:rPr>
          <w:rFonts w:ascii="Times New Roman" w:hAnsi="Times New Roman" w:cs="Times New Roman"/>
          <w:sz w:val="24"/>
          <w:szCs w:val="24"/>
        </w:rPr>
        <w:t xml:space="preserve">image </w:t>
      </w:r>
      <w:r w:rsidR="00CF25C9">
        <w:rPr>
          <w:rFonts w:ascii="Times New Roman" w:hAnsi="Times New Roman" w:cs="Times New Roman"/>
          <w:sz w:val="24"/>
          <w:szCs w:val="24"/>
        </w:rPr>
        <w:t xml:space="preserve">was </w:t>
      </w:r>
      <w:moveToRangeStart w:id="583" w:author="Bandana Shakya" w:date="2020-06-16T08:52:00Z" w:name="move43189983"/>
      <w:moveTo w:id="584" w:author="Bandana Shakya" w:date="2020-06-16T08:52:00Z">
        <w:r w:rsidR="00964E59" w:rsidRPr="005C58B2">
          <w:rPr>
            <w:rFonts w:ascii="Times New Roman" w:hAnsi="Times New Roman" w:cs="Times New Roman"/>
            <w:sz w:val="24"/>
            <w:szCs w:val="24"/>
          </w:rPr>
          <w:t>geo-reference</w:t>
        </w:r>
        <w:r w:rsidR="00964E59">
          <w:rPr>
            <w:rFonts w:ascii="Times New Roman" w:hAnsi="Times New Roman" w:cs="Times New Roman"/>
            <w:sz w:val="24"/>
            <w:szCs w:val="24"/>
          </w:rPr>
          <w:t xml:space="preserve">d based on tick point of map graticules, and </w:t>
        </w:r>
        <w:r w:rsidR="00964E59" w:rsidRPr="006032A4">
          <w:rPr>
            <w:rFonts w:ascii="Times New Roman" w:hAnsi="Times New Roman" w:cs="Times New Roman"/>
            <w:sz w:val="24"/>
            <w:szCs w:val="24"/>
          </w:rPr>
          <w:t>superimpos</w:t>
        </w:r>
        <w:r w:rsidR="00964E59">
          <w:rPr>
            <w:rFonts w:ascii="Times New Roman" w:hAnsi="Times New Roman" w:cs="Times New Roman"/>
            <w:sz w:val="24"/>
            <w:szCs w:val="24"/>
          </w:rPr>
          <w:t xml:space="preserve">ed on other spatial layers.  </w:t>
        </w:r>
      </w:moveTo>
      <w:ins w:id="585" w:author="Bandana Shakya" w:date="2020-06-26T13:07:00Z">
        <w:r w:rsidR="009F02B8">
          <w:rPr>
            <w:rFonts w:ascii="Times New Roman" w:hAnsi="Times New Roman" w:cs="Times New Roman"/>
            <w:sz w:val="24"/>
            <w:szCs w:val="24"/>
          </w:rPr>
          <w:t xml:space="preserve">The </w:t>
        </w:r>
      </w:ins>
      <w:moveTo w:id="586" w:author="Bandana Shakya" w:date="2020-06-16T08:52:00Z">
        <w:del w:id="587" w:author="Bandana Shakya" w:date="2020-06-26T13:07:00Z">
          <w:r w:rsidR="00964E59" w:rsidDel="009F02B8">
            <w:rPr>
              <w:rFonts w:ascii="Times New Roman" w:hAnsi="Times New Roman" w:cs="Times New Roman"/>
              <w:sz w:val="24"/>
              <w:szCs w:val="24"/>
            </w:rPr>
            <w:delText xml:space="preserve">After that </w:delText>
          </w:r>
        </w:del>
        <w:r w:rsidR="00964E59">
          <w:rPr>
            <w:rFonts w:ascii="Times New Roman" w:hAnsi="Times New Roman" w:cs="Times New Roman"/>
            <w:sz w:val="24"/>
            <w:szCs w:val="24"/>
          </w:rPr>
          <w:t>shapefile layer for SPHs</w:t>
        </w:r>
        <w:r w:rsidR="00964E59" w:rsidRPr="006032A4">
          <w:rPr>
            <w:rFonts w:ascii="Times New Roman" w:hAnsi="Times New Roman" w:cs="Times New Roman"/>
            <w:sz w:val="24"/>
            <w:szCs w:val="24"/>
          </w:rPr>
          <w:t>, SBAs, and dSPHs</w:t>
        </w:r>
        <w:r w:rsidR="00964E59">
          <w:rPr>
            <w:rFonts w:ascii="Times New Roman" w:hAnsi="Times New Roman" w:cs="Times New Roman"/>
            <w:sz w:val="24"/>
            <w:szCs w:val="24"/>
          </w:rPr>
          <w:t xml:space="preserve"> were </w:t>
        </w:r>
        <w:del w:id="588" w:author="Bandana Shakya" w:date="2020-06-26T13:08:00Z">
          <w:r w:rsidR="00964E59" w:rsidDel="00936392">
            <w:rPr>
              <w:rFonts w:ascii="Times New Roman" w:hAnsi="Times New Roman" w:cs="Times New Roman"/>
              <w:sz w:val="24"/>
              <w:szCs w:val="24"/>
            </w:rPr>
            <w:delText xml:space="preserve">created and </w:delText>
          </w:r>
        </w:del>
        <w:r w:rsidR="00964E59" w:rsidRPr="005C58B2">
          <w:rPr>
            <w:rFonts w:ascii="Times New Roman" w:hAnsi="Times New Roman" w:cs="Times New Roman"/>
            <w:sz w:val="24"/>
            <w:szCs w:val="24"/>
          </w:rPr>
          <w:t xml:space="preserve">digitized </w:t>
        </w:r>
        <w:r w:rsidR="00964E59">
          <w:rPr>
            <w:rFonts w:ascii="Times New Roman" w:hAnsi="Times New Roman" w:cs="Times New Roman"/>
            <w:sz w:val="24"/>
            <w:szCs w:val="24"/>
          </w:rPr>
          <w:t xml:space="preserve">using the </w:t>
        </w:r>
        <w:r w:rsidR="00964E59" w:rsidRPr="005C58B2">
          <w:rPr>
            <w:rFonts w:ascii="Times New Roman" w:hAnsi="Times New Roman" w:cs="Times New Roman"/>
            <w:sz w:val="24"/>
            <w:szCs w:val="24"/>
          </w:rPr>
          <w:t>ArcGIS</w:t>
        </w:r>
        <w:r w:rsidR="00964E59">
          <w:rPr>
            <w:rFonts w:ascii="Times New Roman" w:hAnsi="Times New Roman" w:cs="Times New Roman"/>
            <w:sz w:val="24"/>
            <w:szCs w:val="24"/>
          </w:rPr>
          <w:t xml:space="preserve">. </w:t>
        </w:r>
        <w:del w:id="589" w:author="Bandana Shakya" w:date="2020-06-26T13:08:00Z">
          <w:r w:rsidR="00964E59" w:rsidDel="00936392">
            <w:rPr>
              <w:rFonts w:ascii="Times New Roman" w:hAnsi="Times New Roman" w:cs="Times New Roman"/>
              <w:sz w:val="24"/>
              <w:szCs w:val="24"/>
            </w:rPr>
            <w:delText xml:space="preserve">Using the digitized </w:delText>
          </w:r>
          <w:r w:rsidR="00964E59" w:rsidRPr="00C32105" w:rsidDel="00936392">
            <w:rPr>
              <w:rFonts w:ascii="Times New Roman" w:hAnsi="Times New Roman" w:cs="Times New Roman"/>
              <w:sz w:val="24"/>
              <w:szCs w:val="24"/>
            </w:rPr>
            <w:delText>SPHs, SBAs, and dSPHs</w:delText>
          </w:r>
          <w:r w:rsidR="00964E59" w:rsidDel="00936392">
            <w:rPr>
              <w:rFonts w:ascii="Times New Roman" w:hAnsi="Times New Roman" w:cs="Times New Roman"/>
              <w:sz w:val="24"/>
              <w:szCs w:val="24"/>
            </w:rPr>
            <w:delText xml:space="preserve"> layers, </w:delText>
          </w:r>
        </w:del>
      </w:moveTo>
      <w:ins w:id="590" w:author="Bandana Shakya" w:date="2020-06-26T13:08:00Z">
        <w:r w:rsidR="00936392">
          <w:rPr>
            <w:rFonts w:ascii="Times New Roman" w:hAnsi="Times New Roman" w:cs="Times New Roman"/>
            <w:sz w:val="24"/>
            <w:szCs w:val="24"/>
          </w:rPr>
          <w:t xml:space="preserve">The </w:t>
        </w:r>
      </w:ins>
      <w:moveTo w:id="591" w:author="Bandana Shakya" w:date="2020-06-16T08:52:00Z">
        <w:r w:rsidR="00964E59">
          <w:rPr>
            <w:rFonts w:ascii="Times New Roman" w:hAnsi="Times New Roman" w:cs="Times New Roman"/>
            <w:sz w:val="24"/>
            <w:szCs w:val="24"/>
          </w:rPr>
          <w:t>e</w:t>
        </w:r>
        <w:r w:rsidR="00964E59" w:rsidRPr="00C32105">
          <w:rPr>
            <w:rFonts w:ascii="Times New Roman" w:hAnsi="Times New Roman" w:cs="Times New Roman"/>
            <w:sz w:val="24"/>
            <w:szCs w:val="24"/>
          </w:rPr>
          <w:t>uclidean distance</w:t>
        </w:r>
        <w:r w:rsidR="00964E59">
          <w:rPr>
            <w:rFonts w:ascii="Times New Roman" w:hAnsi="Times New Roman" w:cs="Times New Roman"/>
            <w:sz w:val="24"/>
            <w:szCs w:val="24"/>
          </w:rPr>
          <w:t xml:space="preserve"> was analyzed to determine the </w:t>
        </w:r>
        <w:r w:rsidR="00964E59" w:rsidRPr="005C58B2">
          <w:rPr>
            <w:rFonts w:ascii="Times New Roman" w:hAnsi="Times New Roman" w:cs="Times New Roman"/>
            <w:sz w:val="24"/>
            <w:szCs w:val="24"/>
          </w:rPr>
          <w:t>spatial distribution</w:t>
        </w:r>
        <w:r w:rsidR="00964E59">
          <w:rPr>
            <w:rFonts w:ascii="Times New Roman" w:hAnsi="Times New Roman" w:cs="Times New Roman"/>
            <w:sz w:val="24"/>
            <w:szCs w:val="24"/>
          </w:rPr>
          <w:t xml:space="preserve"> and </w:t>
        </w:r>
        <w:r w:rsidR="00964E59" w:rsidRPr="00C32105">
          <w:rPr>
            <w:rFonts w:ascii="Times New Roman" w:hAnsi="Times New Roman" w:cs="Times New Roman"/>
            <w:sz w:val="24"/>
            <w:szCs w:val="24"/>
          </w:rPr>
          <w:t xml:space="preserve">intensity </w:t>
        </w:r>
        <w:r w:rsidR="00964E59">
          <w:rPr>
            <w:rFonts w:ascii="Times New Roman" w:hAnsi="Times New Roman" w:cs="Times New Roman"/>
            <w:sz w:val="24"/>
            <w:szCs w:val="24"/>
          </w:rPr>
          <w:t xml:space="preserve">for </w:t>
        </w:r>
        <w:r w:rsidR="00964E59" w:rsidRPr="005C58B2">
          <w:rPr>
            <w:rFonts w:ascii="Times New Roman" w:hAnsi="Times New Roman" w:cs="Times New Roman"/>
            <w:sz w:val="24"/>
            <w:szCs w:val="24"/>
          </w:rPr>
          <w:t xml:space="preserve">each </w:t>
        </w:r>
        <w:del w:id="592" w:author="Bandana Shakya" w:date="2020-06-17T11:11:00Z">
          <w:r w:rsidR="00964E59" w:rsidDel="00A45051">
            <w:rPr>
              <w:rFonts w:ascii="Times New Roman" w:hAnsi="Times New Roman" w:cs="Times New Roman"/>
              <w:sz w:val="24"/>
              <w:szCs w:val="24"/>
            </w:rPr>
            <w:delText xml:space="preserve">of the four </w:delText>
          </w:r>
        </w:del>
        <w:r w:rsidR="00964E59" w:rsidRPr="005C58B2">
          <w:rPr>
            <w:rFonts w:ascii="Times New Roman" w:hAnsi="Times New Roman" w:cs="Times New Roman"/>
            <w:sz w:val="24"/>
            <w:szCs w:val="24"/>
          </w:rPr>
          <w:t>service</w:t>
        </w:r>
        <w:del w:id="593" w:author="Bandana Shakya" w:date="2020-06-26T13:08:00Z">
          <w:r w:rsidR="00964E59" w:rsidRPr="005C58B2" w:rsidDel="00936392">
            <w:rPr>
              <w:rFonts w:ascii="Times New Roman" w:hAnsi="Times New Roman" w:cs="Times New Roman"/>
              <w:sz w:val="24"/>
              <w:szCs w:val="24"/>
            </w:rPr>
            <w:delText>s</w:delText>
          </w:r>
        </w:del>
        <w:r w:rsidR="00964E59">
          <w:rPr>
            <w:rFonts w:ascii="Times New Roman" w:hAnsi="Times New Roman" w:cs="Times New Roman"/>
            <w:sz w:val="24"/>
            <w:szCs w:val="24"/>
          </w:rPr>
          <w:t xml:space="preserve">. </w:t>
        </w:r>
        <w:r w:rsidR="00964E59" w:rsidRPr="005C58B2">
          <w:rPr>
            <w:rFonts w:ascii="Times New Roman" w:hAnsi="Times New Roman" w:cs="Times New Roman"/>
            <w:sz w:val="24"/>
            <w:szCs w:val="24"/>
          </w:rPr>
          <w:t xml:space="preserve">The results </w:t>
        </w:r>
        <w:r w:rsidR="00964E59">
          <w:rPr>
            <w:rFonts w:ascii="Times New Roman" w:hAnsi="Times New Roman" w:cs="Times New Roman"/>
            <w:sz w:val="24"/>
            <w:szCs w:val="24"/>
          </w:rPr>
          <w:t xml:space="preserve">were visualized in the form of three GIS layers that depicted the extent of </w:t>
        </w:r>
        <w:r w:rsidR="00964E59" w:rsidRPr="005C58B2">
          <w:rPr>
            <w:rFonts w:ascii="Times New Roman" w:hAnsi="Times New Roman" w:cs="Times New Roman"/>
            <w:sz w:val="24"/>
            <w:szCs w:val="24"/>
          </w:rPr>
          <w:t>origin</w:t>
        </w:r>
        <w:r w:rsidR="00964E59">
          <w:rPr>
            <w:rFonts w:ascii="Times New Roman" w:hAnsi="Times New Roman" w:cs="Times New Roman"/>
            <w:sz w:val="24"/>
            <w:szCs w:val="24"/>
          </w:rPr>
          <w:t>, be</w:t>
        </w:r>
        <w:r w:rsidR="00964E59" w:rsidRPr="005C58B2">
          <w:rPr>
            <w:rFonts w:ascii="Times New Roman" w:hAnsi="Times New Roman" w:cs="Times New Roman"/>
            <w:sz w:val="24"/>
            <w:szCs w:val="24"/>
          </w:rPr>
          <w:t>neficiaries</w:t>
        </w:r>
        <w:r w:rsidR="00964E59">
          <w:rPr>
            <w:rFonts w:ascii="Times New Roman" w:hAnsi="Times New Roman" w:cs="Times New Roman"/>
            <w:sz w:val="24"/>
            <w:szCs w:val="24"/>
          </w:rPr>
          <w:t xml:space="preserve">, and </w:t>
        </w:r>
        <w:r w:rsidR="00964E59" w:rsidRPr="005C58B2">
          <w:rPr>
            <w:rFonts w:ascii="Times New Roman" w:hAnsi="Times New Roman" w:cs="Times New Roman"/>
            <w:sz w:val="24"/>
            <w:szCs w:val="24"/>
          </w:rPr>
          <w:t>areas of degradation</w:t>
        </w:r>
        <w:r w:rsidR="00964E59">
          <w:rPr>
            <w:rFonts w:ascii="Times New Roman" w:hAnsi="Times New Roman" w:cs="Times New Roman"/>
            <w:sz w:val="24"/>
            <w:szCs w:val="24"/>
          </w:rPr>
          <w:t>.</w:t>
        </w:r>
      </w:moveTo>
      <w:ins w:id="594" w:author="Bandana Shakya" w:date="2020-06-30T15:32:00Z">
        <w:r w:rsidR="0011105D">
          <w:rPr>
            <w:rFonts w:ascii="Times New Roman" w:hAnsi="Times New Roman" w:cs="Times New Roman"/>
            <w:sz w:val="24"/>
            <w:szCs w:val="24"/>
          </w:rPr>
          <w:t xml:space="preserve"> </w:t>
        </w:r>
      </w:ins>
      <w:moveTo w:id="595" w:author="Bandana Shakya" w:date="2020-06-16T08:52:00Z">
        <w:del w:id="596" w:author="Bandana Shakya" w:date="2020-06-30T15:32:00Z">
          <w:r w:rsidR="00964E59" w:rsidDel="0011105D">
            <w:rPr>
              <w:rFonts w:ascii="Times New Roman" w:hAnsi="Times New Roman" w:cs="Times New Roman"/>
              <w:sz w:val="24"/>
              <w:szCs w:val="24"/>
            </w:rPr>
            <w:delText xml:space="preserve"> </w:delText>
          </w:r>
        </w:del>
        <w:del w:id="597" w:author="Bandana Shakya" w:date="2020-06-17T11:12:00Z">
          <w:r w:rsidR="00964E59" w:rsidDel="00452788">
            <w:rPr>
              <w:rFonts w:ascii="Times New Roman" w:hAnsi="Times New Roman" w:cs="Times New Roman"/>
              <w:sz w:val="24"/>
              <w:szCs w:val="24"/>
            </w:rPr>
            <w:delText xml:space="preserve">The visual interpretation of stakeholder’s perception of ecosystem services flow was used to extrapolate regional implications of the flow of services and explain the extent of connect between the three PAs and the rationale for regional cooperation </w:delText>
          </w:r>
          <w:r w:rsidR="00964E59" w:rsidDel="00452788">
            <w:rPr>
              <w:rFonts w:ascii="Times New Roman" w:hAnsi="Times New Roman" w:cs="Times New Roman"/>
              <w:sz w:val="24"/>
              <w:szCs w:val="24"/>
            </w:rPr>
            <w:lastRenderedPageBreak/>
            <w:delText xml:space="preserve">between the three countries for long-term sustenance of the identified ecosystem services. </w:delText>
          </w:r>
        </w:del>
      </w:moveTo>
      <w:moveToRangeEnd w:id="583"/>
      <w:del w:id="598" w:author="Bandana Shakya" w:date="2020-06-16T08:52:00Z">
        <w:r w:rsidR="00CF25C9" w:rsidDel="00964E59">
          <w:rPr>
            <w:rFonts w:ascii="Times New Roman" w:hAnsi="Times New Roman" w:cs="Times New Roman"/>
            <w:sz w:val="24"/>
            <w:szCs w:val="24"/>
          </w:rPr>
          <w:delText>then used f</w:delText>
        </w:r>
        <w:r w:rsidR="002E16CD" w:rsidDel="00964E59">
          <w:rPr>
            <w:rFonts w:ascii="Times New Roman" w:hAnsi="Times New Roman" w:cs="Times New Roman"/>
            <w:sz w:val="24"/>
            <w:szCs w:val="24"/>
          </w:rPr>
          <w:delText xml:space="preserve">or </w:delText>
        </w:r>
        <w:r w:rsidR="0026444D" w:rsidDel="00964E59">
          <w:rPr>
            <w:rFonts w:ascii="Times New Roman" w:hAnsi="Times New Roman" w:cs="Times New Roman"/>
            <w:sz w:val="24"/>
            <w:szCs w:val="24"/>
          </w:rPr>
          <w:delText xml:space="preserve">GIS </w:delText>
        </w:r>
        <w:r w:rsidR="002E16CD" w:rsidDel="00964E59">
          <w:rPr>
            <w:rFonts w:ascii="Times New Roman" w:hAnsi="Times New Roman" w:cs="Times New Roman"/>
            <w:sz w:val="24"/>
            <w:szCs w:val="24"/>
          </w:rPr>
          <w:delText xml:space="preserve">analysis </w:delText>
        </w:r>
      </w:del>
      <w:del w:id="599" w:author="Bandana Shakya" w:date="2020-06-16T08:51:00Z">
        <w:r w:rsidR="002E16CD" w:rsidDel="00931FCF">
          <w:rPr>
            <w:rFonts w:ascii="Times New Roman" w:hAnsi="Times New Roman" w:cs="Times New Roman"/>
            <w:sz w:val="24"/>
            <w:szCs w:val="24"/>
          </w:rPr>
          <w:delText>in s</w:delText>
        </w:r>
        <w:r w:rsidR="005E1DA3" w:rsidDel="00931FCF">
          <w:rPr>
            <w:rFonts w:ascii="Times New Roman" w:hAnsi="Times New Roman" w:cs="Times New Roman"/>
            <w:sz w:val="24"/>
            <w:szCs w:val="24"/>
          </w:rPr>
          <w:delText>tep 3</w:delText>
        </w:r>
        <w:r w:rsidR="002E16CD" w:rsidDel="00931FCF">
          <w:rPr>
            <w:rFonts w:ascii="Times New Roman" w:hAnsi="Times New Roman" w:cs="Times New Roman"/>
            <w:sz w:val="24"/>
            <w:szCs w:val="24"/>
          </w:rPr>
          <w:delText xml:space="preserve">. </w:delText>
        </w:r>
        <w:r w:rsidR="005E1DA3" w:rsidDel="00931FCF">
          <w:rPr>
            <w:rFonts w:ascii="Times New Roman" w:hAnsi="Times New Roman" w:cs="Times New Roman"/>
            <w:sz w:val="24"/>
            <w:szCs w:val="24"/>
          </w:rPr>
          <w:delText xml:space="preserve"> </w:delText>
        </w:r>
        <w:r w:rsidR="00636AE5" w:rsidDel="00931FCF">
          <w:rPr>
            <w:rFonts w:ascii="Times New Roman" w:hAnsi="Times New Roman" w:cs="Times New Roman"/>
            <w:sz w:val="24"/>
            <w:szCs w:val="24"/>
          </w:rPr>
          <w:delText xml:space="preserve"> </w:delText>
        </w:r>
      </w:del>
    </w:p>
    <w:p w:rsidR="00D11312" w:rsidRDefault="00E30345" w:rsidP="00196A42">
      <w:pPr>
        <w:spacing w:line="480" w:lineRule="auto"/>
        <w:rPr>
          <w:rFonts w:ascii="Times New Roman" w:hAnsi="Times New Roman" w:cs="Times New Roman"/>
          <w:b/>
          <w:sz w:val="24"/>
          <w:szCs w:val="24"/>
        </w:rPr>
      </w:pPr>
      <w:r>
        <w:rPr>
          <w:rFonts w:ascii="Times New Roman" w:hAnsi="Times New Roman" w:cs="Times New Roman"/>
          <w:b/>
          <w:sz w:val="24"/>
          <w:szCs w:val="24"/>
        </w:rPr>
        <w:t>Step 3</w:t>
      </w:r>
      <w:r w:rsidR="002E16CD">
        <w:rPr>
          <w:rFonts w:ascii="Times New Roman" w:hAnsi="Times New Roman" w:cs="Times New Roman"/>
          <w:b/>
          <w:sz w:val="24"/>
          <w:szCs w:val="24"/>
        </w:rPr>
        <w:t xml:space="preserve">: </w:t>
      </w:r>
      <w:del w:id="600" w:author="Bandana Shakya" w:date="2020-06-16T08:53:00Z">
        <w:r w:rsidR="002E16CD" w:rsidDel="00964E59">
          <w:rPr>
            <w:rFonts w:ascii="Times New Roman" w:hAnsi="Times New Roman" w:cs="Times New Roman"/>
            <w:b/>
            <w:sz w:val="24"/>
            <w:szCs w:val="24"/>
          </w:rPr>
          <w:delText xml:space="preserve">Digitization of </w:delText>
        </w:r>
        <w:r w:rsidR="00F75539" w:rsidRPr="005C58B2" w:rsidDel="00964E59">
          <w:rPr>
            <w:rFonts w:ascii="Times New Roman" w:hAnsi="Times New Roman" w:cs="Times New Roman"/>
            <w:b/>
            <w:sz w:val="24"/>
            <w:szCs w:val="24"/>
          </w:rPr>
          <w:delText>SPH</w:delText>
        </w:r>
        <w:r w:rsidR="008406F9" w:rsidDel="00964E59">
          <w:rPr>
            <w:rFonts w:ascii="Times New Roman" w:hAnsi="Times New Roman" w:cs="Times New Roman"/>
            <w:b/>
            <w:sz w:val="24"/>
            <w:szCs w:val="24"/>
          </w:rPr>
          <w:delText>s</w:delText>
        </w:r>
        <w:r w:rsidR="00F75539" w:rsidRPr="005C58B2" w:rsidDel="00964E59">
          <w:rPr>
            <w:rFonts w:ascii="Times New Roman" w:hAnsi="Times New Roman" w:cs="Times New Roman"/>
            <w:b/>
            <w:sz w:val="24"/>
            <w:szCs w:val="24"/>
          </w:rPr>
          <w:delText>, SBA</w:delText>
        </w:r>
        <w:r w:rsidR="008406F9" w:rsidDel="00964E59">
          <w:rPr>
            <w:rFonts w:ascii="Times New Roman" w:hAnsi="Times New Roman" w:cs="Times New Roman"/>
            <w:b/>
            <w:sz w:val="24"/>
            <w:szCs w:val="24"/>
          </w:rPr>
          <w:delText>s</w:delText>
        </w:r>
        <w:r w:rsidR="00F75539" w:rsidRPr="005C58B2" w:rsidDel="00964E59">
          <w:rPr>
            <w:rFonts w:ascii="Times New Roman" w:hAnsi="Times New Roman" w:cs="Times New Roman"/>
            <w:b/>
            <w:sz w:val="24"/>
            <w:szCs w:val="24"/>
          </w:rPr>
          <w:delText xml:space="preserve"> and dSPH</w:delText>
        </w:r>
        <w:r w:rsidR="008406F9" w:rsidDel="00964E59">
          <w:rPr>
            <w:rFonts w:ascii="Times New Roman" w:hAnsi="Times New Roman" w:cs="Times New Roman"/>
            <w:b/>
            <w:sz w:val="24"/>
            <w:szCs w:val="24"/>
          </w:rPr>
          <w:delText>s</w:delText>
        </w:r>
        <w:r w:rsidR="002E16CD" w:rsidDel="00964E59">
          <w:rPr>
            <w:rFonts w:ascii="Times New Roman" w:hAnsi="Times New Roman" w:cs="Times New Roman"/>
            <w:b/>
            <w:sz w:val="24"/>
            <w:szCs w:val="24"/>
          </w:rPr>
          <w:delText xml:space="preserve"> points </w:delText>
        </w:r>
        <w:r w:rsidR="00C213E6" w:rsidDel="00964E59">
          <w:rPr>
            <w:rFonts w:ascii="Times New Roman" w:hAnsi="Times New Roman" w:cs="Times New Roman"/>
            <w:b/>
            <w:sz w:val="24"/>
            <w:szCs w:val="24"/>
          </w:rPr>
          <w:delText xml:space="preserve">and analysis of </w:delText>
        </w:r>
        <w:r w:rsidR="002E16CD" w:rsidDel="00964E59">
          <w:rPr>
            <w:rFonts w:ascii="Times New Roman" w:hAnsi="Times New Roman" w:cs="Times New Roman"/>
            <w:b/>
            <w:sz w:val="24"/>
            <w:szCs w:val="24"/>
          </w:rPr>
          <w:delText>spatial flow</w:delText>
        </w:r>
        <w:r w:rsidR="00937500" w:rsidDel="00964E59">
          <w:rPr>
            <w:rFonts w:ascii="Times New Roman" w:hAnsi="Times New Roman" w:cs="Times New Roman"/>
            <w:b/>
            <w:sz w:val="24"/>
            <w:szCs w:val="24"/>
          </w:rPr>
          <w:delText xml:space="preserve"> for each services </w:delText>
        </w:r>
      </w:del>
      <w:ins w:id="601" w:author="Bandana Shakya" w:date="2020-06-16T08:53:00Z">
        <w:r w:rsidR="00964E59">
          <w:rPr>
            <w:rFonts w:ascii="Times New Roman" w:hAnsi="Times New Roman" w:cs="Times New Roman"/>
            <w:b/>
            <w:sz w:val="24"/>
            <w:szCs w:val="24"/>
          </w:rPr>
          <w:t>Participatory scenario planning</w:t>
        </w:r>
      </w:ins>
      <w:ins w:id="602" w:author="Bandana Shakya" w:date="2020-06-16T15:11:00Z">
        <w:r w:rsidR="00B1562A">
          <w:rPr>
            <w:rFonts w:ascii="Times New Roman" w:hAnsi="Times New Roman" w:cs="Times New Roman"/>
            <w:b/>
            <w:sz w:val="24"/>
            <w:szCs w:val="24"/>
          </w:rPr>
          <w:t xml:space="preserve"> and assessment of priority services </w:t>
        </w:r>
      </w:ins>
      <w:ins w:id="603" w:author="Bandana Shakya" w:date="2020-06-16T08:53:00Z">
        <w:r w:rsidR="00964E59">
          <w:rPr>
            <w:rFonts w:ascii="Times New Roman" w:hAnsi="Times New Roman" w:cs="Times New Roman"/>
            <w:b/>
            <w:sz w:val="24"/>
            <w:szCs w:val="24"/>
          </w:rPr>
          <w:t xml:space="preserve"> </w:t>
        </w:r>
      </w:ins>
    </w:p>
    <w:p w:rsidR="00F27706" w:rsidRDefault="00B56AB9" w:rsidP="00027918">
      <w:pPr>
        <w:spacing w:line="480" w:lineRule="auto"/>
        <w:ind w:firstLine="720"/>
        <w:rPr>
          <w:rFonts w:ascii="Times New Roman" w:hAnsi="Times New Roman" w:cs="Times New Roman"/>
          <w:sz w:val="24"/>
          <w:szCs w:val="24"/>
        </w:rPr>
      </w:pPr>
      <w:ins w:id="604" w:author="Bandana Shakya" w:date="2020-06-16T09:18:00Z">
        <w:r w:rsidRPr="00B56AB9">
          <w:rPr>
            <w:rFonts w:ascii="Times New Roman" w:hAnsi="Times New Roman" w:cs="Times New Roman"/>
            <w:sz w:val="24"/>
            <w:szCs w:val="24"/>
          </w:rPr>
          <w:t xml:space="preserve">Participatory scenario planning </w:t>
        </w:r>
      </w:ins>
      <w:ins w:id="605" w:author="Bandana Shakya" w:date="2020-06-26T13:09:00Z">
        <w:r w:rsidR="00392F3D">
          <w:rPr>
            <w:rFonts w:ascii="Times New Roman" w:hAnsi="Times New Roman" w:cs="Times New Roman"/>
            <w:sz w:val="24"/>
            <w:szCs w:val="24"/>
          </w:rPr>
          <w:t xml:space="preserve">is </w:t>
        </w:r>
      </w:ins>
      <w:ins w:id="606" w:author="Bandana Shakya" w:date="2020-06-26T13:20:00Z">
        <w:r w:rsidR="004608E2">
          <w:rPr>
            <w:rFonts w:ascii="Times New Roman" w:hAnsi="Times New Roman" w:cs="Times New Roman"/>
            <w:sz w:val="24"/>
            <w:szCs w:val="24"/>
          </w:rPr>
          <w:t xml:space="preserve">a </w:t>
        </w:r>
      </w:ins>
      <w:ins w:id="607" w:author="Bandana Shakya" w:date="2020-06-26T13:09:00Z">
        <w:r w:rsidR="00392F3D">
          <w:rPr>
            <w:rFonts w:ascii="Times New Roman" w:hAnsi="Times New Roman" w:cs="Times New Roman"/>
            <w:sz w:val="24"/>
            <w:szCs w:val="24"/>
          </w:rPr>
          <w:t xml:space="preserve">useful </w:t>
        </w:r>
      </w:ins>
      <w:ins w:id="608" w:author="Bandana Shakya" w:date="2020-06-26T13:20:00Z">
        <w:r w:rsidR="004608E2">
          <w:rPr>
            <w:rFonts w:ascii="Times New Roman" w:hAnsi="Times New Roman" w:cs="Times New Roman"/>
            <w:sz w:val="24"/>
            <w:szCs w:val="24"/>
          </w:rPr>
          <w:t xml:space="preserve">tool </w:t>
        </w:r>
      </w:ins>
      <w:ins w:id="609" w:author="Bandana Shakya" w:date="2020-06-26T13:09:00Z">
        <w:r w:rsidR="00392F3D">
          <w:rPr>
            <w:rFonts w:ascii="Times New Roman" w:hAnsi="Times New Roman" w:cs="Times New Roman"/>
            <w:sz w:val="24"/>
            <w:szCs w:val="24"/>
          </w:rPr>
          <w:t xml:space="preserve">to </w:t>
        </w:r>
      </w:ins>
      <w:ins w:id="610" w:author="Bandana Shakya" w:date="2020-06-17T11:14:00Z">
        <w:r w:rsidR="00452788">
          <w:rPr>
            <w:rFonts w:ascii="Times New Roman" w:hAnsi="Times New Roman" w:cs="Times New Roman"/>
            <w:sz w:val="24"/>
            <w:szCs w:val="24"/>
          </w:rPr>
          <w:t xml:space="preserve">create </w:t>
        </w:r>
        <w:r w:rsidR="00524D43">
          <w:rPr>
            <w:rFonts w:ascii="Times New Roman" w:hAnsi="Times New Roman" w:cs="Times New Roman"/>
            <w:sz w:val="24"/>
            <w:szCs w:val="24"/>
          </w:rPr>
          <w:t xml:space="preserve">a </w:t>
        </w:r>
      </w:ins>
      <w:ins w:id="611" w:author="Bandana Shakya" w:date="2020-06-16T09:21:00Z">
        <w:r w:rsidR="00F16D65" w:rsidRPr="00F16D65">
          <w:rPr>
            <w:rFonts w:ascii="Times New Roman" w:hAnsi="Times New Roman" w:cs="Times New Roman"/>
            <w:sz w:val="24"/>
            <w:szCs w:val="24"/>
          </w:rPr>
          <w:t xml:space="preserve">common vision, </w:t>
        </w:r>
      </w:ins>
      <w:ins w:id="612" w:author="Bandana Shakya" w:date="2020-06-26T13:19:00Z">
        <w:r w:rsidR="004608E2">
          <w:rPr>
            <w:rFonts w:ascii="Times New Roman" w:hAnsi="Times New Roman" w:cs="Times New Roman"/>
            <w:sz w:val="24"/>
            <w:szCs w:val="24"/>
          </w:rPr>
          <w:t xml:space="preserve">improve </w:t>
        </w:r>
      </w:ins>
      <w:ins w:id="613" w:author="Bandana Shakya" w:date="2020-06-16T09:21:00Z">
        <w:r w:rsidR="00F7632F">
          <w:rPr>
            <w:rFonts w:ascii="Times New Roman" w:hAnsi="Times New Roman" w:cs="Times New Roman"/>
            <w:sz w:val="24"/>
            <w:szCs w:val="24"/>
          </w:rPr>
          <w:t>decision making</w:t>
        </w:r>
        <w:r w:rsidR="00F16D65" w:rsidRPr="00F16D65">
          <w:rPr>
            <w:rFonts w:ascii="Times New Roman" w:hAnsi="Times New Roman" w:cs="Times New Roman"/>
            <w:sz w:val="24"/>
            <w:szCs w:val="24"/>
          </w:rPr>
          <w:t xml:space="preserve">, and foster cooperation </w:t>
        </w:r>
      </w:ins>
      <w:ins w:id="614" w:author="Bandana Shakya" w:date="2020-06-26T13:20:00Z">
        <w:r w:rsidR="004608E2">
          <w:rPr>
            <w:rFonts w:ascii="Times New Roman" w:hAnsi="Times New Roman" w:cs="Times New Roman"/>
            <w:sz w:val="24"/>
            <w:szCs w:val="24"/>
          </w:rPr>
          <w:t>(</w:t>
        </w:r>
      </w:ins>
      <w:ins w:id="615" w:author="Bandana Shakya" w:date="2020-06-16T09:22:00Z">
        <w:r w:rsidR="00F7632F">
          <w:rPr>
            <w:rFonts w:ascii="Times New Roman" w:hAnsi="Times New Roman" w:cs="Times New Roman"/>
            <w:sz w:val="24"/>
            <w:szCs w:val="24"/>
          </w:rPr>
          <w:t>Biggs et al, 2007).</w:t>
        </w:r>
      </w:ins>
      <w:ins w:id="616" w:author="Bandana Shakya" w:date="2020-06-16T09:23:00Z">
        <w:r w:rsidR="007A26AA">
          <w:rPr>
            <w:rFonts w:ascii="Times New Roman" w:hAnsi="Times New Roman" w:cs="Times New Roman"/>
            <w:sz w:val="24"/>
            <w:szCs w:val="24"/>
          </w:rPr>
          <w:t xml:space="preserve"> Scenarios are increasingly being used in</w:t>
        </w:r>
      </w:ins>
      <w:ins w:id="617" w:author="Bandana Shakya" w:date="2020-06-16T09:24:00Z">
        <w:r w:rsidR="007A26AA">
          <w:rPr>
            <w:rFonts w:ascii="Times New Roman" w:hAnsi="Times New Roman" w:cs="Times New Roman"/>
            <w:sz w:val="24"/>
            <w:szCs w:val="24"/>
          </w:rPr>
          <w:t xml:space="preserve"> PA management (</w:t>
        </w:r>
        <w:r w:rsidR="003E4CEA" w:rsidRPr="00196A42">
          <w:rPr>
            <w:rFonts w:ascii="Times New Roman" w:hAnsi="Times New Roman" w:cs="Times New Roman"/>
            <w:sz w:val="24"/>
            <w:szCs w:val="24"/>
          </w:rPr>
          <w:t xml:space="preserve">Brown et al. 2001), </w:t>
        </w:r>
      </w:ins>
      <w:ins w:id="618" w:author="Bandana Shakya" w:date="2020-06-16T09:25:00Z">
        <w:r w:rsidR="003E4CEA" w:rsidRPr="00196A42">
          <w:rPr>
            <w:rFonts w:ascii="Times New Roman" w:hAnsi="Times New Roman" w:cs="Times New Roman"/>
            <w:sz w:val="24"/>
            <w:szCs w:val="24"/>
          </w:rPr>
          <w:t>and regional planning (Peterson et al. 2003)</w:t>
        </w:r>
      </w:ins>
      <w:ins w:id="619" w:author="Bandana Shakya" w:date="2020-06-26T13:21:00Z">
        <w:r w:rsidR="00F00B96">
          <w:rPr>
            <w:rFonts w:ascii="Times New Roman" w:hAnsi="Times New Roman" w:cs="Times New Roman"/>
            <w:sz w:val="24"/>
            <w:szCs w:val="24"/>
          </w:rPr>
          <w:t xml:space="preserve">. They have been regarded </w:t>
        </w:r>
      </w:ins>
      <w:ins w:id="620" w:author="Bandana Shakya" w:date="2020-06-17T11:16:00Z">
        <w:r w:rsidR="0035170E">
          <w:rPr>
            <w:rFonts w:ascii="Times New Roman" w:hAnsi="Times New Roman" w:cs="Times New Roman"/>
            <w:sz w:val="24"/>
            <w:szCs w:val="24"/>
          </w:rPr>
          <w:t xml:space="preserve">useful in creating a </w:t>
        </w:r>
      </w:ins>
      <w:ins w:id="621" w:author="Bandana Shakya" w:date="2020-06-16T09:30:00Z">
        <w:r w:rsidR="003A7B63" w:rsidRPr="00196A42">
          <w:rPr>
            <w:rFonts w:ascii="Times New Roman" w:hAnsi="Times New Roman" w:cs="Times New Roman"/>
            <w:sz w:val="24"/>
            <w:szCs w:val="24"/>
          </w:rPr>
          <w:t xml:space="preserve">plausible descriptions of how future might unfold on a coherent set of assumptions about key elements and drivers of change (Carpenter et al., 2005). </w:t>
        </w:r>
      </w:ins>
      <w:ins w:id="622" w:author="Bandana Shakya" w:date="2020-06-16T09:32:00Z">
        <w:r w:rsidR="00A9423B">
          <w:rPr>
            <w:rFonts w:ascii="Times New Roman" w:hAnsi="Times New Roman" w:cs="Times New Roman"/>
            <w:sz w:val="24"/>
            <w:szCs w:val="24"/>
          </w:rPr>
          <w:t xml:space="preserve">We </w:t>
        </w:r>
      </w:ins>
      <w:ins w:id="623" w:author="Bandana Shakya" w:date="2020-06-26T13:23:00Z">
        <w:r w:rsidR="00E05B70">
          <w:rPr>
            <w:rFonts w:ascii="Times New Roman" w:hAnsi="Times New Roman" w:cs="Times New Roman"/>
            <w:sz w:val="24"/>
            <w:szCs w:val="24"/>
          </w:rPr>
          <w:t xml:space="preserve">approached </w:t>
        </w:r>
      </w:ins>
      <w:ins w:id="624" w:author="Bandana Shakya" w:date="2020-06-16T09:33:00Z">
        <w:r w:rsidR="0079032A">
          <w:rPr>
            <w:rFonts w:ascii="Times New Roman" w:hAnsi="Times New Roman" w:cs="Times New Roman"/>
            <w:sz w:val="24"/>
            <w:szCs w:val="24"/>
          </w:rPr>
          <w:t>participatory scenario planning for PAs</w:t>
        </w:r>
      </w:ins>
      <w:ins w:id="625" w:author="Bandana Shakya" w:date="2020-06-17T11:18:00Z">
        <w:r w:rsidR="004871C6">
          <w:rPr>
            <w:rFonts w:ascii="Times New Roman" w:hAnsi="Times New Roman" w:cs="Times New Roman"/>
            <w:sz w:val="24"/>
            <w:szCs w:val="24"/>
          </w:rPr>
          <w:t xml:space="preserve"> </w:t>
        </w:r>
      </w:ins>
      <w:ins w:id="626" w:author="Bandana Shakya" w:date="2020-06-26T13:23:00Z">
        <w:r w:rsidR="00E05B70">
          <w:rPr>
            <w:rFonts w:ascii="Times New Roman" w:hAnsi="Times New Roman" w:cs="Times New Roman"/>
            <w:sz w:val="24"/>
            <w:szCs w:val="24"/>
          </w:rPr>
          <w:t xml:space="preserve">following </w:t>
        </w:r>
      </w:ins>
      <w:ins w:id="627" w:author="Bandana Shakya" w:date="2020-06-16T09:33:00Z">
        <w:r w:rsidR="0079032A">
          <w:rPr>
            <w:rFonts w:ascii="Times New Roman" w:hAnsi="Times New Roman" w:cs="Times New Roman"/>
            <w:sz w:val="24"/>
            <w:szCs w:val="24"/>
          </w:rPr>
          <w:t>Palomo et al. (2011)</w:t>
        </w:r>
      </w:ins>
      <w:ins w:id="628" w:author="Bandana Shakya" w:date="2020-06-17T11:20:00Z">
        <w:r w:rsidR="00033C7F">
          <w:rPr>
            <w:rFonts w:ascii="Times New Roman" w:hAnsi="Times New Roman" w:cs="Times New Roman"/>
            <w:sz w:val="24"/>
            <w:szCs w:val="24"/>
          </w:rPr>
          <w:t xml:space="preserve"> </w:t>
        </w:r>
      </w:ins>
      <w:ins w:id="629" w:author="Bandana Shakya" w:date="2020-06-26T13:23:00Z">
        <w:r w:rsidR="00121C6F">
          <w:rPr>
            <w:rFonts w:ascii="Times New Roman" w:hAnsi="Times New Roman" w:cs="Times New Roman"/>
            <w:sz w:val="24"/>
            <w:szCs w:val="24"/>
          </w:rPr>
          <w:t xml:space="preserve">but </w:t>
        </w:r>
      </w:ins>
      <w:ins w:id="630" w:author="Bandana Shakya" w:date="2020-06-17T11:20:00Z">
        <w:r w:rsidR="00033C7F">
          <w:rPr>
            <w:rFonts w:ascii="Times New Roman" w:hAnsi="Times New Roman" w:cs="Times New Roman"/>
            <w:sz w:val="24"/>
            <w:szCs w:val="24"/>
          </w:rPr>
          <w:t xml:space="preserve">with </w:t>
        </w:r>
      </w:ins>
      <w:ins w:id="631" w:author="Bandana Shakya" w:date="2020-06-16T09:34:00Z">
        <w:r w:rsidR="00172853">
          <w:rPr>
            <w:rFonts w:ascii="Times New Roman" w:hAnsi="Times New Roman" w:cs="Times New Roman"/>
            <w:sz w:val="24"/>
            <w:szCs w:val="24"/>
          </w:rPr>
          <w:t xml:space="preserve">slight </w:t>
        </w:r>
      </w:ins>
      <w:ins w:id="632" w:author="Bandana Shakya" w:date="2020-06-17T11:21:00Z">
        <w:r w:rsidR="005F5EFE">
          <w:rPr>
            <w:rFonts w:ascii="Times New Roman" w:hAnsi="Times New Roman" w:cs="Times New Roman"/>
            <w:sz w:val="24"/>
            <w:szCs w:val="24"/>
          </w:rPr>
          <w:t>improvisation</w:t>
        </w:r>
      </w:ins>
      <w:ins w:id="633" w:author="Bandana Shakya" w:date="2020-06-17T11:26:00Z">
        <w:r w:rsidR="00DE3225">
          <w:rPr>
            <w:rFonts w:ascii="Times New Roman" w:hAnsi="Times New Roman" w:cs="Times New Roman"/>
            <w:sz w:val="24"/>
            <w:szCs w:val="24"/>
          </w:rPr>
          <w:t xml:space="preserve">. The improvisation was </w:t>
        </w:r>
      </w:ins>
      <w:ins w:id="634" w:author="Bandana Shakya" w:date="2020-06-26T13:24:00Z">
        <w:r w:rsidR="00121C6F">
          <w:rPr>
            <w:rFonts w:ascii="Times New Roman" w:hAnsi="Times New Roman" w:cs="Times New Roman"/>
            <w:sz w:val="24"/>
            <w:szCs w:val="24"/>
          </w:rPr>
          <w:t xml:space="preserve">the </w:t>
        </w:r>
      </w:ins>
      <w:ins w:id="635" w:author="Bandana Shakya" w:date="2020-06-17T11:22:00Z">
        <w:r w:rsidR="00207B0B">
          <w:rPr>
            <w:rFonts w:ascii="Times New Roman" w:hAnsi="Times New Roman" w:cs="Times New Roman"/>
            <w:sz w:val="24"/>
            <w:szCs w:val="24"/>
          </w:rPr>
          <w:t>harmoniz</w:t>
        </w:r>
      </w:ins>
      <w:ins w:id="636" w:author="Bandana Shakya" w:date="2020-06-26T13:24:00Z">
        <w:r w:rsidR="00121C6F">
          <w:rPr>
            <w:rFonts w:ascii="Times New Roman" w:hAnsi="Times New Roman" w:cs="Times New Roman"/>
            <w:sz w:val="24"/>
            <w:szCs w:val="24"/>
          </w:rPr>
          <w:t xml:space="preserve">ation of </w:t>
        </w:r>
      </w:ins>
      <w:ins w:id="637" w:author="Bandana Shakya" w:date="2020-06-17T11:25:00Z">
        <w:r w:rsidR="00561103">
          <w:rPr>
            <w:rFonts w:ascii="Times New Roman" w:hAnsi="Times New Roman" w:cs="Times New Roman"/>
            <w:sz w:val="24"/>
            <w:szCs w:val="24"/>
          </w:rPr>
          <w:t xml:space="preserve">three </w:t>
        </w:r>
      </w:ins>
      <w:ins w:id="638" w:author="Bandana Shakya" w:date="2020-06-17T11:22:00Z">
        <w:r w:rsidR="00207B0B">
          <w:rPr>
            <w:rFonts w:ascii="Times New Roman" w:hAnsi="Times New Roman" w:cs="Times New Roman"/>
            <w:sz w:val="24"/>
            <w:szCs w:val="24"/>
          </w:rPr>
          <w:t>plausible scenario</w:t>
        </w:r>
      </w:ins>
      <w:ins w:id="639" w:author="Bandana Shakya" w:date="2020-06-30T07:45:00Z">
        <w:r w:rsidR="008F4447">
          <w:rPr>
            <w:rFonts w:ascii="Times New Roman" w:hAnsi="Times New Roman" w:cs="Times New Roman"/>
            <w:sz w:val="24"/>
            <w:szCs w:val="24"/>
          </w:rPr>
          <w:t>s</w:t>
        </w:r>
      </w:ins>
      <w:ins w:id="640" w:author="Bandana Shakya" w:date="2020-06-17T11:22:00Z">
        <w:r w:rsidR="00207B0B">
          <w:rPr>
            <w:rFonts w:ascii="Times New Roman" w:hAnsi="Times New Roman" w:cs="Times New Roman"/>
            <w:sz w:val="24"/>
            <w:szCs w:val="24"/>
          </w:rPr>
          <w:t xml:space="preserve"> – Nature-at-Work (protection</w:t>
        </w:r>
      </w:ins>
      <w:ins w:id="641" w:author="Bandana Shakya" w:date="2020-07-01T06:52:00Z">
        <w:r w:rsidR="009431FE">
          <w:rPr>
            <w:rFonts w:ascii="Times New Roman" w:hAnsi="Times New Roman" w:cs="Times New Roman"/>
            <w:sz w:val="24"/>
            <w:szCs w:val="24"/>
          </w:rPr>
          <w:t xml:space="preserve"> oriented), </w:t>
        </w:r>
      </w:ins>
      <w:ins w:id="642" w:author="Bandana Shakya" w:date="2020-06-17T11:22:00Z">
        <w:r w:rsidR="00207B0B">
          <w:rPr>
            <w:rFonts w:ascii="Times New Roman" w:hAnsi="Times New Roman" w:cs="Times New Roman"/>
            <w:sz w:val="24"/>
            <w:szCs w:val="24"/>
          </w:rPr>
          <w:t>Nature-People-Harmony (adaptive</w:t>
        </w:r>
      </w:ins>
      <w:ins w:id="643" w:author="Bandana Shakya" w:date="2020-06-30T15:34:00Z">
        <w:r w:rsidR="003F0FB6">
          <w:rPr>
            <w:rFonts w:ascii="Times New Roman" w:hAnsi="Times New Roman" w:cs="Times New Roman"/>
            <w:sz w:val="24"/>
            <w:szCs w:val="24"/>
          </w:rPr>
          <w:t xml:space="preserve"> view</w:t>
        </w:r>
      </w:ins>
      <w:ins w:id="644" w:author="Bandana Shakya" w:date="2020-06-17T11:22:00Z">
        <w:r w:rsidR="00207B0B">
          <w:rPr>
            <w:rFonts w:ascii="Times New Roman" w:hAnsi="Times New Roman" w:cs="Times New Roman"/>
            <w:sz w:val="24"/>
            <w:szCs w:val="24"/>
          </w:rPr>
          <w:t>), and People-at-Work (extract</w:t>
        </w:r>
      </w:ins>
      <w:ins w:id="645" w:author="Bandana Shakya" w:date="2020-07-01T06:52:00Z">
        <w:r w:rsidR="009431FE">
          <w:rPr>
            <w:rFonts w:ascii="Times New Roman" w:hAnsi="Times New Roman" w:cs="Times New Roman"/>
            <w:sz w:val="24"/>
            <w:szCs w:val="24"/>
          </w:rPr>
          <w:t>ion oriented)</w:t>
        </w:r>
        <w:r w:rsidR="001C6844">
          <w:rPr>
            <w:rFonts w:ascii="Times New Roman" w:hAnsi="Times New Roman" w:cs="Times New Roman"/>
            <w:sz w:val="24"/>
            <w:szCs w:val="24"/>
          </w:rPr>
          <w:t xml:space="preserve">. </w:t>
        </w:r>
      </w:ins>
      <w:ins w:id="646" w:author="Bandana Shakya" w:date="2020-06-17T11:21:00Z">
        <w:r w:rsidR="005F5EFE">
          <w:rPr>
            <w:rFonts w:ascii="Times New Roman" w:hAnsi="Times New Roman" w:cs="Times New Roman"/>
            <w:sz w:val="24"/>
            <w:szCs w:val="24"/>
          </w:rPr>
          <w:t xml:space="preserve">The </w:t>
        </w:r>
      </w:ins>
      <w:ins w:id="647" w:author="Bandana Shakya" w:date="2020-06-26T13:24:00Z">
        <w:r w:rsidR="00A671B6">
          <w:rPr>
            <w:rFonts w:ascii="Times New Roman" w:hAnsi="Times New Roman" w:cs="Times New Roman"/>
            <w:sz w:val="24"/>
            <w:szCs w:val="24"/>
          </w:rPr>
          <w:t xml:space="preserve">harmonization </w:t>
        </w:r>
      </w:ins>
      <w:ins w:id="648" w:author="Bandana Shakya" w:date="2020-06-26T13:25:00Z">
        <w:r w:rsidR="00A671B6">
          <w:rPr>
            <w:rFonts w:ascii="Times New Roman" w:hAnsi="Times New Roman" w:cs="Times New Roman"/>
            <w:sz w:val="24"/>
            <w:szCs w:val="24"/>
          </w:rPr>
          <w:t xml:space="preserve">was </w:t>
        </w:r>
      </w:ins>
      <w:ins w:id="649" w:author="Bandana Shakya" w:date="2020-06-17T11:21:00Z">
        <w:r w:rsidR="005F5EFE">
          <w:rPr>
            <w:rFonts w:ascii="Times New Roman" w:hAnsi="Times New Roman" w:cs="Times New Roman"/>
            <w:sz w:val="24"/>
            <w:szCs w:val="24"/>
          </w:rPr>
          <w:t xml:space="preserve">necessary to </w:t>
        </w:r>
      </w:ins>
      <w:ins w:id="650" w:author="Bandana Shakya" w:date="2020-06-30T07:30:00Z">
        <w:r w:rsidR="0061157C">
          <w:rPr>
            <w:rFonts w:ascii="Times New Roman" w:hAnsi="Times New Roman" w:cs="Times New Roman"/>
            <w:sz w:val="24"/>
            <w:szCs w:val="24"/>
          </w:rPr>
          <w:t>make resu</w:t>
        </w:r>
      </w:ins>
      <w:ins w:id="651" w:author="Bandana Shakya" w:date="2020-07-01T06:53:00Z">
        <w:r w:rsidR="001C6844">
          <w:rPr>
            <w:rFonts w:ascii="Times New Roman" w:hAnsi="Times New Roman" w:cs="Times New Roman"/>
            <w:sz w:val="24"/>
            <w:szCs w:val="24"/>
          </w:rPr>
          <w:t xml:space="preserve">lt </w:t>
        </w:r>
      </w:ins>
      <w:ins w:id="652" w:author="Bandana Shakya" w:date="2020-06-30T07:30:00Z">
        <w:r w:rsidR="0061157C">
          <w:rPr>
            <w:rFonts w:ascii="Times New Roman" w:hAnsi="Times New Roman" w:cs="Times New Roman"/>
            <w:sz w:val="24"/>
            <w:szCs w:val="24"/>
          </w:rPr>
          <w:t xml:space="preserve">comparative across </w:t>
        </w:r>
      </w:ins>
      <w:ins w:id="653" w:author="Bandana Shakya" w:date="2020-06-17T11:21:00Z">
        <w:r w:rsidR="005F5EFE">
          <w:rPr>
            <w:rFonts w:ascii="Times New Roman" w:hAnsi="Times New Roman" w:cs="Times New Roman"/>
            <w:sz w:val="24"/>
            <w:szCs w:val="24"/>
          </w:rPr>
          <w:t xml:space="preserve">the three countries. </w:t>
        </w:r>
      </w:ins>
      <w:ins w:id="654" w:author="Bandana Shakya" w:date="2020-06-17T11:23:00Z">
        <w:r w:rsidR="00207B0B">
          <w:rPr>
            <w:rFonts w:ascii="Times New Roman" w:hAnsi="Times New Roman" w:cs="Times New Roman"/>
            <w:sz w:val="24"/>
            <w:szCs w:val="24"/>
          </w:rPr>
          <w:t>However</w:t>
        </w:r>
      </w:ins>
      <w:ins w:id="655" w:author="Bandana Shakya" w:date="2020-06-26T13:25:00Z">
        <w:r w:rsidR="00A671B6">
          <w:rPr>
            <w:rFonts w:ascii="Times New Roman" w:hAnsi="Times New Roman" w:cs="Times New Roman"/>
            <w:sz w:val="24"/>
            <w:szCs w:val="24"/>
          </w:rPr>
          <w:t xml:space="preserve">, </w:t>
        </w:r>
      </w:ins>
      <w:ins w:id="656" w:author="Bandana Shakya" w:date="2020-06-16T16:38:00Z">
        <w:r w:rsidR="00DB6751">
          <w:rPr>
            <w:rFonts w:ascii="Times New Roman" w:hAnsi="Times New Roman" w:cs="Times New Roman"/>
            <w:sz w:val="24"/>
            <w:szCs w:val="24"/>
          </w:rPr>
          <w:t xml:space="preserve">characteristics for </w:t>
        </w:r>
      </w:ins>
      <w:ins w:id="657" w:author="Bandana Shakya" w:date="2020-06-26T13:26:00Z">
        <w:r w:rsidR="00313970">
          <w:rPr>
            <w:rFonts w:ascii="Times New Roman" w:hAnsi="Times New Roman" w:cs="Times New Roman"/>
            <w:sz w:val="24"/>
            <w:szCs w:val="24"/>
          </w:rPr>
          <w:t xml:space="preserve">the three </w:t>
        </w:r>
      </w:ins>
      <w:ins w:id="658" w:author="Bandana Shakya" w:date="2020-06-16T16:38:00Z">
        <w:r w:rsidR="00DB6751">
          <w:rPr>
            <w:rFonts w:ascii="Times New Roman" w:hAnsi="Times New Roman" w:cs="Times New Roman"/>
            <w:sz w:val="24"/>
            <w:szCs w:val="24"/>
          </w:rPr>
          <w:t>scenario</w:t>
        </w:r>
      </w:ins>
      <w:ins w:id="659" w:author="Bandana Shakya" w:date="2020-06-26T13:26:00Z">
        <w:r w:rsidR="00313970">
          <w:rPr>
            <w:rFonts w:ascii="Times New Roman" w:hAnsi="Times New Roman" w:cs="Times New Roman"/>
            <w:sz w:val="24"/>
            <w:szCs w:val="24"/>
          </w:rPr>
          <w:t>s</w:t>
        </w:r>
      </w:ins>
      <w:ins w:id="660" w:author="Bandana Shakya" w:date="2020-06-16T16:38:00Z">
        <w:r w:rsidR="00DB6751">
          <w:rPr>
            <w:rFonts w:ascii="Times New Roman" w:hAnsi="Times New Roman" w:cs="Times New Roman"/>
            <w:sz w:val="24"/>
            <w:szCs w:val="24"/>
          </w:rPr>
          <w:t xml:space="preserve"> </w:t>
        </w:r>
      </w:ins>
      <w:ins w:id="661" w:author="Bandana Shakya" w:date="2020-06-30T07:46:00Z">
        <w:r w:rsidR="008F4447">
          <w:rPr>
            <w:rFonts w:ascii="Times New Roman" w:hAnsi="Times New Roman" w:cs="Times New Roman"/>
            <w:sz w:val="24"/>
            <w:szCs w:val="24"/>
          </w:rPr>
          <w:t xml:space="preserve">were defined by each country </w:t>
        </w:r>
      </w:ins>
      <w:ins w:id="662" w:author="Bandana Shakya" w:date="2020-06-16T16:38:00Z">
        <w:r w:rsidR="00DB6751">
          <w:rPr>
            <w:rFonts w:ascii="Times New Roman" w:hAnsi="Times New Roman" w:cs="Times New Roman"/>
            <w:sz w:val="24"/>
            <w:szCs w:val="24"/>
          </w:rPr>
          <w:t xml:space="preserve">based on </w:t>
        </w:r>
      </w:ins>
      <w:ins w:id="663" w:author="Bandana Shakya" w:date="2020-07-01T06:53:00Z">
        <w:r w:rsidR="001C6844">
          <w:rPr>
            <w:rFonts w:ascii="Times New Roman" w:hAnsi="Times New Roman" w:cs="Times New Roman"/>
            <w:sz w:val="24"/>
            <w:szCs w:val="24"/>
          </w:rPr>
          <w:t xml:space="preserve">their </w:t>
        </w:r>
      </w:ins>
      <w:ins w:id="664" w:author="Bandana Shakya" w:date="2020-06-17T11:24:00Z">
        <w:r w:rsidR="00771CBC">
          <w:rPr>
            <w:rFonts w:ascii="Times New Roman" w:hAnsi="Times New Roman" w:cs="Times New Roman"/>
            <w:sz w:val="24"/>
            <w:szCs w:val="24"/>
          </w:rPr>
          <w:t>respect</w:t>
        </w:r>
      </w:ins>
      <w:ins w:id="665" w:author="Bandana Shakya" w:date="2020-06-17T11:25:00Z">
        <w:r w:rsidR="00561103">
          <w:rPr>
            <w:rFonts w:ascii="Times New Roman" w:hAnsi="Times New Roman" w:cs="Times New Roman"/>
            <w:sz w:val="24"/>
            <w:szCs w:val="24"/>
          </w:rPr>
          <w:t>ive n</w:t>
        </w:r>
      </w:ins>
      <w:ins w:id="666" w:author="Bandana Shakya" w:date="2020-06-17T11:24:00Z">
        <w:r w:rsidR="00771CBC">
          <w:rPr>
            <w:rFonts w:ascii="Times New Roman" w:hAnsi="Times New Roman" w:cs="Times New Roman"/>
            <w:sz w:val="24"/>
            <w:szCs w:val="24"/>
          </w:rPr>
          <w:t xml:space="preserve">ational </w:t>
        </w:r>
      </w:ins>
      <w:ins w:id="667" w:author="Bandana Shakya" w:date="2020-07-01T06:53:00Z">
        <w:r w:rsidR="001C6844">
          <w:rPr>
            <w:rFonts w:ascii="Times New Roman" w:hAnsi="Times New Roman" w:cs="Times New Roman"/>
            <w:sz w:val="24"/>
            <w:szCs w:val="24"/>
          </w:rPr>
          <w:t xml:space="preserve">PA </w:t>
        </w:r>
      </w:ins>
      <w:ins w:id="668" w:author="Bandana Shakya" w:date="2020-06-30T07:46:00Z">
        <w:r w:rsidR="0033421F">
          <w:rPr>
            <w:rFonts w:ascii="Times New Roman" w:hAnsi="Times New Roman" w:cs="Times New Roman"/>
            <w:sz w:val="24"/>
            <w:szCs w:val="24"/>
          </w:rPr>
          <w:t xml:space="preserve">and conservation </w:t>
        </w:r>
      </w:ins>
      <w:ins w:id="669" w:author="Bandana Shakya" w:date="2020-06-16T16:38:00Z">
        <w:r w:rsidR="00DB6751">
          <w:rPr>
            <w:rFonts w:ascii="Times New Roman" w:hAnsi="Times New Roman" w:cs="Times New Roman"/>
            <w:sz w:val="24"/>
            <w:szCs w:val="24"/>
          </w:rPr>
          <w:t xml:space="preserve">policy </w:t>
        </w:r>
      </w:ins>
      <w:ins w:id="670" w:author="Bandana Shakya" w:date="2020-06-16T16:39:00Z">
        <w:r w:rsidR="00637A0A">
          <w:rPr>
            <w:rFonts w:ascii="Times New Roman" w:hAnsi="Times New Roman" w:cs="Times New Roman"/>
            <w:sz w:val="24"/>
            <w:szCs w:val="24"/>
          </w:rPr>
          <w:t>directives</w:t>
        </w:r>
      </w:ins>
      <w:ins w:id="671" w:author="Bandana Shakya" w:date="2020-06-17T11:24:00Z">
        <w:r w:rsidR="00771CBC">
          <w:rPr>
            <w:rFonts w:ascii="Times New Roman" w:hAnsi="Times New Roman" w:cs="Times New Roman"/>
            <w:sz w:val="24"/>
            <w:szCs w:val="24"/>
          </w:rPr>
          <w:t xml:space="preserve">. </w:t>
        </w:r>
      </w:ins>
      <w:ins w:id="672" w:author="Bandana Shakya" w:date="2020-06-26T13:27:00Z">
        <w:r w:rsidR="00313970">
          <w:rPr>
            <w:rFonts w:ascii="Times New Roman" w:hAnsi="Times New Roman" w:cs="Times New Roman"/>
            <w:sz w:val="24"/>
            <w:szCs w:val="24"/>
          </w:rPr>
          <w:t xml:space="preserve">Lastly, </w:t>
        </w:r>
      </w:ins>
      <w:ins w:id="673" w:author="Bandana Shakya" w:date="2020-06-30T07:48:00Z">
        <w:r w:rsidR="00700EE4">
          <w:rPr>
            <w:rFonts w:ascii="Times New Roman" w:hAnsi="Times New Roman" w:cs="Times New Roman"/>
            <w:sz w:val="24"/>
            <w:szCs w:val="24"/>
          </w:rPr>
          <w:t xml:space="preserve">performance of </w:t>
        </w:r>
      </w:ins>
      <w:ins w:id="674" w:author="Bandana Shakya" w:date="2020-07-01T06:54:00Z">
        <w:r w:rsidR="004565FF">
          <w:rPr>
            <w:rFonts w:ascii="Times New Roman" w:hAnsi="Times New Roman" w:cs="Times New Roman"/>
            <w:sz w:val="24"/>
            <w:szCs w:val="24"/>
          </w:rPr>
          <w:t xml:space="preserve">prioritized </w:t>
        </w:r>
      </w:ins>
      <w:ins w:id="675" w:author="Bandana Shakya" w:date="2020-06-16T09:39:00Z">
        <w:r w:rsidR="00C675C7" w:rsidRPr="00C675C7">
          <w:rPr>
            <w:rFonts w:ascii="Times New Roman" w:hAnsi="Times New Roman" w:cs="Times New Roman"/>
            <w:sz w:val="24"/>
            <w:szCs w:val="24"/>
          </w:rPr>
          <w:t xml:space="preserve">ecosystem services </w:t>
        </w:r>
      </w:ins>
      <w:ins w:id="676" w:author="Bandana Shakya" w:date="2020-06-30T07:48:00Z">
        <w:r w:rsidR="00700EE4">
          <w:rPr>
            <w:rFonts w:ascii="Times New Roman" w:hAnsi="Times New Roman" w:cs="Times New Roman"/>
            <w:sz w:val="24"/>
            <w:szCs w:val="24"/>
          </w:rPr>
          <w:t xml:space="preserve">under </w:t>
        </w:r>
      </w:ins>
      <w:ins w:id="677" w:author="Bandana Shakya" w:date="2020-06-16T09:39:00Z">
        <w:r w:rsidR="00C675C7" w:rsidRPr="00C675C7">
          <w:rPr>
            <w:rFonts w:ascii="Times New Roman" w:hAnsi="Times New Roman" w:cs="Times New Roman"/>
            <w:sz w:val="24"/>
            <w:szCs w:val="24"/>
          </w:rPr>
          <w:t>each scenario</w:t>
        </w:r>
      </w:ins>
      <w:ins w:id="678" w:author="Bandana Shakya" w:date="2020-07-01T06:54:00Z">
        <w:r w:rsidR="004565FF">
          <w:rPr>
            <w:rFonts w:ascii="Times New Roman" w:hAnsi="Times New Roman" w:cs="Times New Roman"/>
            <w:sz w:val="24"/>
            <w:szCs w:val="24"/>
          </w:rPr>
          <w:t xml:space="preserve"> was assessed using a </w:t>
        </w:r>
      </w:ins>
      <w:ins w:id="679" w:author="Bandana Shakya" w:date="2020-06-30T15:34:00Z">
        <w:r w:rsidR="00B05E08">
          <w:rPr>
            <w:rFonts w:ascii="Times New Roman" w:hAnsi="Times New Roman" w:cs="Times New Roman"/>
            <w:sz w:val="24"/>
            <w:szCs w:val="24"/>
          </w:rPr>
          <w:t>0-10</w:t>
        </w:r>
      </w:ins>
      <w:ins w:id="680" w:author="Bandana Shakya" w:date="2020-06-26T13:27:00Z">
        <w:r w:rsidR="003C2AEC">
          <w:rPr>
            <w:rFonts w:ascii="Times New Roman" w:hAnsi="Times New Roman" w:cs="Times New Roman"/>
            <w:sz w:val="24"/>
            <w:szCs w:val="24"/>
          </w:rPr>
          <w:t xml:space="preserve"> s</w:t>
        </w:r>
      </w:ins>
      <w:ins w:id="681" w:author="Bandana Shakya" w:date="2020-06-16T16:40:00Z">
        <w:r w:rsidR="00D2023C">
          <w:rPr>
            <w:rFonts w:ascii="Times New Roman" w:hAnsi="Times New Roman" w:cs="Times New Roman"/>
            <w:sz w:val="24"/>
            <w:szCs w:val="24"/>
          </w:rPr>
          <w:t xml:space="preserve">coring </w:t>
        </w:r>
      </w:ins>
      <w:ins w:id="682" w:author="Bandana Shakya" w:date="2020-06-17T11:29:00Z">
        <w:r w:rsidR="00027918">
          <w:rPr>
            <w:rFonts w:ascii="Times New Roman" w:hAnsi="Times New Roman" w:cs="Times New Roman"/>
            <w:sz w:val="24"/>
            <w:szCs w:val="24"/>
          </w:rPr>
          <w:t>frame</w:t>
        </w:r>
      </w:ins>
      <w:ins w:id="683" w:author="Bandana Shakya" w:date="2020-07-01T06:54:00Z">
        <w:r w:rsidR="00D50420">
          <w:rPr>
            <w:rFonts w:ascii="Times New Roman" w:hAnsi="Times New Roman" w:cs="Times New Roman"/>
            <w:sz w:val="24"/>
            <w:szCs w:val="24"/>
          </w:rPr>
          <w:t xml:space="preserve"> with </w:t>
        </w:r>
      </w:ins>
      <w:ins w:id="684" w:author="Bandana Shakya" w:date="2020-06-26T13:28:00Z">
        <w:r w:rsidR="003C2AEC">
          <w:rPr>
            <w:rFonts w:ascii="Times New Roman" w:hAnsi="Times New Roman" w:cs="Times New Roman"/>
            <w:sz w:val="24"/>
            <w:szCs w:val="24"/>
          </w:rPr>
          <w:t>0-4</w:t>
        </w:r>
      </w:ins>
      <w:ins w:id="685" w:author="Bandana Shakya" w:date="2020-06-16T16:41:00Z">
        <w:r w:rsidR="00D2023C">
          <w:rPr>
            <w:rFonts w:ascii="Times New Roman" w:hAnsi="Times New Roman" w:cs="Times New Roman"/>
            <w:sz w:val="24"/>
            <w:szCs w:val="24"/>
          </w:rPr>
          <w:t xml:space="preserve"> indicating full degradation of services</w:t>
        </w:r>
      </w:ins>
      <w:ins w:id="686" w:author="Bandana Shakya" w:date="2020-07-01T06:55:00Z">
        <w:r w:rsidR="00D50420">
          <w:rPr>
            <w:rFonts w:ascii="Times New Roman" w:hAnsi="Times New Roman" w:cs="Times New Roman"/>
            <w:sz w:val="24"/>
            <w:szCs w:val="24"/>
          </w:rPr>
          <w:t xml:space="preserve"> or </w:t>
        </w:r>
      </w:ins>
      <w:ins w:id="687" w:author="Bandana Shakya" w:date="2020-06-16T16:42:00Z">
        <w:r w:rsidR="00D2023C">
          <w:rPr>
            <w:rFonts w:ascii="Times New Roman" w:hAnsi="Times New Roman" w:cs="Times New Roman"/>
            <w:sz w:val="24"/>
            <w:szCs w:val="24"/>
          </w:rPr>
          <w:t xml:space="preserve">limited provision, 5-7 indicating </w:t>
        </w:r>
      </w:ins>
      <w:ins w:id="688" w:author="Bandana Shakya" w:date="2020-07-01T06:56:00Z">
        <w:r w:rsidR="00D90256">
          <w:rPr>
            <w:rFonts w:ascii="Times New Roman" w:hAnsi="Times New Roman" w:cs="Times New Roman"/>
            <w:sz w:val="24"/>
            <w:szCs w:val="24"/>
          </w:rPr>
          <w:t xml:space="preserve">satisfactory </w:t>
        </w:r>
      </w:ins>
      <w:ins w:id="689" w:author="Bandana Shakya" w:date="2020-06-16T16:42:00Z">
        <w:r w:rsidR="00D2023C">
          <w:rPr>
            <w:rFonts w:ascii="Times New Roman" w:hAnsi="Times New Roman" w:cs="Times New Roman"/>
            <w:sz w:val="24"/>
            <w:szCs w:val="24"/>
          </w:rPr>
          <w:t>provision</w:t>
        </w:r>
      </w:ins>
      <w:ins w:id="690" w:author="Bandana Shakya" w:date="2020-06-17T11:30:00Z">
        <w:r w:rsidR="00F75499">
          <w:rPr>
            <w:rFonts w:ascii="Times New Roman" w:hAnsi="Times New Roman" w:cs="Times New Roman"/>
            <w:sz w:val="24"/>
            <w:szCs w:val="24"/>
          </w:rPr>
          <w:t xml:space="preserve">, and </w:t>
        </w:r>
      </w:ins>
      <w:ins w:id="691" w:author="Bandana Shakya" w:date="2020-06-16T16:42:00Z">
        <w:r w:rsidR="00D2023C">
          <w:rPr>
            <w:rFonts w:ascii="Times New Roman" w:hAnsi="Times New Roman" w:cs="Times New Roman"/>
            <w:sz w:val="24"/>
            <w:szCs w:val="24"/>
          </w:rPr>
          <w:t>8-10 adequate provision</w:t>
        </w:r>
      </w:ins>
      <w:ins w:id="692" w:author="Bandana Shakya" w:date="2020-06-17T11:30:00Z">
        <w:r w:rsidR="000174E6">
          <w:rPr>
            <w:rFonts w:ascii="Times New Roman" w:hAnsi="Times New Roman" w:cs="Times New Roman"/>
            <w:sz w:val="24"/>
            <w:szCs w:val="24"/>
          </w:rPr>
          <w:t>.</w:t>
        </w:r>
      </w:ins>
      <w:del w:id="693" w:author="Bandana Shakya" w:date="2020-06-16T09:18:00Z">
        <w:r w:rsidR="00DD45F3" w:rsidRPr="005C58B2" w:rsidDel="00B56AB9">
          <w:rPr>
            <w:rFonts w:ascii="Times New Roman" w:hAnsi="Times New Roman" w:cs="Times New Roman"/>
            <w:sz w:val="24"/>
            <w:szCs w:val="24"/>
          </w:rPr>
          <w:delText xml:space="preserve">The </w:delText>
        </w:r>
        <w:r w:rsidR="0026444D" w:rsidDel="00B56AB9">
          <w:rPr>
            <w:rFonts w:ascii="Times New Roman" w:hAnsi="Times New Roman" w:cs="Times New Roman"/>
            <w:sz w:val="24"/>
            <w:szCs w:val="24"/>
          </w:rPr>
          <w:delText>im</w:delText>
        </w:r>
        <w:r w:rsidR="007D380F" w:rsidDel="00B56AB9">
          <w:rPr>
            <w:rFonts w:ascii="Times New Roman" w:hAnsi="Times New Roman" w:cs="Times New Roman"/>
            <w:sz w:val="24"/>
            <w:szCs w:val="24"/>
          </w:rPr>
          <w:delText>a</w:delText>
        </w:r>
        <w:r w:rsidR="0026444D" w:rsidDel="00B56AB9">
          <w:rPr>
            <w:rFonts w:ascii="Times New Roman" w:hAnsi="Times New Roman" w:cs="Times New Roman"/>
            <w:sz w:val="24"/>
            <w:szCs w:val="24"/>
          </w:rPr>
          <w:delText xml:space="preserve">ge </w:delText>
        </w:r>
        <w:r w:rsidR="00DD45F3" w:rsidDel="00B56AB9">
          <w:rPr>
            <w:rFonts w:ascii="Times New Roman" w:hAnsi="Times New Roman" w:cs="Times New Roman"/>
            <w:sz w:val="24"/>
            <w:szCs w:val="24"/>
          </w:rPr>
          <w:delText xml:space="preserve">of participatory maps for each ecosystem services from </w:delText>
        </w:r>
        <w:r w:rsidR="0026444D" w:rsidDel="00B56AB9">
          <w:rPr>
            <w:rFonts w:ascii="Times New Roman" w:hAnsi="Times New Roman" w:cs="Times New Roman"/>
            <w:sz w:val="24"/>
            <w:szCs w:val="24"/>
          </w:rPr>
          <w:delText xml:space="preserve">the </w:delText>
        </w:r>
        <w:r w:rsidR="00DD45F3" w:rsidDel="00B56AB9">
          <w:rPr>
            <w:rFonts w:ascii="Times New Roman" w:hAnsi="Times New Roman" w:cs="Times New Roman"/>
            <w:sz w:val="24"/>
            <w:szCs w:val="24"/>
          </w:rPr>
          <w:delText>three PAs w</w:delText>
        </w:r>
        <w:r w:rsidR="00456DDD" w:rsidDel="00B56AB9">
          <w:rPr>
            <w:rFonts w:ascii="Times New Roman" w:hAnsi="Times New Roman" w:cs="Times New Roman"/>
            <w:sz w:val="24"/>
            <w:szCs w:val="24"/>
          </w:rPr>
          <w:delText xml:space="preserve">as </w:delText>
        </w:r>
      </w:del>
      <w:moveFromRangeStart w:id="694" w:author="Bandana Shakya" w:date="2020-06-16T08:52:00Z" w:name="move43189983"/>
      <w:moveFrom w:id="695" w:author="Bandana Shakya" w:date="2020-06-16T08:52:00Z">
        <w:del w:id="696" w:author="Bandana Shakya" w:date="2020-06-16T09:43:00Z">
          <w:r w:rsidR="00DD45F3" w:rsidRPr="005C58B2" w:rsidDel="005A0C61">
            <w:rPr>
              <w:rFonts w:ascii="Times New Roman" w:hAnsi="Times New Roman" w:cs="Times New Roman"/>
              <w:sz w:val="24"/>
              <w:szCs w:val="24"/>
            </w:rPr>
            <w:delText>geo-reference</w:delText>
          </w:r>
          <w:r w:rsidR="002D3685" w:rsidDel="005A0C61">
            <w:rPr>
              <w:rFonts w:ascii="Times New Roman" w:hAnsi="Times New Roman" w:cs="Times New Roman"/>
              <w:sz w:val="24"/>
              <w:szCs w:val="24"/>
            </w:rPr>
            <w:delText>d</w:delText>
          </w:r>
          <w:r w:rsidR="0026444D" w:rsidDel="005A0C61">
            <w:rPr>
              <w:rFonts w:ascii="Times New Roman" w:hAnsi="Times New Roman" w:cs="Times New Roman"/>
              <w:sz w:val="24"/>
              <w:szCs w:val="24"/>
            </w:rPr>
            <w:delText xml:space="preserve"> based on tick point of map graticules</w:delText>
          </w:r>
          <w:r w:rsidR="00456DDD" w:rsidDel="005A0C61">
            <w:rPr>
              <w:rFonts w:ascii="Times New Roman" w:hAnsi="Times New Roman" w:cs="Times New Roman"/>
              <w:sz w:val="24"/>
              <w:szCs w:val="24"/>
            </w:rPr>
            <w:delText xml:space="preserve">, and </w:delText>
          </w:r>
          <w:r w:rsidR="006032A4" w:rsidRPr="006032A4" w:rsidDel="005A0C61">
            <w:rPr>
              <w:rFonts w:ascii="Times New Roman" w:hAnsi="Times New Roman" w:cs="Times New Roman"/>
              <w:sz w:val="24"/>
              <w:szCs w:val="24"/>
            </w:rPr>
            <w:delText>superimpos</w:delText>
          </w:r>
          <w:r w:rsidR="00456DDD" w:rsidDel="005A0C61">
            <w:rPr>
              <w:rFonts w:ascii="Times New Roman" w:hAnsi="Times New Roman" w:cs="Times New Roman"/>
              <w:sz w:val="24"/>
              <w:szCs w:val="24"/>
            </w:rPr>
            <w:delText xml:space="preserve">ed </w:delText>
          </w:r>
          <w:r w:rsidR="006660FF" w:rsidDel="005A0C61">
            <w:rPr>
              <w:rFonts w:ascii="Times New Roman" w:hAnsi="Times New Roman" w:cs="Times New Roman"/>
              <w:sz w:val="24"/>
              <w:szCs w:val="24"/>
            </w:rPr>
            <w:delText xml:space="preserve">on </w:delText>
          </w:r>
          <w:r w:rsidR="006032A4" w:rsidDel="005A0C61">
            <w:rPr>
              <w:rFonts w:ascii="Times New Roman" w:hAnsi="Times New Roman" w:cs="Times New Roman"/>
              <w:sz w:val="24"/>
              <w:szCs w:val="24"/>
            </w:rPr>
            <w:delText>other spatial layers.  After that shapefile layer for SPHs</w:delText>
          </w:r>
          <w:r w:rsidR="006032A4" w:rsidRPr="006032A4" w:rsidDel="005A0C61">
            <w:rPr>
              <w:rFonts w:ascii="Times New Roman" w:hAnsi="Times New Roman" w:cs="Times New Roman"/>
              <w:sz w:val="24"/>
              <w:szCs w:val="24"/>
            </w:rPr>
            <w:delText>, SBAs, and dSPHs</w:delText>
          </w:r>
          <w:r w:rsidR="002D3685" w:rsidDel="005A0C61">
            <w:rPr>
              <w:rFonts w:ascii="Times New Roman" w:hAnsi="Times New Roman" w:cs="Times New Roman"/>
              <w:sz w:val="24"/>
              <w:szCs w:val="24"/>
            </w:rPr>
            <w:delText xml:space="preserve"> were </w:delText>
          </w:r>
          <w:r w:rsidR="006032A4" w:rsidDel="005A0C61">
            <w:rPr>
              <w:rFonts w:ascii="Times New Roman" w:hAnsi="Times New Roman" w:cs="Times New Roman"/>
              <w:sz w:val="24"/>
              <w:szCs w:val="24"/>
            </w:rPr>
            <w:delText xml:space="preserve">created and </w:delText>
          </w:r>
          <w:r w:rsidR="00DD45F3" w:rsidRPr="005C58B2" w:rsidDel="005A0C61">
            <w:rPr>
              <w:rFonts w:ascii="Times New Roman" w:hAnsi="Times New Roman" w:cs="Times New Roman"/>
              <w:sz w:val="24"/>
              <w:szCs w:val="24"/>
            </w:rPr>
            <w:delText xml:space="preserve">digitized </w:delText>
          </w:r>
          <w:r w:rsidR="00DD45F3" w:rsidDel="005A0C61">
            <w:rPr>
              <w:rFonts w:ascii="Times New Roman" w:hAnsi="Times New Roman" w:cs="Times New Roman"/>
              <w:sz w:val="24"/>
              <w:szCs w:val="24"/>
            </w:rPr>
            <w:delText xml:space="preserve">using the </w:delText>
          </w:r>
          <w:r w:rsidR="00DD45F3" w:rsidRPr="005C58B2" w:rsidDel="005A0C61">
            <w:rPr>
              <w:rFonts w:ascii="Times New Roman" w:hAnsi="Times New Roman" w:cs="Times New Roman"/>
              <w:sz w:val="24"/>
              <w:szCs w:val="24"/>
            </w:rPr>
            <w:delText>ArcGIS</w:delText>
          </w:r>
          <w:r w:rsidR="00DD45F3" w:rsidDel="005A0C61">
            <w:rPr>
              <w:rFonts w:ascii="Times New Roman" w:hAnsi="Times New Roman" w:cs="Times New Roman"/>
              <w:sz w:val="24"/>
              <w:szCs w:val="24"/>
            </w:rPr>
            <w:delText xml:space="preserve">. </w:delText>
          </w:r>
          <w:r w:rsidR="00C32105" w:rsidDel="005A0C61">
            <w:rPr>
              <w:rFonts w:ascii="Times New Roman" w:hAnsi="Times New Roman" w:cs="Times New Roman"/>
              <w:sz w:val="24"/>
              <w:szCs w:val="24"/>
            </w:rPr>
            <w:delText xml:space="preserve">Using the digitized </w:delText>
          </w:r>
          <w:r w:rsidR="00C32105" w:rsidRPr="00C32105" w:rsidDel="005A0C61">
            <w:rPr>
              <w:rFonts w:ascii="Times New Roman" w:hAnsi="Times New Roman" w:cs="Times New Roman"/>
              <w:sz w:val="24"/>
              <w:szCs w:val="24"/>
            </w:rPr>
            <w:delText>SPHs, SBAs, and dSPHs</w:delText>
          </w:r>
          <w:r w:rsidR="00C32105" w:rsidDel="005A0C61">
            <w:rPr>
              <w:rFonts w:ascii="Times New Roman" w:hAnsi="Times New Roman" w:cs="Times New Roman"/>
              <w:sz w:val="24"/>
              <w:szCs w:val="24"/>
            </w:rPr>
            <w:delText xml:space="preserve"> layers</w:delText>
          </w:r>
          <w:r w:rsidR="002D3685" w:rsidDel="005A0C61">
            <w:rPr>
              <w:rFonts w:ascii="Times New Roman" w:hAnsi="Times New Roman" w:cs="Times New Roman"/>
              <w:sz w:val="24"/>
              <w:szCs w:val="24"/>
            </w:rPr>
            <w:delText>,</w:delText>
          </w:r>
          <w:r w:rsidR="00556173" w:rsidDel="005A0C61">
            <w:rPr>
              <w:rFonts w:ascii="Times New Roman" w:hAnsi="Times New Roman" w:cs="Times New Roman"/>
              <w:sz w:val="24"/>
              <w:szCs w:val="24"/>
            </w:rPr>
            <w:delText xml:space="preserve"> </w:delText>
          </w:r>
          <w:r w:rsidR="00C32105" w:rsidDel="005A0C61">
            <w:rPr>
              <w:rFonts w:ascii="Times New Roman" w:hAnsi="Times New Roman" w:cs="Times New Roman"/>
              <w:sz w:val="24"/>
              <w:szCs w:val="24"/>
            </w:rPr>
            <w:delText>e</w:delText>
          </w:r>
          <w:r w:rsidR="00C32105" w:rsidRPr="00C32105" w:rsidDel="005A0C61">
            <w:rPr>
              <w:rFonts w:ascii="Times New Roman" w:hAnsi="Times New Roman" w:cs="Times New Roman"/>
              <w:sz w:val="24"/>
              <w:szCs w:val="24"/>
            </w:rPr>
            <w:delText>uclidean distance</w:delText>
          </w:r>
          <w:r w:rsidR="00DD45F3" w:rsidDel="005A0C61">
            <w:rPr>
              <w:rFonts w:ascii="Times New Roman" w:hAnsi="Times New Roman" w:cs="Times New Roman"/>
              <w:sz w:val="24"/>
              <w:szCs w:val="24"/>
            </w:rPr>
            <w:delText xml:space="preserve"> w</w:delText>
          </w:r>
          <w:r w:rsidR="002D3685" w:rsidDel="005A0C61">
            <w:rPr>
              <w:rFonts w:ascii="Times New Roman" w:hAnsi="Times New Roman" w:cs="Times New Roman"/>
              <w:sz w:val="24"/>
              <w:szCs w:val="24"/>
            </w:rPr>
            <w:delText>as</w:delText>
          </w:r>
          <w:r w:rsidR="00DD45F3" w:rsidDel="005A0C61">
            <w:rPr>
              <w:rFonts w:ascii="Times New Roman" w:hAnsi="Times New Roman" w:cs="Times New Roman"/>
              <w:sz w:val="24"/>
              <w:szCs w:val="24"/>
            </w:rPr>
            <w:delText xml:space="preserve"> analyzed to determine </w:delText>
          </w:r>
          <w:r w:rsidR="002D3685" w:rsidDel="005A0C61">
            <w:rPr>
              <w:rFonts w:ascii="Times New Roman" w:hAnsi="Times New Roman" w:cs="Times New Roman"/>
              <w:sz w:val="24"/>
              <w:szCs w:val="24"/>
            </w:rPr>
            <w:delText xml:space="preserve">the </w:delText>
          </w:r>
          <w:r w:rsidR="00DD45F3" w:rsidRPr="005C58B2" w:rsidDel="005A0C61">
            <w:rPr>
              <w:rFonts w:ascii="Times New Roman" w:hAnsi="Times New Roman" w:cs="Times New Roman"/>
              <w:sz w:val="24"/>
              <w:szCs w:val="24"/>
            </w:rPr>
            <w:delText>spatial distribution</w:delText>
          </w:r>
          <w:r w:rsidR="00C32105" w:rsidDel="005A0C61">
            <w:rPr>
              <w:rFonts w:ascii="Times New Roman" w:hAnsi="Times New Roman" w:cs="Times New Roman"/>
              <w:sz w:val="24"/>
              <w:szCs w:val="24"/>
            </w:rPr>
            <w:delText xml:space="preserve"> and </w:delText>
          </w:r>
          <w:r w:rsidR="00C32105" w:rsidRPr="00C32105" w:rsidDel="005A0C61">
            <w:rPr>
              <w:rFonts w:ascii="Times New Roman" w:hAnsi="Times New Roman" w:cs="Times New Roman"/>
              <w:sz w:val="24"/>
              <w:szCs w:val="24"/>
            </w:rPr>
            <w:delText xml:space="preserve">intensity </w:delText>
          </w:r>
          <w:r w:rsidR="00C32105" w:rsidDel="005A0C61">
            <w:rPr>
              <w:rFonts w:ascii="Times New Roman" w:hAnsi="Times New Roman" w:cs="Times New Roman"/>
              <w:sz w:val="24"/>
              <w:szCs w:val="24"/>
            </w:rPr>
            <w:delText xml:space="preserve">for </w:delText>
          </w:r>
          <w:r w:rsidR="00DD45F3" w:rsidRPr="005C58B2" w:rsidDel="005A0C61">
            <w:rPr>
              <w:rFonts w:ascii="Times New Roman" w:hAnsi="Times New Roman" w:cs="Times New Roman"/>
              <w:sz w:val="24"/>
              <w:szCs w:val="24"/>
            </w:rPr>
            <w:delText xml:space="preserve">each </w:delText>
          </w:r>
          <w:r w:rsidR="00DD45F3" w:rsidDel="005A0C61">
            <w:rPr>
              <w:rFonts w:ascii="Times New Roman" w:hAnsi="Times New Roman" w:cs="Times New Roman"/>
              <w:sz w:val="24"/>
              <w:szCs w:val="24"/>
            </w:rPr>
            <w:delText xml:space="preserve">of the four </w:delText>
          </w:r>
          <w:r w:rsidR="00DD45F3" w:rsidRPr="005C58B2" w:rsidDel="005A0C61">
            <w:rPr>
              <w:rFonts w:ascii="Times New Roman" w:hAnsi="Times New Roman" w:cs="Times New Roman"/>
              <w:sz w:val="24"/>
              <w:szCs w:val="24"/>
            </w:rPr>
            <w:delText>services</w:delText>
          </w:r>
          <w:r w:rsidR="00DD45F3" w:rsidDel="005A0C61">
            <w:rPr>
              <w:rFonts w:ascii="Times New Roman" w:hAnsi="Times New Roman" w:cs="Times New Roman"/>
              <w:sz w:val="24"/>
              <w:szCs w:val="24"/>
            </w:rPr>
            <w:delText xml:space="preserve">. </w:delText>
          </w:r>
          <w:r w:rsidR="00E802DD" w:rsidRPr="005C58B2" w:rsidDel="005A0C61">
            <w:rPr>
              <w:rFonts w:ascii="Times New Roman" w:hAnsi="Times New Roman" w:cs="Times New Roman"/>
              <w:sz w:val="24"/>
              <w:szCs w:val="24"/>
            </w:rPr>
            <w:delText xml:space="preserve">The results </w:delText>
          </w:r>
          <w:r w:rsidR="002E16CD" w:rsidDel="005A0C61">
            <w:rPr>
              <w:rFonts w:ascii="Times New Roman" w:hAnsi="Times New Roman" w:cs="Times New Roman"/>
              <w:sz w:val="24"/>
              <w:szCs w:val="24"/>
            </w:rPr>
            <w:delText xml:space="preserve">were visualized in the form of </w:delText>
          </w:r>
          <w:r w:rsidR="00DD45F3" w:rsidDel="005A0C61">
            <w:rPr>
              <w:rFonts w:ascii="Times New Roman" w:hAnsi="Times New Roman" w:cs="Times New Roman"/>
              <w:sz w:val="24"/>
              <w:szCs w:val="24"/>
            </w:rPr>
            <w:delText xml:space="preserve">three </w:delText>
          </w:r>
          <w:r w:rsidR="002E16CD" w:rsidDel="005A0C61">
            <w:rPr>
              <w:rFonts w:ascii="Times New Roman" w:hAnsi="Times New Roman" w:cs="Times New Roman"/>
              <w:sz w:val="24"/>
              <w:szCs w:val="24"/>
            </w:rPr>
            <w:delText xml:space="preserve">GIS </w:delText>
          </w:r>
          <w:r w:rsidR="00DD45F3" w:rsidDel="005A0C61">
            <w:rPr>
              <w:rFonts w:ascii="Times New Roman" w:hAnsi="Times New Roman" w:cs="Times New Roman"/>
              <w:sz w:val="24"/>
              <w:szCs w:val="24"/>
            </w:rPr>
            <w:delText xml:space="preserve">layers that depicted </w:delText>
          </w:r>
          <w:r w:rsidR="002D3685" w:rsidDel="005A0C61">
            <w:rPr>
              <w:rFonts w:ascii="Times New Roman" w:hAnsi="Times New Roman" w:cs="Times New Roman"/>
              <w:sz w:val="24"/>
              <w:szCs w:val="24"/>
            </w:rPr>
            <w:delText xml:space="preserve">the </w:delText>
          </w:r>
          <w:r w:rsidR="00DD45F3" w:rsidDel="005A0C61">
            <w:rPr>
              <w:rFonts w:ascii="Times New Roman" w:hAnsi="Times New Roman" w:cs="Times New Roman"/>
              <w:sz w:val="24"/>
              <w:szCs w:val="24"/>
            </w:rPr>
            <w:delText xml:space="preserve">extent of </w:delText>
          </w:r>
          <w:r w:rsidR="00E802DD" w:rsidRPr="005C58B2" w:rsidDel="005A0C61">
            <w:rPr>
              <w:rFonts w:ascii="Times New Roman" w:hAnsi="Times New Roman" w:cs="Times New Roman"/>
              <w:sz w:val="24"/>
              <w:szCs w:val="24"/>
            </w:rPr>
            <w:delText>origin</w:delText>
          </w:r>
          <w:r w:rsidR="00DD45F3" w:rsidDel="005A0C61">
            <w:rPr>
              <w:rFonts w:ascii="Times New Roman" w:hAnsi="Times New Roman" w:cs="Times New Roman"/>
              <w:sz w:val="24"/>
              <w:szCs w:val="24"/>
            </w:rPr>
            <w:delText>, be</w:delText>
          </w:r>
          <w:r w:rsidR="00E802DD" w:rsidRPr="005C58B2" w:rsidDel="005A0C61">
            <w:rPr>
              <w:rFonts w:ascii="Times New Roman" w:hAnsi="Times New Roman" w:cs="Times New Roman"/>
              <w:sz w:val="24"/>
              <w:szCs w:val="24"/>
            </w:rPr>
            <w:delText>neficiaries</w:delText>
          </w:r>
          <w:r w:rsidR="00DD45F3" w:rsidDel="005A0C61">
            <w:rPr>
              <w:rFonts w:ascii="Times New Roman" w:hAnsi="Times New Roman" w:cs="Times New Roman"/>
              <w:sz w:val="24"/>
              <w:szCs w:val="24"/>
            </w:rPr>
            <w:delText xml:space="preserve">, and </w:delText>
          </w:r>
          <w:r w:rsidR="00E802DD" w:rsidRPr="005C58B2" w:rsidDel="005A0C61">
            <w:rPr>
              <w:rFonts w:ascii="Times New Roman" w:hAnsi="Times New Roman" w:cs="Times New Roman"/>
              <w:sz w:val="24"/>
              <w:szCs w:val="24"/>
            </w:rPr>
            <w:delText>areas of degradation</w:delText>
          </w:r>
          <w:r w:rsidR="00DD45F3" w:rsidDel="005A0C61">
            <w:rPr>
              <w:rFonts w:ascii="Times New Roman" w:hAnsi="Times New Roman" w:cs="Times New Roman"/>
              <w:sz w:val="24"/>
              <w:szCs w:val="24"/>
            </w:rPr>
            <w:delText xml:space="preserve">. </w:delText>
          </w:r>
          <w:r w:rsidR="00A36D18" w:rsidDel="005A0C61">
            <w:rPr>
              <w:rFonts w:ascii="Times New Roman" w:hAnsi="Times New Roman" w:cs="Times New Roman"/>
              <w:sz w:val="24"/>
              <w:szCs w:val="24"/>
            </w:rPr>
            <w:delText xml:space="preserve">The </w:delText>
          </w:r>
          <w:r w:rsidR="001A56A5" w:rsidDel="005A0C61">
            <w:rPr>
              <w:rFonts w:ascii="Times New Roman" w:hAnsi="Times New Roman" w:cs="Times New Roman"/>
              <w:sz w:val="24"/>
              <w:szCs w:val="24"/>
            </w:rPr>
            <w:delText xml:space="preserve">visual interpretation of stakeholder’s </w:delText>
          </w:r>
          <w:r w:rsidR="001A56A5" w:rsidDel="005A0C61">
            <w:rPr>
              <w:rFonts w:ascii="Times New Roman" w:hAnsi="Times New Roman" w:cs="Times New Roman"/>
              <w:sz w:val="24"/>
              <w:szCs w:val="24"/>
            </w:rPr>
            <w:lastRenderedPageBreak/>
            <w:delText xml:space="preserve">perception </w:delText>
          </w:r>
          <w:r w:rsidR="00A36D18" w:rsidDel="005A0C61">
            <w:rPr>
              <w:rFonts w:ascii="Times New Roman" w:hAnsi="Times New Roman" w:cs="Times New Roman"/>
              <w:sz w:val="24"/>
              <w:szCs w:val="24"/>
            </w:rPr>
            <w:delText>of ecosystem services flow w</w:delText>
          </w:r>
          <w:r w:rsidR="00DB439D" w:rsidDel="005A0C61">
            <w:rPr>
              <w:rFonts w:ascii="Times New Roman" w:hAnsi="Times New Roman" w:cs="Times New Roman"/>
              <w:sz w:val="24"/>
              <w:szCs w:val="24"/>
            </w:rPr>
            <w:delText xml:space="preserve">as </w:delText>
          </w:r>
          <w:r w:rsidR="00A36D18" w:rsidDel="005A0C61">
            <w:rPr>
              <w:rFonts w:ascii="Times New Roman" w:hAnsi="Times New Roman" w:cs="Times New Roman"/>
              <w:sz w:val="24"/>
              <w:szCs w:val="24"/>
            </w:rPr>
            <w:delText xml:space="preserve">used to </w:delText>
          </w:r>
          <w:r w:rsidR="00DB439D" w:rsidDel="005A0C61">
            <w:rPr>
              <w:rFonts w:ascii="Times New Roman" w:hAnsi="Times New Roman" w:cs="Times New Roman"/>
              <w:sz w:val="24"/>
              <w:szCs w:val="24"/>
            </w:rPr>
            <w:delText xml:space="preserve">extrapolate regional implications of the flow of services and </w:delText>
          </w:r>
          <w:r w:rsidR="00A36D18" w:rsidDel="005A0C61">
            <w:rPr>
              <w:rFonts w:ascii="Times New Roman" w:hAnsi="Times New Roman" w:cs="Times New Roman"/>
              <w:sz w:val="24"/>
              <w:szCs w:val="24"/>
            </w:rPr>
            <w:delText>explain</w:delText>
          </w:r>
          <w:r w:rsidR="0070030F" w:rsidDel="005A0C61">
            <w:rPr>
              <w:rFonts w:ascii="Times New Roman" w:hAnsi="Times New Roman" w:cs="Times New Roman"/>
              <w:sz w:val="24"/>
              <w:szCs w:val="24"/>
            </w:rPr>
            <w:delText xml:space="preserve"> the extent of connect between the three PAs and </w:delText>
          </w:r>
          <w:r w:rsidR="00DB439D" w:rsidDel="005A0C61">
            <w:rPr>
              <w:rFonts w:ascii="Times New Roman" w:hAnsi="Times New Roman" w:cs="Times New Roman"/>
              <w:sz w:val="24"/>
              <w:szCs w:val="24"/>
            </w:rPr>
            <w:delText xml:space="preserve">the rationale for regional </w:delText>
          </w:r>
          <w:r w:rsidR="0070030F" w:rsidDel="005A0C61">
            <w:rPr>
              <w:rFonts w:ascii="Times New Roman" w:hAnsi="Times New Roman" w:cs="Times New Roman"/>
              <w:sz w:val="24"/>
              <w:szCs w:val="24"/>
            </w:rPr>
            <w:delText>cooperation between the t</w:delText>
          </w:r>
          <w:r w:rsidR="00F27706" w:rsidDel="005A0C61">
            <w:rPr>
              <w:rFonts w:ascii="Times New Roman" w:hAnsi="Times New Roman" w:cs="Times New Roman"/>
              <w:sz w:val="24"/>
              <w:szCs w:val="24"/>
            </w:rPr>
            <w:delText>hree countries for long-term sustenance of the identified ecosystem services</w:delText>
          </w:r>
          <w:r w:rsidR="0097558B" w:rsidDel="005A0C61">
            <w:rPr>
              <w:rFonts w:ascii="Times New Roman" w:hAnsi="Times New Roman" w:cs="Times New Roman"/>
              <w:sz w:val="24"/>
              <w:szCs w:val="24"/>
            </w:rPr>
            <w:delText xml:space="preserve">. </w:delText>
          </w:r>
        </w:del>
      </w:moveFrom>
      <w:moveFromRangeEnd w:id="694"/>
    </w:p>
    <w:p w:rsidR="00BE76AD" w:rsidDel="005C0E22" w:rsidRDefault="00BE76AD" w:rsidP="00FF08A7">
      <w:pPr>
        <w:spacing w:line="480" w:lineRule="auto"/>
        <w:rPr>
          <w:del w:id="697" w:author="Bandana Shakya" w:date="2020-06-16T09:56:00Z"/>
          <w:rFonts w:ascii="Times New Roman" w:hAnsi="Times New Roman" w:cs="Times New Roman"/>
          <w:b/>
          <w:sz w:val="24"/>
          <w:szCs w:val="24"/>
        </w:rPr>
      </w:pPr>
    </w:p>
    <w:p w:rsidR="00745665" w:rsidRPr="005C58B2" w:rsidRDefault="00745665" w:rsidP="00FF08A7">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4. Results</w:t>
      </w:r>
      <w:r w:rsidR="00E7021B">
        <w:rPr>
          <w:rFonts w:ascii="Times New Roman" w:hAnsi="Times New Roman" w:cs="Times New Roman"/>
          <w:b/>
          <w:sz w:val="24"/>
          <w:szCs w:val="24"/>
        </w:rPr>
        <w:t xml:space="preserve"> </w:t>
      </w:r>
      <w:r w:rsidR="00FD4BAE">
        <w:rPr>
          <w:rFonts w:ascii="Times New Roman" w:hAnsi="Times New Roman" w:cs="Times New Roman"/>
          <w:b/>
          <w:sz w:val="24"/>
          <w:szCs w:val="24"/>
        </w:rPr>
        <w:t xml:space="preserve"> </w:t>
      </w:r>
    </w:p>
    <w:p w:rsidR="000869EE" w:rsidRDefault="00B3588E" w:rsidP="00196A42">
      <w:pPr>
        <w:spacing w:line="480" w:lineRule="auto"/>
        <w:rPr>
          <w:ins w:id="698" w:author="Bandana Shakya" w:date="2020-06-16T08:39:00Z"/>
          <w:rFonts w:ascii="Times New Roman" w:hAnsi="Times New Roman" w:cs="Times New Roman"/>
          <w:b/>
          <w:sz w:val="24"/>
          <w:szCs w:val="24"/>
        </w:rPr>
      </w:pPr>
      <w:r w:rsidRPr="005C58B2">
        <w:rPr>
          <w:rFonts w:ascii="Times New Roman" w:hAnsi="Times New Roman" w:cs="Times New Roman"/>
          <w:b/>
          <w:sz w:val="24"/>
          <w:szCs w:val="24"/>
        </w:rPr>
        <w:t>4.</w:t>
      </w:r>
      <w:r w:rsidR="00B34E8C">
        <w:rPr>
          <w:rFonts w:ascii="Times New Roman" w:hAnsi="Times New Roman" w:cs="Times New Roman"/>
          <w:b/>
          <w:sz w:val="24"/>
          <w:szCs w:val="24"/>
        </w:rPr>
        <w:t>1</w:t>
      </w:r>
      <w:r w:rsidRPr="005C58B2">
        <w:rPr>
          <w:rFonts w:ascii="Times New Roman" w:hAnsi="Times New Roman" w:cs="Times New Roman"/>
          <w:b/>
          <w:sz w:val="24"/>
          <w:szCs w:val="24"/>
        </w:rPr>
        <w:t>.</w:t>
      </w:r>
      <w:ins w:id="699" w:author="Bandana Shakya" w:date="2020-06-16T08:40:00Z">
        <w:r w:rsidR="00F86DFF">
          <w:rPr>
            <w:rFonts w:ascii="Times New Roman" w:hAnsi="Times New Roman" w:cs="Times New Roman"/>
            <w:b/>
            <w:sz w:val="24"/>
            <w:szCs w:val="24"/>
          </w:rPr>
          <w:t xml:space="preserve"> </w:t>
        </w:r>
      </w:ins>
      <w:ins w:id="700" w:author="Bandana Shakya" w:date="2020-06-26T13:31:00Z">
        <w:r w:rsidR="0096035A">
          <w:rPr>
            <w:rFonts w:ascii="Times New Roman" w:hAnsi="Times New Roman" w:cs="Times New Roman"/>
            <w:b/>
            <w:sz w:val="24"/>
            <w:szCs w:val="24"/>
          </w:rPr>
          <w:t>E</w:t>
        </w:r>
      </w:ins>
      <w:ins w:id="701" w:author="Bandana Shakya" w:date="2020-06-16T09:58:00Z">
        <w:r w:rsidR="00D63857" w:rsidRPr="005C58B2">
          <w:rPr>
            <w:rFonts w:ascii="Times New Roman" w:hAnsi="Times New Roman" w:cs="Times New Roman"/>
            <w:b/>
            <w:sz w:val="24"/>
            <w:szCs w:val="24"/>
          </w:rPr>
          <w:t>cosystem services of top management priority</w:t>
        </w:r>
      </w:ins>
      <w:ins w:id="702" w:author="Bandana Shakya" w:date="2020-06-26T13:31:00Z">
        <w:r w:rsidR="0096035A">
          <w:rPr>
            <w:rFonts w:ascii="Times New Roman" w:hAnsi="Times New Roman" w:cs="Times New Roman"/>
            <w:b/>
            <w:sz w:val="24"/>
            <w:szCs w:val="24"/>
          </w:rPr>
          <w:t xml:space="preserve"> from the three PAs</w:t>
        </w:r>
      </w:ins>
      <w:del w:id="703" w:author="Bandana Shakya" w:date="2020-06-16T09:58:00Z">
        <w:r w:rsidRPr="005C58B2" w:rsidDel="00D63857">
          <w:rPr>
            <w:rFonts w:ascii="Times New Roman" w:hAnsi="Times New Roman" w:cs="Times New Roman"/>
            <w:b/>
            <w:sz w:val="24"/>
            <w:szCs w:val="24"/>
          </w:rPr>
          <w:delText xml:space="preserve"> </w:delText>
        </w:r>
      </w:del>
    </w:p>
    <w:p w:rsidR="00F24950" w:rsidRDefault="0070428E" w:rsidP="00196A42">
      <w:pPr>
        <w:spacing w:line="480" w:lineRule="auto"/>
        <w:rPr>
          <w:ins w:id="704" w:author="Bandana Shakya" w:date="2020-06-16T13:08:00Z"/>
          <w:rFonts w:ascii="Times New Roman" w:hAnsi="Times New Roman" w:cs="Times New Roman"/>
          <w:color w:val="000000" w:themeColor="text1"/>
          <w:sz w:val="24"/>
          <w:szCs w:val="24"/>
        </w:rPr>
      </w:pPr>
      <w:ins w:id="705" w:author="Bandana Shakya" w:date="2020-06-17T11:46:00Z">
        <w:r>
          <w:rPr>
            <w:rFonts w:ascii="Times New Roman" w:hAnsi="Times New Roman" w:cs="Times New Roman"/>
            <w:color w:val="000000" w:themeColor="text1"/>
            <w:sz w:val="24"/>
            <w:szCs w:val="24"/>
          </w:rPr>
          <w:t>A</w:t>
        </w:r>
      </w:ins>
      <w:ins w:id="706" w:author="Bandana Shakya" w:date="2020-06-26T13:31:00Z">
        <w:r w:rsidR="0096035A">
          <w:rPr>
            <w:rFonts w:ascii="Times New Roman" w:hAnsi="Times New Roman" w:cs="Times New Roman"/>
            <w:color w:val="000000" w:themeColor="text1"/>
            <w:sz w:val="24"/>
            <w:szCs w:val="24"/>
          </w:rPr>
          <w:t xml:space="preserve">ll </w:t>
        </w:r>
      </w:ins>
      <w:moveToRangeStart w:id="707" w:author="Bandana Shakya" w:date="2020-06-16T13:07:00Z" w:name="move43205293"/>
      <w:moveTo w:id="708" w:author="Bandana Shakya" w:date="2020-06-16T13:07:00Z">
        <w:del w:id="709" w:author="Bandana Shakya" w:date="2020-06-17T11:46:00Z">
          <w:r w:rsidR="00F24950" w:rsidDel="0070428E">
            <w:rPr>
              <w:rFonts w:ascii="Times New Roman" w:hAnsi="Times New Roman" w:cs="Times New Roman"/>
              <w:color w:val="000000" w:themeColor="text1"/>
              <w:sz w:val="24"/>
              <w:szCs w:val="24"/>
            </w:rPr>
            <w:delText>The participants identified a</w:delText>
          </w:r>
        </w:del>
        <w:del w:id="710" w:author="Bandana Shakya" w:date="2020-06-26T13:31:00Z">
          <w:r w:rsidR="00F24950" w:rsidDel="0096035A">
            <w:rPr>
              <w:rFonts w:ascii="Times New Roman" w:hAnsi="Times New Roman" w:cs="Times New Roman"/>
              <w:color w:val="000000" w:themeColor="text1"/>
              <w:sz w:val="24"/>
              <w:szCs w:val="24"/>
            </w:rPr>
            <w:delText xml:space="preserve">ll </w:delText>
          </w:r>
        </w:del>
        <w:r w:rsidR="00F24950">
          <w:rPr>
            <w:rFonts w:ascii="Times New Roman" w:hAnsi="Times New Roman" w:cs="Times New Roman"/>
            <w:color w:val="000000" w:themeColor="text1"/>
            <w:sz w:val="24"/>
            <w:szCs w:val="24"/>
          </w:rPr>
          <w:t>four types of ecosystem services</w:t>
        </w:r>
      </w:moveTo>
      <w:ins w:id="711" w:author="Bandana Shakya" w:date="2020-06-30T07:57:00Z">
        <w:r w:rsidR="00663AD4">
          <w:rPr>
            <w:rFonts w:ascii="Times New Roman" w:hAnsi="Times New Roman" w:cs="Times New Roman"/>
            <w:color w:val="000000" w:themeColor="text1"/>
            <w:sz w:val="24"/>
            <w:szCs w:val="24"/>
          </w:rPr>
          <w:t xml:space="preserve"> (MEA, 2005)</w:t>
        </w:r>
      </w:ins>
      <w:moveTo w:id="712" w:author="Bandana Shakya" w:date="2020-06-16T13:07:00Z">
        <w:r w:rsidR="00F24950">
          <w:rPr>
            <w:rFonts w:ascii="Times New Roman" w:hAnsi="Times New Roman" w:cs="Times New Roman"/>
            <w:color w:val="000000" w:themeColor="text1"/>
            <w:sz w:val="24"/>
            <w:szCs w:val="24"/>
          </w:rPr>
          <w:t xml:space="preserve"> </w:t>
        </w:r>
      </w:moveTo>
      <w:ins w:id="713" w:author="Bandana Shakya" w:date="2020-06-17T11:46:00Z">
        <w:r>
          <w:rPr>
            <w:rFonts w:ascii="Times New Roman" w:hAnsi="Times New Roman" w:cs="Times New Roman"/>
            <w:color w:val="000000" w:themeColor="text1"/>
            <w:sz w:val="24"/>
            <w:szCs w:val="24"/>
          </w:rPr>
          <w:t xml:space="preserve">were listed </w:t>
        </w:r>
      </w:ins>
      <w:moveTo w:id="714" w:author="Bandana Shakya" w:date="2020-06-16T13:07:00Z">
        <w:r w:rsidR="00F24950">
          <w:rPr>
            <w:rFonts w:ascii="Times New Roman" w:hAnsi="Times New Roman" w:cs="Times New Roman"/>
            <w:color w:val="000000" w:themeColor="text1"/>
            <w:sz w:val="24"/>
            <w:szCs w:val="24"/>
          </w:rPr>
          <w:t xml:space="preserve">from the three </w:t>
        </w:r>
        <w:r w:rsidR="00F24950" w:rsidRPr="00E636B0">
          <w:rPr>
            <w:rFonts w:ascii="Times New Roman" w:hAnsi="Times New Roman" w:cs="Times New Roman"/>
            <w:color w:val="000000" w:themeColor="text1"/>
            <w:sz w:val="24"/>
            <w:szCs w:val="24"/>
          </w:rPr>
          <w:t>P</w:t>
        </w:r>
        <w:r w:rsidR="00F24950">
          <w:rPr>
            <w:rFonts w:ascii="Times New Roman" w:hAnsi="Times New Roman" w:cs="Times New Roman"/>
            <w:color w:val="000000" w:themeColor="text1"/>
            <w:sz w:val="24"/>
            <w:szCs w:val="24"/>
          </w:rPr>
          <w:t>As</w:t>
        </w:r>
      </w:moveTo>
      <w:ins w:id="715" w:author="Bandana Shakya" w:date="2020-06-17T11:47:00Z">
        <w:r w:rsidR="00DE46F4">
          <w:rPr>
            <w:rFonts w:ascii="Times New Roman" w:hAnsi="Times New Roman" w:cs="Times New Roman"/>
            <w:color w:val="000000" w:themeColor="text1"/>
            <w:sz w:val="24"/>
            <w:szCs w:val="24"/>
          </w:rPr>
          <w:t xml:space="preserve">- 25 from GNNR, 21 from NNP-TR and 20 from HKNP. </w:t>
        </w:r>
      </w:ins>
      <w:moveTo w:id="716" w:author="Bandana Shakya" w:date="2020-06-16T13:07:00Z">
        <w:del w:id="717" w:author="Bandana Shakya" w:date="2020-06-17T11:47:00Z">
          <w:r w:rsidR="00F24950" w:rsidDel="00DE46F4">
            <w:rPr>
              <w:rFonts w:ascii="Times New Roman" w:hAnsi="Times New Roman" w:cs="Times New Roman"/>
              <w:color w:val="000000" w:themeColor="text1"/>
              <w:sz w:val="24"/>
              <w:szCs w:val="24"/>
            </w:rPr>
            <w:delText xml:space="preserve">. </w:delText>
          </w:r>
        </w:del>
        <w:r w:rsidR="00F24950">
          <w:rPr>
            <w:rFonts w:ascii="Times New Roman" w:hAnsi="Times New Roman" w:cs="Times New Roman"/>
            <w:color w:val="000000" w:themeColor="text1"/>
            <w:sz w:val="24"/>
            <w:szCs w:val="24"/>
          </w:rPr>
          <w:t>A</w:t>
        </w:r>
        <w:r w:rsidR="00F24950" w:rsidRPr="00E636B0">
          <w:rPr>
            <w:rFonts w:ascii="Times New Roman" w:hAnsi="Times New Roman" w:cs="Times New Roman"/>
            <w:color w:val="000000" w:themeColor="text1"/>
            <w:sz w:val="24"/>
            <w:szCs w:val="24"/>
          </w:rPr>
          <w:t>ll regulating services namely water regulation (water conservation, purification, water quality, water recharge, flow maintenance); air/climate regulation (carbon sink); protection from natural disasters (landslide regulations, hazard regulations); soil stabilization and conservation (nitrogen sedimentation, waste decomposition); habitat maintenance for globally important species (endangered, endemic, rare); pest and disease regulation; pollination (maintains wild pollinators); carbon sequestration; local climate regulations- were prominent</w:t>
        </w:r>
      </w:moveTo>
      <w:ins w:id="718" w:author="Bandana Shakya" w:date="2020-06-30T07:57:00Z">
        <w:r w:rsidR="00663AD4">
          <w:rPr>
            <w:rFonts w:ascii="Times New Roman" w:hAnsi="Times New Roman" w:cs="Times New Roman"/>
            <w:color w:val="000000" w:themeColor="text1"/>
            <w:sz w:val="24"/>
            <w:szCs w:val="24"/>
          </w:rPr>
          <w:t xml:space="preserve">. </w:t>
        </w:r>
      </w:ins>
      <w:moveTo w:id="719" w:author="Bandana Shakya" w:date="2020-06-16T13:07:00Z">
        <w:del w:id="720" w:author="Bandana Shakya" w:date="2020-06-30T07:58:00Z">
          <w:r w:rsidR="00F24950" w:rsidDel="00663AD4">
            <w:rPr>
              <w:rFonts w:ascii="Times New Roman" w:hAnsi="Times New Roman" w:cs="Times New Roman"/>
              <w:color w:val="000000" w:themeColor="text1"/>
              <w:sz w:val="24"/>
              <w:szCs w:val="24"/>
            </w:rPr>
            <w:delText>ly mentioned</w:delText>
          </w:r>
          <w:r w:rsidR="00F24950" w:rsidRPr="00E636B0" w:rsidDel="00663AD4">
            <w:rPr>
              <w:rFonts w:ascii="Times New Roman" w:hAnsi="Times New Roman" w:cs="Times New Roman"/>
              <w:color w:val="000000" w:themeColor="text1"/>
              <w:sz w:val="24"/>
              <w:szCs w:val="24"/>
            </w:rPr>
            <w:delText>.</w:delText>
          </w:r>
        </w:del>
      </w:moveTo>
      <w:moveToRangeEnd w:id="707"/>
      <w:ins w:id="721" w:author="Bandana Shakya" w:date="2020-06-16T13:09:00Z">
        <w:r w:rsidR="00DA3821">
          <w:rPr>
            <w:rFonts w:ascii="Times New Roman" w:hAnsi="Times New Roman" w:cs="Times New Roman"/>
            <w:color w:val="000000" w:themeColor="text1"/>
            <w:sz w:val="24"/>
            <w:szCs w:val="24"/>
          </w:rPr>
          <w:t xml:space="preserve"> </w:t>
        </w:r>
      </w:ins>
      <w:moveToRangeStart w:id="722" w:author="Bandana Shakya" w:date="2020-06-16T13:09:00Z" w:name="move43205364"/>
      <w:moveTo w:id="723" w:author="Bandana Shakya" w:date="2020-06-16T13:09:00Z">
        <w:r w:rsidR="00DA3821" w:rsidRPr="00E636B0">
          <w:rPr>
            <w:rFonts w:ascii="Times New Roman" w:hAnsi="Times New Roman" w:cs="Times New Roman"/>
            <w:color w:val="000000" w:themeColor="text1"/>
            <w:sz w:val="24"/>
            <w:szCs w:val="24"/>
          </w:rPr>
          <w:t xml:space="preserve">Likewise, </w:t>
        </w:r>
      </w:moveTo>
      <w:ins w:id="724" w:author="Bandana Shakya" w:date="2020-06-26T13:32:00Z">
        <w:r w:rsidR="00032DEE">
          <w:rPr>
            <w:rFonts w:ascii="Times New Roman" w:hAnsi="Times New Roman" w:cs="Times New Roman"/>
            <w:color w:val="000000" w:themeColor="text1"/>
            <w:sz w:val="24"/>
            <w:szCs w:val="24"/>
          </w:rPr>
          <w:t xml:space="preserve">a </w:t>
        </w:r>
      </w:ins>
      <w:moveTo w:id="725" w:author="Bandana Shakya" w:date="2020-06-16T13:09:00Z">
        <w:del w:id="726" w:author="Bandana Shakya" w:date="2020-06-26T13:32:00Z">
          <w:r w:rsidR="00DA3821" w:rsidDel="00032DEE">
            <w:rPr>
              <w:rFonts w:ascii="Times New Roman" w:hAnsi="Times New Roman" w:cs="Times New Roman"/>
              <w:color w:val="000000" w:themeColor="text1"/>
              <w:sz w:val="24"/>
              <w:szCs w:val="24"/>
            </w:rPr>
            <w:delText>PAs host</w:delText>
          </w:r>
        </w:del>
        <w:del w:id="727" w:author="Bandana Shakya" w:date="2020-06-17T11:48:00Z">
          <w:r w:rsidR="00DA3821" w:rsidDel="009B01A5">
            <w:rPr>
              <w:rFonts w:ascii="Times New Roman" w:hAnsi="Times New Roman" w:cs="Times New Roman"/>
              <w:color w:val="000000" w:themeColor="text1"/>
              <w:sz w:val="24"/>
              <w:szCs w:val="24"/>
            </w:rPr>
            <w:delText xml:space="preserve">ed </w:delText>
          </w:r>
          <w:r w:rsidR="00DA3821" w:rsidRPr="00E636B0" w:rsidDel="009B01A5">
            <w:rPr>
              <w:rFonts w:ascii="Times New Roman" w:hAnsi="Times New Roman" w:cs="Times New Roman"/>
              <w:color w:val="000000" w:themeColor="text1"/>
              <w:sz w:val="24"/>
              <w:szCs w:val="24"/>
            </w:rPr>
            <w:delText>wealth</w:delText>
          </w:r>
        </w:del>
      </w:moveTo>
      <w:ins w:id="728" w:author="Bandana Shakya" w:date="2020-06-26T13:32:00Z">
        <w:r w:rsidR="00032DEE">
          <w:rPr>
            <w:rFonts w:ascii="Times New Roman" w:hAnsi="Times New Roman" w:cs="Times New Roman"/>
            <w:color w:val="000000" w:themeColor="text1"/>
            <w:sz w:val="24"/>
            <w:szCs w:val="24"/>
          </w:rPr>
          <w:t xml:space="preserve">wealth </w:t>
        </w:r>
      </w:ins>
      <w:moveTo w:id="729" w:author="Bandana Shakya" w:date="2020-06-16T13:09:00Z">
        <w:del w:id="730" w:author="Bandana Shakya" w:date="2020-06-17T11:48:00Z">
          <w:r w:rsidR="00DA3821" w:rsidDel="009B01A5">
            <w:rPr>
              <w:rFonts w:ascii="Times New Roman" w:hAnsi="Times New Roman" w:cs="Times New Roman"/>
              <w:color w:val="000000" w:themeColor="text1"/>
              <w:sz w:val="24"/>
              <w:szCs w:val="24"/>
            </w:rPr>
            <w:delText xml:space="preserve"> </w:delText>
          </w:r>
        </w:del>
        <w:r w:rsidR="00DA3821">
          <w:rPr>
            <w:rFonts w:ascii="Times New Roman" w:hAnsi="Times New Roman" w:cs="Times New Roman"/>
            <w:color w:val="000000" w:themeColor="text1"/>
            <w:sz w:val="24"/>
            <w:szCs w:val="24"/>
          </w:rPr>
          <w:t xml:space="preserve">of </w:t>
        </w:r>
      </w:moveTo>
      <w:ins w:id="731" w:author="Bandana Shakya" w:date="2020-06-16T13:14:00Z">
        <w:r w:rsidR="00882090">
          <w:rPr>
            <w:rFonts w:ascii="Times New Roman" w:hAnsi="Times New Roman" w:cs="Times New Roman"/>
            <w:color w:val="000000" w:themeColor="text1"/>
            <w:sz w:val="24"/>
            <w:szCs w:val="24"/>
          </w:rPr>
          <w:t xml:space="preserve">cultural </w:t>
        </w:r>
      </w:ins>
      <w:moveTo w:id="732" w:author="Bandana Shakya" w:date="2020-06-16T13:09:00Z">
        <w:del w:id="733" w:author="Bandana Shakya" w:date="2020-06-16T13:14:00Z">
          <w:r w:rsidR="00DA3821" w:rsidDel="00882090">
            <w:rPr>
              <w:rFonts w:ascii="Times New Roman" w:hAnsi="Times New Roman" w:cs="Times New Roman"/>
              <w:color w:val="000000" w:themeColor="text1"/>
              <w:sz w:val="24"/>
              <w:szCs w:val="24"/>
            </w:rPr>
            <w:delText xml:space="preserve">other </w:delText>
          </w:r>
        </w:del>
        <w:r w:rsidR="00DA3821">
          <w:rPr>
            <w:rFonts w:ascii="Times New Roman" w:hAnsi="Times New Roman" w:cs="Times New Roman"/>
            <w:color w:val="000000" w:themeColor="text1"/>
            <w:sz w:val="24"/>
            <w:szCs w:val="24"/>
          </w:rPr>
          <w:t xml:space="preserve">services such as </w:t>
        </w:r>
        <w:del w:id="734" w:author="Bandana Shakya" w:date="2020-06-16T13:14:00Z">
          <w:r w:rsidR="00DA3821" w:rsidDel="00882090">
            <w:rPr>
              <w:rFonts w:ascii="Times New Roman" w:hAnsi="Times New Roman" w:cs="Times New Roman"/>
              <w:color w:val="000000" w:themeColor="text1"/>
              <w:sz w:val="24"/>
              <w:szCs w:val="24"/>
            </w:rPr>
            <w:delText xml:space="preserve">areas of </w:delText>
          </w:r>
        </w:del>
        <w:r w:rsidR="00DA3821" w:rsidRPr="00E636B0">
          <w:rPr>
            <w:rFonts w:ascii="Times New Roman" w:hAnsi="Times New Roman" w:cs="Times New Roman"/>
            <w:color w:val="000000" w:themeColor="text1"/>
            <w:sz w:val="24"/>
            <w:szCs w:val="24"/>
          </w:rPr>
          <w:t>historical /heritage significance (Sino-Japan war history-hump airway, silk-route, relic sites)</w:t>
        </w:r>
        <w:r w:rsidR="00DA3821">
          <w:rPr>
            <w:rFonts w:ascii="Times New Roman" w:hAnsi="Times New Roman" w:cs="Times New Roman"/>
            <w:color w:val="000000" w:themeColor="text1"/>
            <w:sz w:val="24"/>
            <w:szCs w:val="24"/>
          </w:rPr>
          <w:t xml:space="preserve">, </w:t>
        </w:r>
        <w:r w:rsidR="00DA3821" w:rsidRPr="00E636B0">
          <w:rPr>
            <w:rFonts w:ascii="Times New Roman" w:hAnsi="Times New Roman" w:cs="Times New Roman"/>
            <w:color w:val="000000" w:themeColor="text1"/>
            <w:sz w:val="24"/>
            <w:szCs w:val="24"/>
          </w:rPr>
          <w:t>cultural significance (tea culture; traditions and culture of ethnic communities)</w:t>
        </w:r>
        <w:r w:rsidR="00DA3821">
          <w:rPr>
            <w:rFonts w:ascii="Times New Roman" w:hAnsi="Times New Roman" w:cs="Times New Roman"/>
            <w:color w:val="000000" w:themeColor="text1"/>
            <w:sz w:val="24"/>
            <w:szCs w:val="24"/>
          </w:rPr>
          <w:t xml:space="preserve">, </w:t>
        </w:r>
        <w:r w:rsidR="00DA3821" w:rsidRPr="00E636B0">
          <w:rPr>
            <w:rFonts w:ascii="Times New Roman" w:hAnsi="Times New Roman" w:cs="Times New Roman"/>
            <w:color w:val="000000" w:themeColor="text1"/>
            <w:sz w:val="24"/>
            <w:szCs w:val="24"/>
          </w:rPr>
          <w:t>brand value</w:t>
        </w:r>
        <w:r w:rsidR="00DA3821" w:rsidRPr="00D67BF2">
          <w:rPr>
            <w:rFonts w:ascii="Times New Roman" w:hAnsi="Times New Roman" w:cs="Times New Roman"/>
            <w:color w:val="000000" w:themeColor="text1"/>
            <w:sz w:val="24"/>
            <w:szCs w:val="24"/>
          </w:rPr>
          <w:t xml:space="preserve"> </w:t>
        </w:r>
        <w:r w:rsidR="00DA3821">
          <w:rPr>
            <w:rFonts w:ascii="Times New Roman" w:hAnsi="Times New Roman" w:cs="Times New Roman"/>
            <w:color w:val="000000" w:themeColor="text1"/>
            <w:sz w:val="24"/>
            <w:szCs w:val="24"/>
          </w:rPr>
          <w:t xml:space="preserve">(ethnic identity), </w:t>
        </w:r>
        <w:r w:rsidR="00DA3821" w:rsidRPr="00E636B0">
          <w:rPr>
            <w:rFonts w:ascii="Times New Roman" w:hAnsi="Times New Roman" w:cs="Times New Roman"/>
            <w:color w:val="000000" w:themeColor="text1"/>
            <w:sz w:val="24"/>
            <w:szCs w:val="24"/>
          </w:rPr>
          <w:t>aesthetic value (religious, pristine and picturesque landscape);</w:t>
        </w:r>
        <w:r w:rsidR="00DA3821">
          <w:rPr>
            <w:rFonts w:ascii="Times New Roman" w:hAnsi="Times New Roman" w:cs="Times New Roman"/>
            <w:color w:val="000000" w:themeColor="text1"/>
            <w:sz w:val="24"/>
            <w:szCs w:val="24"/>
          </w:rPr>
          <w:t xml:space="preserve"> </w:t>
        </w:r>
        <w:r w:rsidR="00DA3821" w:rsidRPr="00E636B0">
          <w:rPr>
            <w:rFonts w:ascii="Times New Roman" w:hAnsi="Times New Roman" w:cs="Times New Roman"/>
            <w:color w:val="000000" w:themeColor="text1"/>
            <w:sz w:val="24"/>
            <w:szCs w:val="24"/>
          </w:rPr>
          <w:t>education</w:t>
        </w:r>
        <w:r w:rsidR="00DA3821">
          <w:rPr>
            <w:rFonts w:ascii="Times New Roman" w:hAnsi="Times New Roman" w:cs="Times New Roman"/>
            <w:color w:val="000000" w:themeColor="text1"/>
            <w:sz w:val="24"/>
            <w:szCs w:val="24"/>
          </w:rPr>
          <w:t xml:space="preserve"> value (</w:t>
        </w:r>
        <w:r w:rsidR="00DA3821" w:rsidRPr="00E636B0">
          <w:rPr>
            <w:rFonts w:ascii="Times New Roman" w:hAnsi="Times New Roman" w:cs="Times New Roman"/>
            <w:color w:val="000000" w:themeColor="text1"/>
            <w:sz w:val="24"/>
            <w:szCs w:val="24"/>
          </w:rPr>
          <w:t>scientific/traditional knowledge</w:t>
        </w:r>
        <w:r w:rsidR="00DA3821">
          <w:rPr>
            <w:rFonts w:ascii="Times New Roman" w:hAnsi="Times New Roman" w:cs="Times New Roman"/>
            <w:color w:val="000000" w:themeColor="text1"/>
            <w:sz w:val="24"/>
            <w:szCs w:val="24"/>
          </w:rPr>
          <w:t>), cognitive development (i</w:t>
        </w:r>
        <w:r w:rsidR="00DA3821" w:rsidRPr="00E636B0">
          <w:rPr>
            <w:rFonts w:ascii="Times New Roman" w:hAnsi="Times New Roman" w:cs="Times New Roman"/>
            <w:color w:val="000000" w:themeColor="text1"/>
            <w:sz w:val="24"/>
            <w:szCs w:val="24"/>
          </w:rPr>
          <w:t>nspiration for art and culture</w:t>
        </w:r>
        <w:r w:rsidR="00DA3821">
          <w:rPr>
            <w:rFonts w:ascii="Times New Roman" w:hAnsi="Times New Roman" w:cs="Times New Roman"/>
            <w:color w:val="000000" w:themeColor="text1"/>
            <w:sz w:val="24"/>
            <w:szCs w:val="24"/>
          </w:rPr>
          <w:t xml:space="preserve">), and </w:t>
        </w:r>
        <w:r w:rsidR="00DA3821" w:rsidRPr="00E636B0">
          <w:rPr>
            <w:rFonts w:ascii="Times New Roman" w:hAnsi="Times New Roman" w:cs="Times New Roman"/>
            <w:color w:val="000000" w:themeColor="text1"/>
            <w:sz w:val="24"/>
            <w:szCs w:val="24"/>
          </w:rPr>
          <w:t>recreation (tourism</w:t>
        </w:r>
        <w:r w:rsidR="00DA3821">
          <w:rPr>
            <w:rFonts w:ascii="Times New Roman" w:hAnsi="Times New Roman" w:cs="Times New Roman"/>
            <w:color w:val="000000" w:themeColor="text1"/>
            <w:sz w:val="24"/>
            <w:szCs w:val="24"/>
          </w:rPr>
          <w:t xml:space="preserve"> and travel)</w:t>
        </w:r>
      </w:moveTo>
      <w:ins w:id="735" w:author="Bandana Shakya" w:date="2020-06-17T11:49:00Z">
        <w:r w:rsidR="009B01A5">
          <w:rPr>
            <w:rFonts w:ascii="Times New Roman" w:hAnsi="Times New Roman" w:cs="Times New Roman"/>
            <w:color w:val="000000" w:themeColor="text1"/>
            <w:sz w:val="24"/>
            <w:szCs w:val="24"/>
          </w:rPr>
          <w:t xml:space="preserve"> were listed. </w:t>
        </w:r>
      </w:ins>
      <w:moveTo w:id="736" w:author="Bandana Shakya" w:date="2020-06-16T13:09:00Z">
        <w:del w:id="737" w:author="Bandana Shakya" w:date="2020-06-17T11:49:00Z">
          <w:r w:rsidR="00DA3821" w:rsidDel="009B01A5">
            <w:rPr>
              <w:rFonts w:ascii="Times New Roman" w:hAnsi="Times New Roman" w:cs="Times New Roman"/>
              <w:color w:val="000000" w:themeColor="text1"/>
              <w:sz w:val="24"/>
              <w:szCs w:val="24"/>
            </w:rPr>
            <w:delText>.</w:delText>
          </w:r>
        </w:del>
      </w:moveTo>
      <w:moveToRangeEnd w:id="722"/>
      <w:ins w:id="738" w:author="Bandana Shakya" w:date="2020-06-16T13:11:00Z">
        <w:r w:rsidR="004D7EFA">
          <w:rPr>
            <w:rFonts w:ascii="Times New Roman" w:hAnsi="Times New Roman" w:cs="Times New Roman"/>
            <w:color w:val="000000" w:themeColor="text1"/>
            <w:sz w:val="24"/>
            <w:szCs w:val="24"/>
          </w:rPr>
          <w:t xml:space="preserve"> </w:t>
        </w:r>
      </w:ins>
      <w:moveToRangeStart w:id="739" w:author="Bandana Shakya" w:date="2020-06-16T13:18:00Z" w:name="move43205903"/>
      <w:moveTo w:id="740" w:author="Bandana Shakya" w:date="2020-06-16T13:18:00Z">
        <w:r w:rsidR="00180538" w:rsidDel="00532230">
          <w:rPr>
            <w:rFonts w:ascii="Times New Roman" w:hAnsi="Times New Roman" w:cs="Times New Roman"/>
            <w:sz w:val="24"/>
            <w:szCs w:val="24"/>
          </w:rPr>
          <w:t xml:space="preserve">Provisioning services </w:t>
        </w:r>
        <w:del w:id="741" w:author="Bandana Shakya" w:date="2020-06-16T13:18:00Z">
          <w:r w:rsidR="00180538" w:rsidDel="00180538">
            <w:rPr>
              <w:rFonts w:ascii="Times New Roman" w:hAnsi="Times New Roman" w:cs="Times New Roman"/>
              <w:sz w:val="24"/>
              <w:szCs w:val="24"/>
            </w:rPr>
            <w:delText xml:space="preserve">from the three PAs assessed in the study </w:delText>
          </w:r>
        </w:del>
        <w:r w:rsidR="00180538" w:rsidDel="00532230">
          <w:rPr>
            <w:rFonts w:ascii="Times New Roman" w:hAnsi="Times New Roman" w:cs="Times New Roman"/>
            <w:sz w:val="24"/>
            <w:szCs w:val="24"/>
          </w:rPr>
          <w:t>in</w:t>
        </w:r>
      </w:moveTo>
      <w:ins w:id="742" w:author="Bandana Shakya" w:date="2020-06-17T11:49:00Z">
        <w:r w:rsidR="00682F98">
          <w:rPr>
            <w:rFonts w:ascii="Times New Roman" w:hAnsi="Times New Roman" w:cs="Times New Roman"/>
            <w:sz w:val="24"/>
            <w:szCs w:val="24"/>
          </w:rPr>
          <w:t xml:space="preserve">dicated </w:t>
        </w:r>
      </w:ins>
      <w:moveTo w:id="743" w:author="Bandana Shakya" w:date="2020-06-16T13:18:00Z">
        <w:del w:id="744" w:author="Bandana Shakya" w:date="2020-06-17T11:49:00Z">
          <w:r w:rsidR="00180538" w:rsidDel="00682F98">
            <w:rPr>
              <w:rFonts w:ascii="Times New Roman" w:hAnsi="Times New Roman" w:cs="Times New Roman"/>
              <w:sz w:val="24"/>
              <w:szCs w:val="24"/>
            </w:rPr>
            <w:delText xml:space="preserve">cluded </w:delText>
          </w:r>
        </w:del>
      </w:moveTo>
      <w:ins w:id="745" w:author="Bandana Shakya" w:date="2020-06-16T13:18:00Z">
        <w:r w:rsidR="00180538">
          <w:rPr>
            <w:rFonts w:ascii="Times New Roman" w:hAnsi="Times New Roman" w:cs="Times New Roman"/>
            <w:sz w:val="24"/>
            <w:szCs w:val="24"/>
          </w:rPr>
          <w:t xml:space="preserve">a </w:t>
        </w:r>
      </w:ins>
      <w:moveTo w:id="746" w:author="Bandana Shakya" w:date="2020-06-16T13:18:00Z">
        <w:r w:rsidR="00180538" w:rsidDel="00532230">
          <w:rPr>
            <w:rFonts w:ascii="Times New Roman" w:hAnsi="Times New Roman" w:cs="Times New Roman"/>
            <w:sz w:val="24"/>
            <w:szCs w:val="24"/>
          </w:rPr>
          <w:t>wide range of biodiversity resources (flora, fauna, agrobio</w:t>
        </w:r>
        <w:r w:rsidR="00180538" w:rsidRPr="00FF1254" w:rsidDel="00532230">
          <w:rPr>
            <w:rFonts w:ascii="Times New Roman" w:hAnsi="Times New Roman" w:cs="Times New Roman"/>
            <w:color w:val="000000" w:themeColor="text1"/>
            <w:sz w:val="24"/>
            <w:szCs w:val="24"/>
          </w:rPr>
          <w:t>diversity and wild edible</w:t>
        </w:r>
        <w:r w:rsidR="00180538" w:rsidDel="00532230">
          <w:rPr>
            <w:rFonts w:ascii="Times New Roman" w:hAnsi="Times New Roman" w:cs="Times New Roman"/>
            <w:color w:val="000000" w:themeColor="text1"/>
            <w:sz w:val="24"/>
            <w:szCs w:val="24"/>
          </w:rPr>
          <w:t>s</w:t>
        </w:r>
        <w:r w:rsidR="00180538" w:rsidRPr="00FF1254" w:rsidDel="00532230">
          <w:rPr>
            <w:rFonts w:ascii="Times New Roman" w:hAnsi="Times New Roman" w:cs="Times New Roman"/>
            <w:color w:val="000000" w:themeColor="text1"/>
            <w:sz w:val="24"/>
            <w:szCs w:val="24"/>
          </w:rPr>
          <w:t>)</w:t>
        </w:r>
        <w:r w:rsidR="00180538" w:rsidDel="00532230">
          <w:rPr>
            <w:rFonts w:ascii="Times New Roman" w:hAnsi="Times New Roman" w:cs="Times New Roman"/>
            <w:color w:val="000000" w:themeColor="text1"/>
            <w:sz w:val="24"/>
            <w:szCs w:val="24"/>
          </w:rPr>
          <w:t xml:space="preserve"> that provide </w:t>
        </w:r>
        <w:r w:rsidR="00180538" w:rsidRPr="009542CC" w:rsidDel="00532230">
          <w:rPr>
            <w:rFonts w:ascii="Times New Roman" w:hAnsi="Times New Roman" w:cs="Times New Roman"/>
            <w:color w:val="000000" w:themeColor="text1"/>
            <w:sz w:val="24"/>
            <w:szCs w:val="24"/>
          </w:rPr>
          <w:t xml:space="preserve">tangible provisioning services relating to food, materials for household use, and </w:t>
        </w:r>
        <w:r w:rsidR="00180538" w:rsidRPr="009542CC" w:rsidDel="00532230">
          <w:rPr>
            <w:rFonts w:ascii="Times New Roman" w:hAnsi="Times New Roman" w:cs="Times New Roman"/>
            <w:color w:val="000000" w:themeColor="text1"/>
            <w:sz w:val="24"/>
            <w:szCs w:val="24"/>
          </w:rPr>
          <w:lastRenderedPageBreak/>
          <w:t xml:space="preserve">importantly medicinal plants, </w:t>
        </w:r>
      </w:moveTo>
      <w:ins w:id="747" w:author="Bandana Shakya" w:date="2020-06-16T13:18:00Z">
        <w:r w:rsidR="00682F98">
          <w:rPr>
            <w:rFonts w:ascii="Times New Roman" w:hAnsi="Times New Roman" w:cs="Times New Roman"/>
            <w:color w:val="000000" w:themeColor="text1"/>
            <w:sz w:val="24"/>
            <w:szCs w:val="24"/>
          </w:rPr>
          <w:t>fod</w:t>
        </w:r>
        <w:r w:rsidR="001511A9">
          <w:rPr>
            <w:rFonts w:ascii="Times New Roman" w:hAnsi="Times New Roman" w:cs="Times New Roman"/>
            <w:color w:val="000000" w:themeColor="text1"/>
            <w:sz w:val="24"/>
            <w:szCs w:val="24"/>
          </w:rPr>
          <w:t xml:space="preserve">ders, </w:t>
        </w:r>
      </w:ins>
      <w:moveTo w:id="748" w:author="Bandana Shakya" w:date="2020-06-16T13:18:00Z">
        <w:r w:rsidR="00180538" w:rsidDel="00532230">
          <w:rPr>
            <w:rFonts w:ascii="Times New Roman" w:hAnsi="Times New Roman" w:cs="Times New Roman"/>
            <w:color w:val="000000" w:themeColor="text1"/>
            <w:sz w:val="24"/>
            <w:szCs w:val="24"/>
          </w:rPr>
          <w:t xml:space="preserve">timbers, and </w:t>
        </w:r>
        <w:r w:rsidR="00180538" w:rsidRPr="009542CC" w:rsidDel="00532230">
          <w:rPr>
            <w:rFonts w:ascii="Times New Roman" w:hAnsi="Times New Roman" w:cs="Times New Roman"/>
            <w:color w:val="000000" w:themeColor="text1"/>
            <w:sz w:val="24"/>
            <w:szCs w:val="24"/>
          </w:rPr>
          <w:t>other genetic resources.</w:t>
        </w:r>
      </w:moveTo>
      <w:moveToRangeEnd w:id="739"/>
      <w:ins w:id="749" w:author="Bandana Shakya" w:date="2020-06-16T13:25:00Z">
        <w:r w:rsidR="00CD6EB8">
          <w:rPr>
            <w:rFonts w:ascii="Times New Roman" w:hAnsi="Times New Roman" w:cs="Times New Roman"/>
            <w:color w:val="000000" w:themeColor="text1"/>
            <w:sz w:val="24"/>
            <w:szCs w:val="24"/>
          </w:rPr>
          <w:t xml:space="preserve"> </w:t>
        </w:r>
        <w:r w:rsidR="00CD6EB8" w:rsidDel="0072204C">
          <w:rPr>
            <w:rFonts w:ascii="Times New Roman" w:hAnsi="Times New Roman" w:cs="Times New Roman"/>
            <w:color w:val="000000" w:themeColor="text1"/>
            <w:sz w:val="24"/>
            <w:szCs w:val="24"/>
          </w:rPr>
          <w:t xml:space="preserve">The </w:t>
        </w:r>
      </w:ins>
      <w:ins w:id="750" w:author="Bandana Shakya" w:date="2020-07-01T06:58:00Z">
        <w:r w:rsidR="00C84017">
          <w:rPr>
            <w:rFonts w:ascii="Times New Roman" w:hAnsi="Times New Roman" w:cs="Times New Roman"/>
            <w:color w:val="000000" w:themeColor="text1"/>
            <w:sz w:val="24"/>
            <w:szCs w:val="24"/>
          </w:rPr>
          <w:t xml:space="preserve">ability for the </w:t>
        </w:r>
      </w:ins>
      <w:ins w:id="751" w:author="Bandana Shakya" w:date="2020-06-30T07:59:00Z">
        <w:r w:rsidR="00E4197F">
          <w:rPr>
            <w:rFonts w:ascii="Times New Roman" w:hAnsi="Times New Roman" w:cs="Times New Roman"/>
            <w:color w:val="000000" w:themeColor="text1"/>
            <w:sz w:val="24"/>
            <w:szCs w:val="24"/>
          </w:rPr>
          <w:t xml:space="preserve">pristine </w:t>
        </w:r>
      </w:ins>
      <w:ins w:id="752" w:author="Bandana Shakya" w:date="2020-06-16T13:25:00Z">
        <w:r w:rsidR="00CD6EB8" w:rsidRPr="00E636B0" w:rsidDel="0072204C">
          <w:rPr>
            <w:rFonts w:ascii="Times New Roman" w:hAnsi="Times New Roman" w:cs="Times New Roman"/>
            <w:color w:val="000000" w:themeColor="text1"/>
            <w:sz w:val="24"/>
            <w:szCs w:val="24"/>
          </w:rPr>
          <w:t>landscape</w:t>
        </w:r>
        <w:r w:rsidR="00CD6EB8" w:rsidDel="0072204C">
          <w:rPr>
            <w:rFonts w:ascii="Times New Roman" w:hAnsi="Times New Roman" w:cs="Times New Roman"/>
            <w:color w:val="000000" w:themeColor="text1"/>
            <w:sz w:val="24"/>
            <w:szCs w:val="24"/>
          </w:rPr>
          <w:t>s</w:t>
        </w:r>
      </w:ins>
      <w:ins w:id="753" w:author="Bandana Shakya" w:date="2020-06-30T07:59:00Z">
        <w:r w:rsidR="00E4197F">
          <w:rPr>
            <w:rFonts w:ascii="Times New Roman" w:hAnsi="Times New Roman" w:cs="Times New Roman"/>
            <w:color w:val="000000" w:themeColor="text1"/>
            <w:sz w:val="24"/>
            <w:szCs w:val="24"/>
          </w:rPr>
          <w:t xml:space="preserve"> </w:t>
        </w:r>
        <w:r w:rsidR="00C80593">
          <w:rPr>
            <w:rFonts w:ascii="Times New Roman" w:hAnsi="Times New Roman" w:cs="Times New Roman"/>
            <w:color w:val="000000" w:themeColor="text1"/>
            <w:sz w:val="24"/>
            <w:szCs w:val="24"/>
          </w:rPr>
          <w:t xml:space="preserve">with </w:t>
        </w:r>
      </w:ins>
      <w:ins w:id="754" w:author="Bandana Shakya" w:date="2020-06-16T13:25:00Z">
        <w:r w:rsidR="00CD6EB8" w:rsidDel="0072204C">
          <w:rPr>
            <w:rFonts w:ascii="Times New Roman" w:hAnsi="Times New Roman" w:cs="Times New Roman"/>
            <w:color w:val="000000" w:themeColor="text1"/>
            <w:sz w:val="24"/>
            <w:szCs w:val="24"/>
          </w:rPr>
          <w:t xml:space="preserve">diverse </w:t>
        </w:r>
        <w:r w:rsidR="00CD6EB8" w:rsidRPr="00E636B0" w:rsidDel="0072204C">
          <w:rPr>
            <w:rFonts w:ascii="Times New Roman" w:hAnsi="Times New Roman" w:cs="Times New Roman"/>
            <w:color w:val="000000" w:themeColor="text1"/>
            <w:sz w:val="24"/>
            <w:szCs w:val="24"/>
          </w:rPr>
          <w:t>topograph</w:t>
        </w:r>
        <w:r w:rsidR="00CD6EB8" w:rsidDel="0072204C">
          <w:rPr>
            <w:rFonts w:ascii="Times New Roman" w:hAnsi="Times New Roman" w:cs="Times New Roman"/>
            <w:color w:val="000000" w:themeColor="text1"/>
            <w:sz w:val="24"/>
            <w:szCs w:val="24"/>
          </w:rPr>
          <w:t xml:space="preserve">ic regimes </w:t>
        </w:r>
      </w:ins>
      <w:ins w:id="755" w:author="Bandana Shakya" w:date="2020-07-01T06:58:00Z">
        <w:r w:rsidR="00C84017">
          <w:rPr>
            <w:rFonts w:ascii="Times New Roman" w:hAnsi="Times New Roman" w:cs="Times New Roman"/>
            <w:color w:val="000000" w:themeColor="text1"/>
            <w:sz w:val="24"/>
            <w:szCs w:val="24"/>
          </w:rPr>
          <w:t xml:space="preserve">to </w:t>
        </w:r>
      </w:ins>
      <w:ins w:id="756" w:author="Bandana Shakya" w:date="2020-06-30T08:00:00Z">
        <w:r w:rsidR="00C80593">
          <w:rPr>
            <w:rFonts w:ascii="Times New Roman" w:hAnsi="Times New Roman" w:cs="Times New Roman"/>
            <w:color w:val="000000" w:themeColor="text1"/>
            <w:sz w:val="24"/>
            <w:szCs w:val="24"/>
          </w:rPr>
          <w:t xml:space="preserve">create </w:t>
        </w:r>
      </w:ins>
      <w:ins w:id="757" w:author="Bandana Shakya" w:date="2020-06-16T13:25:00Z">
        <w:r w:rsidR="00CD6EB8" w:rsidDel="0072204C">
          <w:rPr>
            <w:rFonts w:ascii="Times New Roman" w:hAnsi="Times New Roman" w:cs="Times New Roman"/>
            <w:color w:val="000000" w:themeColor="text1"/>
            <w:sz w:val="24"/>
            <w:szCs w:val="24"/>
          </w:rPr>
          <w:t xml:space="preserve">right ambience for </w:t>
        </w:r>
        <w:r w:rsidR="00CD6EB8" w:rsidRPr="00E636B0" w:rsidDel="0072204C">
          <w:rPr>
            <w:rFonts w:ascii="Times New Roman" w:hAnsi="Times New Roman" w:cs="Times New Roman"/>
            <w:color w:val="000000" w:themeColor="text1"/>
            <w:sz w:val="24"/>
            <w:szCs w:val="24"/>
          </w:rPr>
          <w:t xml:space="preserve">species </w:t>
        </w:r>
      </w:ins>
      <w:ins w:id="758" w:author="Bandana Shakya" w:date="2020-06-30T07:58:00Z">
        <w:r w:rsidR="00E4197F">
          <w:rPr>
            <w:rFonts w:ascii="Times New Roman" w:hAnsi="Times New Roman" w:cs="Times New Roman"/>
            <w:color w:val="000000" w:themeColor="text1"/>
            <w:sz w:val="24"/>
            <w:szCs w:val="24"/>
          </w:rPr>
          <w:t>prod</w:t>
        </w:r>
      </w:ins>
      <w:ins w:id="759" w:author="Bandana Shakya" w:date="2020-06-30T08:00:00Z">
        <w:r w:rsidR="00C80593">
          <w:rPr>
            <w:rFonts w:ascii="Times New Roman" w:hAnsi="Times New Roman" w:cs="Times New Roman"/>
            <w:color w:val="000000" w:themeColor="text1"/>
            <w:sz w:val="24"/>
            <w:szCs w:val="24"/>
          </w:rPr>
          <w:t xml:space="preserve">uctivity, </w:t>
        </w:r>
      </w:ins>
      <w:ins w:id="760" w:author="Bandana Shakya" w:date="2020-06-16T13:25:00Z">
        <w:r w:rsidR="00CD6EB8" w:rsidRPr="00E636B0" w:rsidDel="0072204C">
          <w:rPr>
            <w:rFonts w:ascii="Times New Roman" w:hAnsi="Times New Roman" w:cs="Times New Roman"/>
            <w:color w:val="000000" w:themeColor="text1"/>
            <w:sz w:val="24"/>
            <w:szCs w:val="24"/>
          </w:rPr>
          <w:t>evolution</w:t>
        </w:r>
      </w:ins>
      <w:ins w:id="761" w:author="Bandana Shakya" w:date="2020-06-30T15:36:00Z">
        <w:r w:rsidR="00940836">
          <w:rPr>
            <w:rFonts w:ascii="Times New Roman" w:hAnsi="Times New Roman" w:cs="Times New Roman"/>
            <w:color w:val="000000" w:themeColor="text1"/>
            <w:sz w:val="24"/>
            <w:szCs w:val="24"/>
          </w:rPr>
          <w:t>,</w:t>
        </w:r>
      </w:ins>
      <w:ins w:id="762" w:author="Bandana Shakya" w:date="2020-06-16T13:25:00Z">
        <w:r w:rsidR="00CD6EB8" w:rsidDel="0072204C">
          <w:rPr>
            <w:rFonts w:ascii="Times New Roman" w:hAnsi="Times New Roman" w:cs="Times New Roman"/>
            <w:color w:val="000000" w:themeColor="text1"/>
            <w:sz w:val="24"/>
            <w:szCs w:val="24"/>
          </w:rPr>
          <w:t xml:space="preserve"> and diversification</w:t>
        </w:r>
      </w:ins>
      <w:ins w:id="763" w:author="Bandana Shakya" w:date="2020-07-01T06:59:00Z">
        <w:r w:rsidR="00C84017">
          <w:rPr>
            <w:rFonts w:ascii="Times New Roman" w:hAnsi="Times New Roman" w:cs="Times New Roman"/>
            <w:color w:val="000000" w:themeColor="text1"/>
            <w:sz w:val="24"/>
            <w:szCs w:val="24"/>
          </w:rPr>
          <w:t xml:space="preserve"> </w:t>
        </w:r>
      </w:ins>
      <w:ins w:id="764" w:author="Bandana Shakya" w:date="2020-07-01T06:58:00Z">
        <w:r w:rsidR="00C84017">
          <w:rPr>
            <w:rFonts w:ascii="Times New Roman" w:hAnsi="Times New Roman" w:cs="Times New Roman"/>
            <w:color w:val="000000" w:themeColor="text1"/>
            <w:sz w:val="24"/>
            <w:szCs w:val="24"/>
          </w:rPr>
          <w:t xml:space="preserve">was placed as </w:t>
        </w:r>
      </w:ins>
      <w:ins w:id="765" w:author="Bandana Shakya" w:date="2020-06-16T13:26:00Z">
        <w:r w:rsidR="00CD6EB8">
          <w:rPr>
            <w:rFonts w:ascii="Times New Roman" w:hAnsi="Times New Roman" w:cs="Times New Roman"/>
            <w:color w:val="000000" w:themeColor="text1"/>
            <w:sz w:val="24"/>
            <w:szCs w:val="24"/>
          </w:rPr>
          <w:t>supporting services</w:t>
        </w:r>
      </w:ins>
      <w:ins w:id="766" w:author="Bandana Shakya" w:date="2020-06-16T13:25:00Z">
        <w:r w:rsidR="00CD6EB8" w:rsidDel="0072204C">
          <w:rPr>
            <w:rFonts w:ascii="Times New Roman" w:hAnsi="Times New Roman" w:cs="Times New Roman"/>
            <w:color w:val="000000" w:themeColor="text1"/>
            <w:sz w:val="24"/>
            <w:szCs w:val="24"/>
          </w:rPr>
          <w:t>.</w:t>
        </w:r>
      </w:ins>
    </w:p>
    <w:p w:rsidR="000869EE" w:rsidRDefault="00055DCE" w:rsidP="00196A42">
      <w:pPr>
        <w:spacing w:line="480" w:lineRule="auto"/>
        <w:rPr>
          <w:ins w:id="767" w:author="Bandana Shakya" w:date="2020-06-16T08:38:00Z"/>
          <w:rFonts w:ascii="Times New Roman" w:hAnsi="Times New Roman" w:cs="Times New Roman"/>
          <w:color w:val="000000" w:themeColor="text1"/>
          <w:sz w:val="24"/>
          <w:szCs w:val="24"/>
        </w:rPr>
      </w:pPr>
      <w:ins w:id="768" w:author="Bandana Shakya" w:date="2020-06-17T11:50:00Z">
        <w:r>
          <w:rPr>
            <w:rFonts w:ascii="Times New Roman" w:hAnsi="Times New Roman" w:cs="Times New Roman"/>
            <w:color w:val="000000" w:themeColor="text1"/>
            <w:sz w:val="24"/>
            <w:szCs w:val="24"/>
          </w:rPr>
          <w:t xml:space="preserve">The ranking exercise with the extensive list of services revealed </w:t>
        </w:r>
      </w:ins>
      <w:ins w:id="769" w:author="Bandana Shakya" w:date="2020-06-16T08:38:00Z">
        <w:r w:rsidR="000869EE" w:rsidRPr="00C47898">
          <w:rPr>
            <w:rFonts w:ascii="Times New Roman" w:hAnsi="Times New Roman" w:cs="Times New Roman"/>
            <w:color w:val="000000" w:themeColor="text1"/>
            <w:sz w:val="24"/>
            <w:szCs w:val="24"/>
          </w:rPr>
          <w:t>four ecosystem services</w:t>
        </w:r>
        <w:r w:rsidR="000869EE">
          <w:rPr>
            <w:rFonts w:ascii="Times New Roman" w:hAnsi="Times New Roman" w:cs="Times New Roman"/>
            <w:color w:val="000000" w:themeColor="text1"/>
            <w:sz w:val="24"/>
            <w:szCs w:val="24"/>
          </w:rPr>
          <w:t xml:space="preserve"> </w:t>
        </w:r>
      </w:ins>
      <w:ins w:id="770" w:author="Bandana Shakya" w:date="2020-06-16T13:03:00Z">
        <w:r w:rsidR="008B51D0">
          <w:rPr>
            <w:rFonts w:ascii="Times New Roman" w:hAnsi="Times New Roman" w:cs="Times New Roman"/>
            <w:color w:val="000000" w:themeColor="text1"/>
            <w:sz w:val="24"/>
            <w:szCs w:val="24"/>
          </w:rPr>
          <w:t xml:space="preserve">of high management priority </w:t>
        </w:r>
      </w:ins>
      <w:ins w:id="771" w:author="Bandana Shakya" w:date="2020-06-16T08:38:00Z">
        <w:r w:rsidR="000869EE">
          <w:rPr>
            <w:rFonts w:ascii="Times New Roman" w:hAnsi="Times New Roman" w:cs="Times New Roman"/>
            <w:color w:val="000000" w:themeColor="text1"/>
            <w:sz w:val="24"/>
            <w:szCs w:val="24"/>
          </w:rPr>
          <w:t>(Table 1)</w:t>
        </w:r>
      </w:ins>
      <w:ins w:id="772" w:author="Bandana Shakya" w:date="2020-06-17T11:51:00Z">
        <w:r>
          <w:rPr>
            <w:rFonts w:ascii="Times New Roman" w:hAnsi="Times New Roman" w:cs="Times New Roman"/>
            <w:color w:val="000000" w:themeColor="text1"/>
            <w:sz w:val="24"/>
            <w:szCs w:val="24"/>
          </w:rPr>
          <w:t>. These included: p</w:t>
        </w:r>
      </w:ins>
      <w:ins w:id="773" w:author="Bandana Shakya" w:date="2020-06-16T08:38:00Z">
        <w:r w:rsidR="000869EE" w:rsidRPr="00C47898">
          <w:rPr>
            <w:rFonts w:ascii="Times New Roman" w:hAnsi="Times New Roman" w:cs="Times New Roman"/>
            <w:color w:val="000000" w:themeColor="text1"/>
            <w:sz w:val="24"/>
            <w:szCs w:val="24"/>
          </w:rPr>
          <w:t>rovisioning</w:t>
        </w:r>
        <w:r w:rsidR="000869EE">
          <w:rPr>
            <w:rFonts w:ascii="Times New Roman" w:hAnsi="Times New Roman" w:cs="Times New Roman"/>
            <w:color w:val="000000" w:themeColor="text1"/>
            <w:sz w:val="24"/>
            <w:szCs w:val="24"/>
          </w:rPr>
          <w:t xml:space="preserve"> services (</w:t>
        </w:r>
      </w:ins>
      <w:ins w:id="774" w:author="Bandana Shakya" w:date="2020-06-17T11:51:00Z">
        <w:r>
          <w:rPr>
            <w:rFonts w:ascii="Times New Roman" w:hAnsi="Times New Roman" w:cs="Times New Roman"/>
            <w:color w:val="000000" w:themeColor="text1"/>
            <w:sz w:val="24"/>
            <w:szCs w:val="24"/>
          </w:rPr>
          <w:t xml:space="preserve">mainly </w:t>
        </w:r>
      </w:ins>
      <w:ins w:id="775" w:author="Bandana Shakya" w:date="2020-06-16T08:38:00Z">
        <w:r w:rsidR="000869EE">
          <w:rPr>
            <w:rFonts w:ascii="Times New Roman" w:hAnsi="Times New Roman" w:cs="Times New Roman"/>
            <w:color w:val="000000" w:themeColor="text1"/>
            <w:sz w:val="24"/>
            <w:szCs w:val="24"/>
          </w:rPr>
          <w:t xml:space="preserve">relating to </w:t>
        </w:r>
        <w:r w:rsidR="000869EE" w:rsidRPr="00C47898">
          <w:rPr>
            <w:rFonts w:ascii="Times New Roman" w:hAnsi="Times New Roman" w:cs="Times New Roman"/>
            <w:color w:val="000000" w:themeColor="text1"/>
            <w:sz w:val="24"/>
            <w:szCs w:val="24"/>
          </w:rPr>
          <w:t>medicinal plants</w:t>
        </w:r>
        <w:r w:rsidR="000869EE">
          <w:rPr>
            <w:rFonts w:ascii="Times New Roman" w:hAnsi="Times New Roman" w:cs="Times New Roman"/>
            <w:color w:val="000000" w:themeColor="text1"/>
            <w:sz w:val="24"/>
            <w:szCs w:val="24"/>
          </w:rPr>
          <w:t xml:space="preserve"> and genetic resources), </w:t>
        </w:r>
        <w:r w:rsidR="000869EE" w:rsidRPr="00C47898">
          <w:rPr>
            <w:rFonts w:ascii="Times New Roman" w:hAnsi="Times New Roman" w:cs="Times New Roman"/>
            <w:color w:val="000000" w:themeColor="text1"/>
            <w:sz w:val="24"/>
            <w:szCs w:val="24"/>
          </w:rPr>
          <w:t xml:space="preserve">cultural services </w:t>
        </w:r>
        <w:r w:rsidR="000869EE">
          <w:rPr>
            <w:rFonts w:ascii="Times New Roman" w:hAnsi="Times New Roman" w:cs="Times New Roman"/>
            <w:color w:val="000000" w:themeColor="text1"/>
            <w:sz w:val="24"/>
            <w:szCs w:val="24"/>
          </w:rPr>
          <w:t>(</w:t>
        </w:r>
      </w:ins>
      <w:ins w:id="776" w:author="Bandana Shakya" w:date="2020-06-17T11:51:00Z">
        <w:r>
          <w:rPr>
            <w:rFonts w:ascii="Times New Roman" w:hAnsi="Times New Roman" w:cs="Times New Roman"/>
            <w:color w:val="000000" w:themeColor="text1"/>
            <w:sz w:val="24"/>
            <w:szCs w:val="24"/>
          </w:rPr>
          <w:t>ma</w:t>
        </w:r>
      </w:ins>
      <w:ins w:id="777" w:author="Bandana Shakya" w:date="2020-06-30T15:37:00Z">
        <w:r w:rsidR="00940836">
          <w:rPr>
            <w:rFonts w:ascii="Times New Roman" w:hAnsi="Times New Roman" w:cs="Times New Roman"/>
            <w:color w:val="000000" w:themeColor="text1"/>
            <w:sz w:val="24"/>
            <w:szCs w:val="24"/>
          </w:rPr>
          <w:t xml:space="preserve">inly </w:t>
        </w:r>
      </w:ins>
      <w:ins w:id="778" w:author="Bandana Shakya" w:date="2020-06-16T08:38:00Z">
        <w:r w:rsidR="000869EE">
          <w:rPr>
            <w:rFonts w:ascii="Times New Roman" w:hAnsi="Times New Roman" w:cs="Times New Roman"/>
            <w:color w:val="000000" w:themeColor="text1"/>
            <w:sz w:val="24"/>
            <w:szCs w:val="24"/>
          </w:rPr>
          <w:t xml:space="preserve">relating to tourism and </w:t>
        </w:r>
        <w:r w:rsidR="000869EE" w:rsidRPr="00C47898">
          <w:rPr>
            <w:rFonts w:ascii="Times New Roman" w:hAnsi="Times New Roman" w:cs="Times New Roman"/>
            <w:color w:val="000000" w:themeColor="text1"/>
            <w:sz w:val="24"/>
            <w:szCs w:val="24"/>
          </w:rPr>
          <w:t>recreation, education and</w:t>
        </w:r>
        <w:r w:rsidR="000869EE">
          <w:rPr>
            <w:rFonts w:ascii="Times New Roman" w:hAnsi="Times New Roman" w:cs="Times New Roman"/>
            <w:color w:val="000000" w:themeColor="text1"/>
            <w:sz w:val="24"/>
            <w:szCs w:val="24"/>
          </w:rPr>
          <w:t xml:space="preserve"> knowledge and aesthetic and </w:t>
        </w:r>
        <w:r w:rsidR="000869EE" w:rsidRPr="00C47898">
          <w:rPr>
            <w:rFonts w:ascii="Times New Roman" w:hAnsi="Times New Roman" w:cs="Times New Roman"/>
            <w:color w:val="000000" w:themeColor="text1"/>
            <w:sz w:val="24"/>
            <w:szCs w:val="24"/>
          </w:rPr>
          <w:t>heritage</w:t>
        </w:r>
        <w:r w:rsidR="000869EE">
          <w:rPr>
            <w:rFonts w:ascii="Times New Roman" w:hAnsi="Times New Roman" w:cs="Times New Roman"/>
            <w:color w:val="000000" w:themeColor="text1"/>
            <w:sz w:val="24"/>
            <w:szCs w:val="24"/>
          </w:rPr>
          <w:t xml:space="preserve"> significance), </w:t>
        </w:r>
        <w:r w:rsidR="000869EE" w:rsidRPr="00C47898">
          <w:rPr>
            <w:rFonts w:ascii="Times New Roman" w:hAnsi="Times New Roman" w:cs="Times New Roman"/>
            <w:color w:val="000000" w:themeColor="text1"/>
            <w:sz w:val="24"/>
            <w:szCs w:val="24"/>
          </w:rPr>
          <w:t>habitat regulation</w:t>
        </w:r>
        <w:r w:rsidR="000869EE">
          <w:rPr>
            <w:rFonts w:ascii="Times New Roman" w:hAnsi="Times New Roman" w:cs="Times New Roman"/>
            <w:color w:val="000000" w:themeColor="text1"/>
            <w:sz w:val="24"/>
            <w:szCs w:val="24"/>
          </w:rPr>
          <w:t xml:space="preserve"> (relating to provision and maintenance of habitat for important biodiversity and ecological function) and </w:t>
        </w:r>
        <w:r w:rsidR="000869EE" w:rsidRPr="00C47898">
          <w:rPr>
            <w:rFonts w:ascii="Times New Roman" w:hAnsi="Times New Roman" w:cs="Times New Roman"/>
            <w:color w:val="000000" w:themeColor="text1"/>
            <w:sz w:val="24"/>
            <w:szCs w:val="24"/>
          </w:rPr>
          <w:t xml:space="preserve">water </w:t>
        </w:r>
        <w:r w:rsidR="000869EE">
          <w:rPr>
            <w:rFonts w:ascii="Times New Roman" w:hAnsi="Times New Roman" w:cs="Times New Roman"/>
            <w:color w:val="000000" w:themeColor="text1"/>
            <w:sz w:val="24"/>
            <w:szCs w:val="24"/>
          </w:rPr>
          <w:t>r</w:t>
        </w:r>
        <w:r w:rsidR="000869EE" w:rsidRPr="00C47898">
          <w:rPr>
            <w:rFonts w:ascii="Times New Roman" w:hAnsi="Times New Roman" w:cs="Times New Roman"/>
            <w:color w:val="000000" w:themeColor="text1"/>
            <w:sz w:val="24"/>
            <w:szCs w:val="24"/>
          </w:rPr>
          <w:t>egulation</w:t>
        </w:r>
        <w:r w:rsidR="000869EE">
          <w:rPr>
            <w:rFonts w:ascii="Times New Roman" w:hAnsi="Times New Roman" w:cs="Times New Roman"/>
            <w:color w:val="000000" w:themeColor="text1"/>
            <w:sz w:val="24"/>
            <w:szCs w:val="24"/>
          </w:rPr>
          <w:t xml:space="preserve"> (relating to </w:t>
        </w:r>
      </w:ins>
      <w:ins w:id="779" w:author="Bandana Shakya" w:date="2020-06-26T13:34:00Z">
        <w:r w:rsidR="009B15E9">
          <w:rPr>
            <w:rFonts w:ascii="Times New Roman" w:hAnsi="Times New Roman" w:cs="Times New Roman"/>
            <w:color w:val="000000" w:themeColor="text1"/>
            <w:sz w:val="24"/>
            <w:szCs w:val="24"/>
          </w:rPr>
          <w:t xml:space="preserve">both </w:t>
        </w:r>
      </w:ins>
      <w:ins w:id="780" w:author="Bandana Shakya" w:date="2020-06-16T08:38:00Z">
        <w:r w:rsidR="000869EE">
          <w:rPr>
            <w:rFonts w:ascii="Times New Roman" w:hAnsi="Times New Roman" w:cs="Times New Roman"/>
            <w:color w:val="000000" w:themeColor="text1"/>
            <w:sz w:val="24"/>
            <w:szCs w:val="24"/>
          </w:rPr>
          <w:t>provision of water</w:t>
        </w:r>
      </w:ins>
      <w:ins w:id="781" w:author="Bandana Shakya" w:date="2020-06-26T13:34:00Z">
        <w:r w:rsidR="009B15E9">
          <w:rPr>
            <w:rFonts w:ascii="Times New Roman" w:hAnsi="Times New Roman" w:cs="Times New Roman"/>
            <w:color w:val="000000" w:themeColor="text1"/>
            <w:sz w:val="24"/>
            <w:szCs w:val="24"/>
          </w:rPr>
          <w:t xml:space="preserve">, and </w:t>
        </w:r>
      </w:ins>
      <w:ins w:id="782" w:author="Bandana Shakya" w:date="2020-06-16T08:38:00Z">
        <w:r w:rsidR="000869EE">
          <w:rPr>
            <w:rFonts w:ascii="Times New Roman" w:hAnsi="Times New Roman" w:cs="Times New Roman"/>
            <w:color w:val="000000" w:themeColor="text1"/>
            <w:sz w:val="24"/>
            <w:szCs w:val="24"/>
          </w:rPr>
          <w:t xml:space="preserve">maintenance of water </w:t>
        </w:r>
      </w:ins>
      <w:ins w:id="783" w:author="Bandana Shakya" w:date="2020-06-17T11:52:00Z">
        <w:r w:rsidR="002B5B4B">
          <w:rPr>
            <w:rFonts w:ascii="Times New Roman" w:hAnsi="Times New Roman" w:cs="Times New Roman"/>
            <w:color w:val="000000" w:themeColor="text1"/>
            <w:sz w:val="24"/>
            <w:szCs w:val="24"/>
          </w:rPr>
          <w:t>quality and flow</w:t>
        </w:r>
      </w:ins>
      <w:ins w:id="784" w:author="Bandana Shakya" w:date="2020-06-16T08:38:00Z">
        <w:r w:rsidR="000869EE">
          <w:rPr>
            <w:rFonts w:ascii="Times New Roman" w:hAnsi="Times New Roman" w:cs="Times New Roman"/>
            <w:color w:val="000000" w:themeColor="text1"/>
            <w:sz w:val="24"/>
            <w:szCs w:val="24"/>
          </w:rPr>
          <w:t xml:space="preserve">). </w:t>
        </w:r>
      </w:ins>
    </w:p>
    <w:tbl>
      <w:tblPr>
        <w:tblStyle w:val="TableGrid"/>
        <w:tblW w:w="9445"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785"/>
        <w:gridCol w:w="2160"/>
        <w:gridCol w:w="2160"/>
        <w:gridCol w:w="2340"/>
      </w:tblGrid>
      <w:tr w:rsidR="000869EE" w:rsidRPr="005E1DA3" w:rsidTr="00F86DFF">
        <w:trPr>
          <w:ins w:id="785" w:author="Bandana Shakya" w:date="2020-06-16T08:38:00Z"/>
        </w:trPr>
        <w:tc>
          <w:tcPr>
            <w:tcW w:w="9445" w:type="dxa"/>
            <w:gridSpan w:val="4"/>
          </w:tcPr>
          <w:p w:rsidR="000869EE" w:rsidRPr="005E1DA3" w:rsidRDefault="000869EE" w:rsidP="00F86DFF">
            <w:pPr>
              <w:spacing w:line="360" w:lineRule="auto"/>
              <w:rPr>
                <w:ins w:id="786" w:author="Bandana Shakya" w:date="2020-06-16T08:38:00Z"/>
                <w:rFonts w:ascii="Times New Roman" w:hAnsi="Times New Roman" w:cs="Times New Roman"/>
                <w:b/>
                <w:sz w:val="20"/>
                <w:szCs w:val="20"/>
              </w:rPr>
            </w:pPr>
            <w:ins w:id="787" w:author="Bandana Shakya" w:date="2020-06-16T08:38:00Z">
              <w:r w:rsidRPr="005E1DA3">
                <w:rPr>
                  <w:rFonts w:ascii="Times New Roman" w:hAnsi="Times New Roman" w:cs="Times New Roman"/>
                  <w:b/>
                  <w:sz w:val="20"/>
                  <w:szCs w:val="20"/>
                </w:rPr>
                <w:t>Table 1</w:t>
              </w:r>
            </w:ins>
          </w:p>
          <w:p w:rsidR="000869EE" w:rsidRPr="005E1DA3" w:rsidRDefault="000869EE" w:rsidP="00F86DFF">
            <w:pPr>
              <w:spacing w:line="360" w:lineRule="auto"/>
              <w:rPr>
                <w:ins w:id="788" w:author="Bandana Shakya" w:date="2020-06-16T08:38:00Z"/>
                <w:rFonts w:ascii="Times New Roman" w:hAnsi="Times New Roman" w:cs="Times New Roman"/>
                <w:sz w:val="20"/>
                <w:szCs w:val="20"/>
              </w:rPr>
            </w:pPr>
            <w:ins w:id="789" w:author="Bandana Shakya" w:date="2020-06-16T08:38:00Z">
              <w:r w:rsidRPr="005E1DA3">
                <w:rPr>
                  <w:rFonts w:ascii="Times New Roman" w:hAnsi="Times New Roman" w:cs="Times New Roman"/>
                  <w:sz w:val="20"/>
                  <w:szCs w:val="20"/>
                </w:rPr>
                <w:t>Top four ecosystem services of high</w:t>
              </w:r>
              <w:r>
                <w:rPr>
                  <w:rFonts w:ascii="Times New Roman" w:hAnsi="Times New Roman" w:cs="Times New Roman"/>
                  <w:sz w:val="20"/>
                  <w:szCs w:val="20"/>
                </w:rPr>
                <w:t xml:space="preserve">est </w:t>
              </w:r>
              <w:r w:rsidRPr="005E1DA3">
                <w:rPr>
                  <w:rFonts w:ascii="Times New Roman" w:hAnsi="Times New Roman" w:cs="Times New Roman"/>
                  <w:sz w:val="20"/>
                  <w:szCs w:val="20"/>
                </w:rPr>
                <w:t xml:space="preserve">management priority from Gaoligonshan National Nature Reserve (GNNR), Namdapha National Park/Tiger Reserve (NNP/TR), and Hkakaborazi National Park (HKNP). The percentage in the bracket is the ranking score.  </w:t>
              </w:r>
            </w:ins>
          </w:p>
        </w:tc>
      </w:tr>
      <w:tr w:rsidR="000869EE" w:rsidRPr="005E1DA3" w:rsidTr="00F86DFF">
        <w:trPr>
          <w:ins w:id="790" w:author="Bandana Shakya" w:date="2020-06-16T08:38:00Z"/>
        </w:trPr>
        <w:tc>
          <w:tcPr>
            <w:tcW w:w="2785" w:type="dxa"/>
          </w:tcPr>
          <w:p w:rsidR="000869EE" w:rsidRPr="005E1DA3" w:rsidRDefault="000869EE" w:rsidP="00F86DFF">
            <w:pPr>
              <w:spacing w:line="360" w:lineRule="auto"/>
              <w:rPr>
                <w:ins w:id="791" w:author="Bandana Shakya" w:date="2020-06-16T08:38:00Z"/>
                <w:rFonts w:ascii="Times New Roman" w:hAnsi="Times New Roman" w:cs="Times New Roman"/>
                <w:b/>
                <w:sz w:val="20"/>
                <w:szCs w:val="20"/>
              </w:rPr>
            </w:pPr>
            <w:ins w:id="792" w:author="Bandana Shakya" w:date="2020-06-16T08:38:00Z">
              <w:r w:rsidRPr="005E1DA3">
                <w:rPr>
                  <w:rFonts w:ascii="Times New Roman" w:hAnsi="Times New Roman" w:cs="Times New Roman"/>
                  <w:b/>
                  <w:sz w:val="20"/>
                  <w:szCs w:val="20"/>
                </w:rPr>
                <w:t xml:space="preserve">Ecosystem services </w:t>
              </w:r>
            </w:ins>
          </w:p>
        </w:tc>
        <w:tc>
          <w:tcPr>
            <w:tcW w:w="2160" w:type="dxa"/>
          </w:tcPr>
          <w:p w:rsidR="000869EE" w:rsidRPr="005E1DA3" w:rsidRDefault="000869EE" w:rsidP="00F86DFF">
            <w:pPr>
              <w:spacing w:line="360" w:lineRule="auto"/>
              <w:rPr>
                <w:ins w:id="793" w:author="Bandana Shakya" w:date="2020-06-16T08:38:00Z"/>
                <w:rFonts w:ascii="Times New Roman" w:hAnsi="Times New Roman" w:cs="Times New Roman"/>
                <w:b/>
                <w:sz w:val="20"/>
                <w:szCs w:val="20"/>
              </w:rPr>
            </w:pPr>
            <w:ins w:id="794" w:author="Bandana Shakya" w:date="2020-06-16T08:38:00Z">
              <w:r w:rsidRPr="005E1DA3">
                <w:rPr>
                  <w:rFonts w:ascii="Times New Roman" w:hAnsi="Times New Roman" w:cs="Times New Roman"/>
                  <w:b/>
                  <w:sz w:val="20"/>
                  <w:szCs w:val="20"/>
                </w:rPr>
                <w:t xml:space="preserve">GNNR (China) </w:t>
              </w:r>
            </w:ins>
          </w:p>
        </w:tc>
        <w:tc>
          <w:tcPr>
            <w:tcW w:w="2160" w:type="dxa"/>
          </w:tcPr>
          <w:p w:rsidR="000869EE" w:rsidRPr="005E1DA3" w:rsidRDefault="000869EE" w:rsidP="00F86DFF">
            <w:pPr>
              <w:spacing w:line="360" w:lineRule="auto"/>
              <w:rPr>
                <w:ins w:id="795" w:author="Bandana Shakya" w:date="2020-06-16T08:38:00Z"/>
                <w:rFonts w:ascii="Times New Roman" w:hAnsi="Times New Roman" w:cs="Times New Roman"/>
                <w:b/>
                <w:sz w:val="20"/>
                <w:szCs w:val="20"/>
              </w:rPr>
            </w:pPr>
            <w:ins w:id="796" w:author="Bandana Shakya" w:date="2020-06-16T08:38:00Z">
              <w:r w:rsidRPr="005E1DA3">
                <w:rPr>
                  <w:rFonts w:ascii="Times New Roman" w:hAnsi="Times New Roman" w:cs="Times New Roman"/>
                  <w:b/>
                  <w:sz w:val="20"/>
                  <w:szCs w:val="20"/>
                </w:rPr>
                <w:t>NNP/TR (India)</w:t>
              </w:r>
            </w:ins>
          </w:p>
        </w:tc>
        <w:tc>
          <w:tcPr>
            <w:tcW w:w="2340" w:type="dxa"/>
          </w:tcPr>
          <w:p w:rsidR="000869EE" w:rsidRPr="005E1DA3" w:rsidRDefault="000869EE" w:rsidP="00F86DFF">
            <w:pPr>
              <w:spacing w:line="360" w:lineRule="auto"/>
              <w:rPr>
                <w:ins w:id="797" w:author="Bandana Shakya" w:date="2020-06-16T08:38:00Z"/>
                <w:rFonts w:ascii="Times New Roman" w:hAnsi="Times New Roman" w:cs="Times New Roman"/>
                <w:b/>
                <w:sz w:val="20"/>
                <w:szCs w:val="20"/>
              </w:rPr>
            </w:pPr>
            <w:ins w:id="798" w:author="Bandana Shakya" w:date="2020-06-16T08:38:00Z">
              <w:r w:rsidRPr="005E1DA3">
                <w:rPr>
                  <w:rFonts w:ascii="Times New Roman" w:hAnsi="Times New Roman" w:cs="Times New Roman"/>
                  <w:b/>
                  <w:sz w:val="20"/>
                  <w:szCs w:val="20"/>
                </w:rPr>
                <w:t>HKNP (Myanmar)</w:t>
              </w:r>
            </w:ins>
          </w:p>
        </w:tc>
      </w:tr>
      <w:tr w:rsidR="000869EE" w:rsidRPr="005E1DA3" w:rsidTr="00F86DFF">
        <w:trPr>
          <w:ins w:id="799" w:author="Bandana Shakya" w:date="2020-06-16T08:38:00Z"/>
        </w:trPr>
        <w:tc>
          <w:tcPr>
            <w:tcW w:w="2785" w:type="dxa"/>
          </w:tcPr>
          <w:p w:rsidR="000869EE" w:rsidRPr="005E1DA3" w:rsidRDefault="000869EE" w:rsidP="00F86DFF">
            <w:pPr>
              <w:spacing w:line="360" w:lineRule="auto"/>
              <w:rPr>
                <w:ins w:id="800" w:author="Bandana Shakya" w:date="2020-06-16T08:38:00Z"/>
                <w:rFonts w:ascii="Times New Roman" w:hAnsi="Times New Roman" w:cs="Times New Roman"/>
                <w:sz w:val="20"/>
                <w:szCs w:val="20"/>
              </w:rPr>
            </w:pPr>
            <w:ins w:id="801" w:author="Bandana Shakya" w:date="2020-06-16T08:38:00Z">
              <w:r w:rsidRPr="005E1DA3">
                <w:rPr>
                  <w:rFonts w:ascii="Times New Roman" w:hAnsi="Times New Roman" w:cs="Times New Roman"/>
                  <w:sz w:val="20"/>
                  <w:szCs w:val="20"/>
                </w:rPr>
                <w:t xml:space="preserve">1. Provisioning of medicinal plants/genetic resources </w:t>
              </w:r>
            </w:ins>
          </w:p>
        </w:tc>
        <w:tc>
          <w:tcPr>
            <w:tcW w:w="2160" w:type="dxa"/>
          </w:tcPr>
          <w:p w:rsidR="000869EE" w:rsidRPr="005E1DA3" w:rsidRDefault="000869EE" w:rsidP="00F86DFF">
            <w:pPr>
              <w:spacing w:line="360" w:lineRule="auto"/>
              <w:rPr>
                <w:ins w:id="802" w:author="Bandana Shakya" w:date="2020-06-16T08:38:00Z"/>
                <w:rFonts w:ascii="Times New Roman" w:hAnsi="Times New Roman" w:cs="Times New Roman"/>
                <w:sz w:val="20"/>
                <w:szCs w:val="20"/>
              </w:rPr>
            </w:pPr>
            <w:ins w:id="803" w:author="Bandana Shakya" w:date="2020-06-16T08:38:00Z">
              <w:r w:rsidRPr="005E1DA3">
                <w:rPr>
                  <w:rFonts w:ascii="Times New Roman" w:hAnsi="Times New Roman" w:cs="Times New Roman"/>
                  <w:sz w:val="20"/>
                  <w:szCs w:val="20"/>
                </w:rPr>
                <w:t>Medicinal plants (63%)</w:t>
              </w:r>
            </w:ins>
          </w:p>
        </w:tc>
        <w:tc>
          <w:tcPr>
            <w:tcW w:w="2160" w:type="dxa"/>
          </w:tcPr>
          <w:p w:rsidR="000869EE" w:rsidRPr="005E1DA3" w:rsidRDefault="000869EE" w:rsidP="00F86DFF">
            <w:pPr>
              <w:spacing w:line="360" w:lineRule="auto"/>
              <w:rPr>
                <w:ins w:id="804" w:author="Bandana Shakya" w:date="2020-06-16T08:38:00Z"/>
                <w:rFonts w:ascii="Times New Roman" w:hAnsi="Times New Roman" w:cs="Times New Roman"/>
                <w:sz w:val="20"/>
                <w:szCs w:val="20"/>
              </w:rPr>
            </w:pPr>
            <w:ins w:id="805" w:author="Bandana Shakya" w:date="2020-06-16T08:38:00Z">
              <w:r w:rsidRPr="005E1DA3">
                <w:rPr>
                  <w:rFonts w:ascii="Times New Roman" w:hAnsi="Times New Roman" w:cs="Times New Roman"/>
                  <w:sz w:val="20"/>
                  <w:szCs w:val="20"/>
                </w:rPr>
                <w:t>Genetic resources and medicinal plants (50%)</w:t>
              </w:r>
            </w:ins>
          </w:p>
        </w:tc>
        <w:tc>
          <w:tcPr>
            <w:tcW w:w="2340" w:type="dxa"/>
          </w:tcPr>
          <w:p w:rsidR="000869EE" w:rsidRPr="005E1DA3" w:rsidRDefault="000869EE" w:rsidP="00F86DFF">
            <w:pPr>
              <w:spacing w:line="360" w:lineRule="auto"/>
              <w:rPr>
                <w:ins w:id="806" w:author="Bandana Shakya" w:date="2020-06-16T08:38:00Z"/>
                <w:rFonts w:ascii="Times New Roman" w:hAnsi="Times New Roman" w:cs="Times New Roman"/>
                <w:sz w:val="20"/>
                <w:szCs w:val="20"/>
              </w:rPr>
            </w:pPr>
            <w:ins w:id="807" w:author="Bandana Shakya" w:date="2020-06-16T08:38:00Z">
              <w:r w:rsidRPr="005E1DA3">
                <w:rPr>
                  <w:rFonts w:ascii="Times New Roman" w:hAnsi="Times New Roman" w:cs="Times New Roman"/>
                  <w:sz w:val="20"/>
                  <w:szCs w:val="20"/>
                </w:rPr>
                <w:t>Medicinal plants (35%)</w:t>
              </w:r>
            </w:ins>
          </w:p>
        </w:tc>
      </w:tr>
      <w:tr w:rsidR="000869EE" w:rsidRPr="005E1DA3" w:rsidTr="00F86DFF">
        <w:trPr>
          <w:ins w:id="808" w:author="Bandana Shakya" w:date="2020-06-16T08:38:00Z"/>
        </w:trPr>
        <w:tc>
          <w:tcPr>
            <w:tcW w:w="2785" w:type="dxa"/>
          </w:tcPr>
          <w:p w:rsidR="000869EE" w:rsidRPr="005E1DA3" w:rsidRDefault="000869EE" w:rsidP="00F86DFF">
            <w:pPr>
              <w:spacing w:line="360" w:lineRule="auto"/>
              <w:rPr>
                <w:ins w:id="809" w:author="Bandana Shakya" w:date="2020-06-16T08:38:00Z"/>
                <w:rFonts w:ascii="Times New Roman" w:hAnsi="Times New Roman" w:cs="Times New Roman"/>
                <w:sz w:val="20"/>
                <w:szCs w:val="20"/>
              </w:rPr>
            </w:pPr>
            <w:ins w:id="810" w:author="Bandana Shakya" w:date="2020-06-16T08:38:00Z">
              <w:r w:rsidRPr="005E1DA3">
                <w:rPr>
                  <w:rFonts w:ascii="Times New Roman" w:hAnsi="Times New Roman" w:cs="Times New Roman"/>
                  <w:sz w:val="20"/>
                  <w:szCs w:val="20"/>
                </w:rPr>
                <w:t>2. Cultural services of recreation, education and heritage</w:t>
              </w:r>
            </w:ins>
          </w:p>
        </w:tc>
        <w:tc>
          <w:tcPr>
            <w:tcW w:w="2160" w:type="dxa"/>
          </w:tcPr>
          <w:p w:rsidR="000869EE" w:rsidRPr="005E1DA3" w:rsidRDefault="000869EE" w:rsidP="00F86DFF">
            <w:pPr>
              <w:spacing w:line="360" w:lineRule="auto"/>
              <w:rPr>
                <w:ins w:id="811" w:author="Bandana Shakya" w:date="2020-06-16T08:38:00Z"/>
                <w:rFonts w:ascii="Times New Roman" w:hAnsi="Times New Roman" w:cs="Times New Roman"/>
                <w:sz w:val="20"/>
                <w:szCs w:val="20"/>
              </w:rPr>
            </w:pPr>
            <w:ins w:id="812" w:author="Bandana Shakya" w:date="2020-06-16T08:38:00Z">
              <w:r w:rsidRPr="005E1DA3">
                <w:rPr>
                  <w:rFonts w:ascii="Times New Roman" w:hAnsi="Times New Roman" w:cs="Times New Roman"/>
                  <w:sz w:val="20"/>
                  <w:szCs w:val="20"/>
                </w:rPr>
                <w:t>Education and knowledge (50%); Recreation (47%)</w:t>
              </w:r>
            </w:ins>
          </w:p>
        </w:tc>
        <w:tc>
          <w:tcPr>
            <w:tcW w:w="2160" w:type="dxa"/>
          </w:tcPr>
          <w:p w:rsidR="000869EE" w:rsidRPr="005E1DA3" w:rsidRDefault="000869EE" w:rsidP="00F86DFF">
            <w:pPr>
              <w:spacing w:line="360" w:lineRule="auto"/>
              <w:rPr>
                <w:ins w:id="813" w:author="Bandana Shakya" w:date="2020-06-16T08:38:00Z"/>
                <w:rFonts w:ascii="Times New Roman" w:hAnsi="Times New Roman" w:cs="Times New Roman"/>
                <w:sz w:val="20"/>
                <w:szCs w:val="20"/>
              </w:rPr>
            </w:pPr>
            <w:ins w:id="814" w:author="Bandana Shakya" w:date="2020-06-16T08:38:00Z">
              <w:r w:rsidRPr="005E1DA3">
                <w:rPr>
                  <w:rFonts w:ascii="Times New Roman" w:hAnsi="Times New Roman" w:cs="Times New Roman"/>
                  <w:sz w:val="20"/>
                  <w:szCs w:val="20"/>
                </w:rPr>
                <w:t>Tourism and recreation (37%)</w:t>
              </w:r>
            </w:ins>
          </w:p>
        </w:tc>
        <w:tc>
          <w:tcPr>
            <w:tcW w:w="2340" w:type="dxa"/>
          </w:tcPr>
          <w:p w:rsidR="000869EE" w:rsidRPr="005E1DA3" w:rsidRDefault="000869EE" w:rsidP="00F86DFF">
            <w:pPr>
              <w:spacing w:line="360" w:lineRule="auto"/>
              <w:rPr>
                <w:ins w:id="815" w:author="Bandana Shakya" w:date="2020-06-16T08:38:00Z"/>
                <w:rFonts w:ascii="Times New Roman" w:hAnsi="Times New Roman" w:cs="Times New Roman"/>
                <w:sz w:val="20"/>
                <w:szCs w:val="20"/>
              </w:rPr>
            </w:pPr>
            <w:ins w:id="816" w:author="Bandana Shakya" w:date="2020-06-16T08:38:00Z">
              <w:r w:rsidRPr="005E1DA3">
                <w:rPr>
                  <w:rFonts w:ascii="Times New Roman" w:hAnsi="Times New Roman" w:cs="Times New Roman"/>
                  <w:sz w:val="20"/>
                  <w:szCs w:val="20"/>
                </w:rPr>
                <w:t>Heritage value and knowledge (27%)</w:t>
              </w:r>
            </w:ins>
          </w:p>
        </w:tc>
      </w:tr>
      <w:tr w:rsidR="000869EE" w:rsidRPr="005E1DA3" w:rsidTr="00F86DFF">
        <w:trPr>
          <w:ins w:id="817" w:author="Bandana Shakya" w:date="2020-06-16T08:38:00Z"/>
        </w:trPr>
        <w:tc>
          <w:tcPr>
            <w:tcW w:w="2785" w:type="dxa"/>
            <w:tcBorders>
              <w:bottom w:val="single" w:sz="4" w:space="0" w:color="auto"/>
            </w:tcBorders>
          </w:tcPr>
          <w:p w:rsidR="000869EE" w:rsidRPr="005E1DA3" w:rsidRDefault="000869EE" w:rsidP="00F86DFF">
            <w:pPr>
              <w:spacing w:line="360" w:lineRule="auto"/>
              <w:rPr>
                <w:ins w:id="818" w:author="Bandana Shakya" w:date="2020-06-16T08:38:00Z"/>
                <w:rFonts w:ascii="Times New Roman" w:hAnsi="Times New Roman" w:cs="Times New Roman"/>
                <w:sz w:val="20"/>
                <w:szCs w:val="20"/>
              </w:rPr>
            </w:pPr>
            <w:ins w:id="819" w:author="Bandana Shakya" w:date="2020-06-16T08:38:00Z">
              <w:r w:rsidRPr="005E1DA3">
                <w:rPr>
                  <w:rFonts w:ascii="Times New Roman" w:hAnsi="Times New Roman" w:cs="Times New Roman"/>
                  <w:sz w:val="20"/>
                  <w:szCs w:val="20"/>
                </w:rPr>
                <w:t>3. Habitat regulation</w:t>
              </w:r>
            </w:ins>
          </w:p>
        </w:tc>
        <w:tc>
          <w:tcPr>
            <w:tcW w:w="2160" w:type="dxa"/>
            <w:tcBorders>
              <w:bottom w:val="single" w:sz="4" w:space="0" w:color="auto"/>
            </w:tcBorders>
          </w:tcPr>
          <w:p w:rsidR="000869EE" w:rsidRPr="005E1DA3" w:rsidRDefault="000869EE" w:rsidP="00F86DFF">
            <w:pPr>
              <w:spacing w:line="360" w:lineRule="auto"/>
              <w:rPr>
                <w:ins w:id="820" w:author="Bandana Shakya" w:date="2020-06-16T08:38:00Z"/>
                <w:rFonts w:ascii="Times New Roman" w:hAnsi="Times New Roman" w:cs="Times New Roman"/>
                <w:sz w:val="20"/>
                <w:szCs w:val="20"/>
              </w:rPr>
            </w:pPr>
            <w:ins w:id="821" w:author="Bandana Shakya" w:date="2020-06-16T08:38:00Z">
              <w:r w:rsidRPr="005E1DA3">
                <w:rPr>
                  <w:rFonts w:ascii="Times New Roman" w:hAnsi="Times New Roman" w:cs="Times New Roman"/>
                  <w:sz w:val="20"/>
                  <w:szCs w:val="20"/>
                </w:rPr>
                <w:t>Habitat provisions (41%)</w:t>
              </w:r>
            </w:ins>
          </w:p>
        </w:tc>
        <w:tc>
          <w:tcPr>
            <w:tcW w:w="2160" w:type="dxa"/>
            <w:tcBorders>
              <w:bottom w:val="single" w:sz="4" w:space="0" w:color="auto"/>
            </w:tcBorders>
          </w:tcPr>
          <w:p w:rsidR="000869EE" w:rsidRPr="005E1DA3" w:rsidRDefault="000869EE" w:rsidP="00F86DFF">
            <w:pPr>
              <w:spacing w:line="360" w:lineRule="auto"/>
              <w:rPr>
                <w:ins w:id="822" w:author="Bandana Shakya" w:date="2020-06-16T08:38:00Z"/>
                <w:rFonts w:ascii="Times New Roman" w:hAnsi="Times New Roman" w:cs="Times New Roman"/>
                <w:sz w:val="20"/>
                <w:szCs w:val="20"/>
              </w:rPr>
            </w:pPr>
            <w:ins w:id="823" w:author="Bandana Shakya" w:date="2020-06-16T08:38:00Z">
              <w:r w:rsidRPr="005E1DA3">
                <w:rPr>
                  <w:rFonts w:ascii="Times New Roman" w:hAnsi="Times New Roman" w:cs="Times New Roman"/>
                  <w:sz w:val="20"/>
                  <w:szCs w:val="20"/>
                </w:rPr>
                <w:t>Habitat for important biodiversity (53%)</w:t>
              </w:r>
            </w:ins>
          </w:p>
        </w:tc>
        <w:tc>
          <w:tcPr>
            <w:tcW w:w="2340" w:type="dxa"/>
            <w:tcBorders>
              <w:bottom w:val="single" w:sz="4" w:space="0" w:color="auto"/>
            </w:tcBorders>
          </w:tcPr>
          <w:p w:rsidR="000869EE" w:rsidRPr="005E1DA3" w:rsidRDefault="000869EE" w:rsidP="00F86DFF">
            <w:pPr>
              <w:spacing w:line="360" w:lineRule="auto"/>
              <w:rPr>
                <w:ins w:id="824" w:author="Bandana Shakya" w:date="2020-06-16T08:38:00Z"/>
                <w:rFonts w:ascii="Times New Roman" w:hAnsi="Times New Roman" w:cs="Times New Roman"/>
                <w:sz w:val="20"/>
                <w:szCs w:val="20"/>
              </w:rPr>
            </w:pPr>
            <w:ins w:id="825" w:author="Bandana Shakya" w:date="2020-06-16T08:38:00Z">
              <w:r w:rsidRPr="005E1DA3">
                <w:rPr>
                  <w:rFonts w:ascii="Times New Roman" w:hAnsi="Times New Roman" w:cs="Times New Roman"/>
                  <w:sz w:val="20"/>
                  <w:szCs w:val="20"/>
                </w:rPr>
                <w:t>Habitat for ecological and evolution function (32%)</w:t>
              </w:r>
            </w:ins>
          </w:p>
        </w:tc>
      </w:tr>
      <w:tr w:rsidR="000869EE" w:rsidRPr="005E1DA3" w:rsidTr="00F86DFF">
        <w:trPr>
          <w:ins w:id="826" w:author="Bandana Shakya" w:date="2020-06-16T08:38:00Z"/>
        </w:trPr>
        <w:tc>
          <w:tcPr>
            <w:tcW w:w="2785" w:type="dxa"/>
            <w:tcBorders>
              <w:top w:val="single" w:sz="4" w:space="0" w:color="auto"/>
              <w:bottom w:val="single" w:sz="4" w:space="0" w:color="auto"/>
            </w:tcBorders>
          </w:tcPr>
          <w:p w:rsidR="000869EE" w:rsidRPr="005E1DA3" w:rsidRDefault="000869EE" w:rsidP="00F86DFF">
            <w:pPr>
              <w:spacing w:line="360" w:lineRule="auto"/>
              <w:rPr>
                <w:ins w:id="827" w:author="Bandana Shakya" w:date="2020-06-16T08:38:00Z"/>
                <w:rFonts w:ascii="Times New Roman" w:hAnsi="Times New Roman" w:cs="Times New Roman"/>
                <w:sz w:val="20"/>
                <w:szCs w:val="20"/>
              </w:rPr>
            </w:pPr>
            <w:ins w:id="828" w:author="Bandana Shakya" w:date="2020-06-16T08:38:00Z">
              <w:r w:rsidRPr="005E1DA3">
                <w:rPr>
                  <w:rFonts w:ascii="Times New Roman" w:hAnsi="Times New Roman" w:cs="Times New Roman"/>
                  <w:sz w:val="20"/>
                  <w:szCs w:val="20"/>
                </w:rPr>
                <w:t xml:space="preserve">4. Water provision and regulation </w:t>
              </w:r>
            </w:ins>
          </w:p>
        </w:tc>
        <w:tc>
          <w:tcPr>
            <w:tcW w:w="2160" w:type="dxa"/>
            <w:tcBorders>
              <w:top w:val="single" w:sz="4" w:space="0" w:color="auto"/>
              <w:bottom w:val="single" w:sz="4" w:space="0" w:color="auto"/>
            </w:tcBorders>
          </w:tcPr>
          <w:p w:rsidR="000869EE" w:rsidRPr="005E1DA3" w:rsidRDefault="000869EE" w:rsidP="00F86DFF">
            <w:pPr>
              <w:spacing w:line="360" w:lineRule="auto"/>
              <w:rPr>
                <w:ins w:id="829" w:author="Bandana Shakya" w:date="2020-06-16T08:38:00Z"/>
                <w:rFonts w:ascii="Times New Roman" w:hAnsi="Times New Roman" w:cs="Times New Roman"/>
                <w:sz w:val="20"/>
                <w:szCs w:val="20"/>
              </w:rPr>
            </w:pPr>
            <w:ins w:id="830" w:author="Bandana Shakya" w:date="2020-06-16T08:38:00Z">
              <w:r w:rsidRPr="005E1DA3">
                <w:rPr>
                  <w:rFonts w:ascii="Times New Roman" w:hAnsi="Times New Roman" w:cs="Times New Roman"/>
                  <w:sz w:val="20"/>
                  <w:szCs w:val="20"/>
                </w:rPr>
                <w:t>Provision of water (23%)</w:t>
              </w:r>
            </w:ins>
          </w:p>
        </w:tc>
        <w:tc>
          <w:tcPr>
            <w:tcW w:w="2160" w:type="dxa"/>
            <w:tcBorders>
              <w:top w:val="single" w:sz="4" w:space="0" w:color="auto"/>
              <w:bottom w:val="single" w:sz="4" w:space="0" w:color="auto"/>
            </w:tcBorders>
          </w:tcPr>
          <w:p w:rsidR="000869EE" w:rsidRPr="005E1DA3" w:rsidRDefault="000869EE" w:rsidP="00F86DFF">
            <w:pPr>
              <w:spacing w:line="360" w:lineRule="auto"/>
              <w:rPr>
                <w:ins w:id="831" w:author="Bandana Shakya" w:date="2020-06-16T08:38:00Z"/>
                <w:rFonts w:ascii="Times New Roman" w:hAnsi="Times New Roman" w:cs="Times New Roman"/>
                <w:sz w:val="20"/>
                <w:szCs w:val="20"/>
              </w:rPr>
            </w:pPr>
            <w:ins w:id="832" w:author="Bandana Shakya" w:date="2020-06-16T08:38:00Z">
              <w:r>
                <w:rPr>
                  <w:rFonts w:ascii="Times New Roman" w:hAnsi="Times New Roman" w:cs="Times New Roman"/>
                  <w:sz w:val="20"/>
                  <w:szCs w:val="20"/>
                </w:rPr>
                <w:t>Water flow and cycle</w:t>
              </w:r>
              <w:r w:rsidRPr="005E1DA3">
                <w:rPr>
                  <w:rFonts w:ascii="Times New Roman" w:hAnsi="Times New Roman" w:cs="Times New Roman"/>
                  <w:sz w:val="20"/>
                  <w:szCs w:val="20"/>
                </w:rPr>
                <w:t xml:space="preserve"> maintenance (31%)</w:t>
              </w:r>
            </w:ins>
          </w:p>
        </w:tc>
        <w:tc>
          <w:tcPr>
            <w:tcW w:w="2340" w:type="dxa"/>
            <w:tcBorders>
              <w:top w:val="single" w:sz="4" w:space="0" w:color="auto"/>
              <w:bottom w:val="single" w:sz="4" w:space="0" w:color="auto"/>
            </w:tcBorders>
          </w:tcPr>
          <w:p w:rsidR="000869EE" w:rsidRPr="005E1DA3" w:rsidRDefault="000869EE" w:rsidP="00F86DFF">
            <w:pPr>
              <w:spacing w:line="360" w:lineRule="auto"/>
              <w:rPr>
                <w:ins w:id="833" w:author="Bandana Shakya" w:date="2020-06-16T08:38:00Z"/>
                <w:rFonts w:ascii="Times New Roman" w:hAnsi="Times New Roman" w:cs="Times New Roman"/>
                <w:sz w:val="20"/>
                <w:szCs w:val="20"/>
              </w:rPr>
            </w:pPr>
            <w:ins w:id="834" w:author="Bandana Shakya" w:date="2020-06-16T08:38:00Z">
              <w:r w:rsidRPr="005E1DA3">
                <w:rPr>
                  <w:rFonts w:ascii="Times New Roman" w:hAnsi="Times New Roman" w:cs="Times New Roman"/>
                  <w:sz w:val="20"/>
                  <w:szCs w:val="20"/>
                </w:rPr>
                <w:t>Fresh water provision (62%), Water regulation (58%)</w:t>
              </w:r>
            </w:ins>
          </w:p>
        </w:tc>
      </w:tr>
    </w:tbl>
    <w:p w:rsidR="000869EE" w:rsidRDefault="000869EE" w:rsidP="00B3588E">
      <w:pPr>
        <w:spacing w:line="480" w:lineRule="auto"/>
        <w:rPr>
          <w:ins w:id="835" w:author="Bandana Shakya" w:date="2020-06-16T13:20:00Z"/>
          <w:rFonts w:ascii="Times New Roman" w:hAnsi="Times New Roman" w:cs="Times New Roman"/>
          <w:b/>
          <w:sz w:val="24"/>
          <w:szCs w:val="24"/>
        </w:rPr>
      </w:pPr>
    </w:p>
    <w:p w:rsidR="00935004" w:rsidRDefault="00743E22" w:rsidP="00B3588E">
      <w:pPr>
        <w:spacing w:line="480" w:lineRule="auto"/>
        <w:rPr>
          <w:ins w:id="836" w:author="Bandana Shakya" w:date="2020-06-17T14:17:00Z"/>
          <w:rFonts w:ascii="Times New Roman" w:hAnsi="Times New Roman" w:cs="Times New Roman"/>
          <w:color w:val="000000" w:themeColor="text1"/>
          <w:sz w:val="24"/>
          <w:szCs w:val="24"/>
        </w:rPr>
      </w:pPr>
      <w:ins w:id="837" w:author="Bandana Shakya" w:date="2020-06-26T13:34:00Z">
        <w:r>
          <w:rPr>
            <w:rFonts w:ascii="Times New Roman" w:hAnsi="Times New Roman" w:cs="Times New Roman"/>
            <w:color w:val="000000" w:themeColor="text1"/>
            <w:sz w:val="24"/>
            <w:szCs w:val="24"/>
          </w:rPr>
          <w:t xml:space="preserve">In terms of </w:t>
        </w:r>
      </w:ins>
      <w:ins w:id="838" w:author="Bandana Shakya" w:date="2020-06-26T13:35:00Z">
        <w:r>
          <w:rPr>
            <w:rFonts w:ascii="Times New Roman" w:hAnsi="Times New Roman" w:cs="Times New Roman"/>
            <w:color w:val="000000" w:themeColor="text1"/>
            <w:sz w:val="24"/>
            <w:szCs w:val="24"/>
          </w:rPr>
          <w:t xml:space="preserve">cumulative </w:t>
        </w:r>
      </w:ins>
      <w:ins w:id="839" w:author="Bandana Shakya" w:date="2020-06-26T13:34:00Z">
        <w:r>
          <w:rPr>
            <w:rFonts w:ascii="Times New Roman" w:hAnsi="Times New Roman" w:cs="Times New Roman"/>
            <w:color w:val="000000" w:themeColor="text1"/>
            <w:sz w:val="24"/>
            <w:szCs w:val="24"/>
          </w:rPr>
          <w:t xml:space="preserve">vulnerability and </w:t>
        </w:r>
      </w:ins>
      <w:ins w:id="840" w:author="Bandana Shakya" w:date="2020-06-26T13:35:00Z">
        <w:r>
          <w:rPr>
            <w:rFonts w:ascii="Times New Roman" w:hAnsi="Times New Roman" w:cs="Times New Roman"/>
            <w:color w:val="000000" w:themeColor="text1"/>
            <w:sz w:val="24"/>
            <w:szCs w:val="24"/>
          </w:rPr>
          <w:t>usefulness</w:t>
        </w:r>
      </w:ins>
      <w:ins w:id="841" w:author="Bandana Shakya" w:date="2020-06-26T13:34:00Z">
        <w:r>
          <w:rPr>
            <w:rFonts w:ascii="Times New Roman" w:hAnsi="Times New Roman" w:cs="Times New Roman"/>
            <w:color w:val="000000" w:themeColor="text1"/>
            <w:sz w:val="24"/>
            <w:szCs w:val="24"/>
          </w:rPr>
          <w:t xml:space="preserve"> </w:t>
        </w:r>
      </w:ins>
      <w:ins w:id="842" w:author="Bandana Shakya" w:date="2020-06-26T13:35:00Z">
        <w:r>
          <w:rPr>
            <w:rFonts w:ascii="Times New Roman" w:hAnsi="Times New Roman" w:cs="Times New Roman"/>
            <w:color w:val="000000" w:themeColor="text1"/>
            <w:sz w:val="24"/>
            <w:szCs w:val="24"/>
          </w:rPr>
          <w:t xml:space="preserve">of the </w:t>
        </w:r>
      </w:ins>
      <w:ins w:id="843" w:author="Bandana Shakya" w:date="2020-06-17T13:54:00Z">
        <w:r w:rsidR="002C5407">
          <w:rPr>
            <w:rFonts w:ascii="Times New Roman" w:hAnsi="Times New Roman" w:cs="Times New Roman"/>
            <w:color w:val="000000" w:themeColor="text1"/>
            <w:sz w:val="24"/>
            <w:szCs w:val="24"/>
          </w:rPr>
          <w:t xml:space="preserve">four </w:t>
        </w:r>
      </w:ins>
      <w:ins w:id="844" w:author="Bandana Shakya" w:date="2020-06-26T13:35:00Z">
        <w:r>
          <w:rPr>
            <w:rFonts w:ascii="Times New Roman" w:hAnsi="Times New Roman" w:cs="Times New Roman"/>
            <w:color w:val="000000" w:themeColor="text1"/>
            <w:sz w:val="24"/>
            <w:szCs w:val="24"/>
          </w:rPr>
          <w:t>prioritized s</w:t>
        </w:r>
      </w:ins>
      <w:ins w:id="845" w:author="Bandana Shakya" w:date="2020-06-17T13:54:00Z">
        <w:r w:rsidR="002C5407">
          <w:rPr>
            <w:rFonts w:ascii="Times New Roman" w:hAnsi="Times New Roman" w:cs="Times New Roman"/>
            <w:color w:val="000000" w:themeColor="text1"/>
            <w:sz w:val="24"/>
            <w:szCs w:val="24"/>
          </w:rPr>
          <w:t xml:space="preserve">ervices </w:t>
        </w:r>
      </w:ins>
      <w:ins w:id="846" w:author="Bandana Shakya" w:date="2020-06-17T13:55:00Z">
        <w:r w:rsidR="005363EC">
          <w:rPr>
            <w:rFonts w:ascii="Times New Roman" w:hAnsi="Times New Roman" w:cs="Times New Roman"/>
            <w:color w:val="000000" w:themeColor="text1"/>
            <w:sz w:val="24"/>
            <w:szCs w:val="24"/>
          </w:rPr>
          <w:t xml:space="preserve">(Figure 2), it </w:t>
        </w:r>
      </w:ins>
      <w:ins w:id="847" w:author="Bandana Shakya" w:date="2020-06-26T13:35:00Z">
        <w:r>
          <w:rPr>
            <w:rFonts w:ascii="Times New Roman" w:hAnsi="Times New Roman" w:cs="Times New Roman"/>
            <w:color w:val="000000" w:themeColor="text1"/>
            <w:sz w:val="24"/>
            <w:szCs w:val="24"/>
          </w:rPr>
          <w:t xml:space="preserve">was </w:t>
        </w:r>
      </w:ins>
      <w:ins w:id="848" w:author="Bandana Shakya" w:date="2020-06-17T13:55:00Z">
        <w:r w:rsidR="005363EC">
          <w:rPr>
            <w:rFonts w:ascii="Times New Roman" w:hAnsi="Times New Roman" w:cs="Times New Roman"/>
            <w:color w:val="000000" w:themeColor="text1"/>
            <w:sz w:val="24"/>
            <w:szCs w:val="24"/>
          </w:rPr>
          <w:t xml:space="preserve">evident that all </w:t>
        </w:r>
      </w:ins>
      <w:ins w:id="849" w:author="Bandana Shakya" w:date="2020-06-17T13:01:00Z">
        <w:r w:rsidR="003C4AC2">
          <w:rPr>
            <w:rFonts w:ascii="Times New Roman" w:hAnsi="Times New Roman" w:cs="Times New Roman"/>
            <w:color w:val="000000" w:themeColor="text1"/>
            <w:sz w:val="24"/>
            <w:szCs w:val="24"/>
          </w:rPr>
          <w:t>services</w:t>
        </w:r>
      </w:ins>
      <w:ins w:id="850" w:author="Bandana Shakya" w:date="2020-06-17T13:55:00Z">
        <w:r w:rsidR="005363EC">
          <w:rPr>
            <w:rFonts w:ascii="Times New Roman" w:hAnsi="Times New Roman" w:cs="Times New Roman"/>
            <w:color w:val="000000" w:themeColor="text1"/>
            <w:sz w:val="24"/>
            <w:szCs w:val="24"/>
          </w:rPr>
          <w:t xml:space="preserve"> </w:t>
        </w:r>
      </w:ins>
      <w:ins w:id="851" w:author="Bandana Shakya" w:date="2020-06-17T13:13:00Z">
        <w:r w:rsidR="00D63915">
          <w:rPr>
            <w:rFonts w:ascii="Times New Roman" w:hAnsi="Times New Roman" w:cs="Times New Roman"/>
            <w:color w:val="000000" w:themeColor="text1"/>
            <w:sz w:val="24"/>
            <w:szCs w:val="24"/>
          </w:rPr>
          <w:t>ha</w:t>
        </w:r>
      </w:ins>
      <w:ins w:id="852" w:author="Bandana Shakya" w:date="2020-06-30T08:01:00Z">
        <w:r w:rsidR="00742833">
          <w:rPr>
            <w:rFonts w:ascii="Times New Roman" w:hAnsi="Times New Roman" w:cs="Times New Roman"/>
            <w:color w:val="000000" w:themeColor="text1"/>
            <w:sz w:val="24"/>
            <w:szCs w:val="24"/>
          </w:rPr>
          <w:t xml:space="preserve">d </w:t>
        </w:r>
      </w:ins>
      <w:ins w:id="853" w:author="Bandana Shakya" w:date="2020-06-17T13:13:00Z">
        <w:r w:rsidR="00D63915">
          <w:rPr>
            <w:rFonts w:ascii="Times New Roman" w:hAnsi="Times New Roman" w:cs="Times New Roman"/>
            <w:color w:val="000000" w:themeColor="text1"/>
            <w:sz w:val="24"/>
            <w:szCs w:val="24"/>
          </w:rPr>
          <w:t xml:space="preserve">higher vulnerability </w:t>
        </w:r>
      </w:ins>
      <w:ins w:id="854" w:author="Bandana Shakya" w:date="2020-06-17T13:15:00Z">
        <w:r w:rsidR="00D63915">
          <w:rPr>
            <w:rFonts w:ascii="Times New Roman" w:hAnsi="Times New Roman" w:cs="Times New Roman"/>
            <w:color w:val="000000" w:themeColor="text1"/>
            <w:sz w:val="24"/>
            <w:szCs w:val="24"/>
          </w:rPr>
          <w:t xml:space="preserve">score range of 69-94% and </w:t>
        </w:r>
      </w:ins>
      <w:ins w:id="855" w:author="Bandana Shakya" w:date="2020-06-17T13:13:00Z">
        <w:r w:rsidR="00D63915">
          <w:rPr>
            <w:rFonts w:ascii="Times New Roman" w:hAnsi="Times New Roman" w:cs="Times New Roman"/>
            <w:color w:val="000000" w:themeColor="text1"/>
            <w:sz w:val="24"/>
            <w:szCs w:val="24"/>
          </w:rPr>
          <w:t>usefilness score rang</w:t>
        </w:r>
      </w:ins>
      <w:ins w:id="856" w:author="Bandana Shakya" w:date="2020-06-17T13:15:00Z">
        <w:r w:rsidR="00D63915">
          <w:rPr>
            <w:rFonts w:ascii="Times New Roman" w:hAnsi="Times New Roman" w:cs="Times New Roman"/>
            <w:color w:val="000000" w:themeColor="text1"/>
            <w:sz w:val="24"/>
            <w:szCs w:val="24"/>
          </w:rPr>
          <w:t xml:space="preserve">e of 77-96%. </w:t>
        </w:r>
      </w:ins>
      <w:ins w:id="857" w:author="Bandana Shakya" w:date="2020-06-26T13:36:00Z">
        <w:r w:rsidR="00301D07">
          <w:rPr>
            <w:rFonts w:ascii="Times New Roman" w:hAnsi="Times New Roman" w:cs="Times New Roman"/>
            <w:color w:val="000000" w:themeColor="text1"/>
            <w:sz w:val="24"/>
            <w:szCs w:val="24"/>
          </w:rPr>
          <w:t>The perception was that a</w:t>
        </w:r>
      </w:ins>
      <w:ins w:id="858" w:author="Bandana Shakya" w:date="2020-06-17T13:16:00Z">
        <w:r w:rsidR="00467E05">
          <w:rPr>
            <w:rFonts w:ascii="Times New Roman" w:hAnsi="Times New Roman" w:cs="Times New Roman"/>
            <w:color w:val="000000" w:themeColor="text1"/>
            <w:sz w:val="24"/>
            <w:szCs w:val="24"/>
          </w:rPr>
          <w:t xml:space="preserve">ll services </w:t>
        </w:r>
      </w:ins>
      <w:ins w:id="859" w:author="Bandana Shakya" w:date="2020-06-17T13:17:00Z">
        <w:r w:rsidR="00467E05">
          <w:rPr>
            <w:rFonts w:ascii="Times New Roman" w:hAnsi="Times New Roman" w:cs="Times New Roman"/>
            <w:color w:val="000000" w:themeColor="text1"/>
            <w:sz w:val="24"/>
            <w:szCs w:val="24"/>
          </w:rPr>
          <w:t>cater</w:t>
        </w:r>
      </w:ins>
      <w:ins w:id="860" w:author="Bandana Shakya" w:date="2020-06-26T13:36:00Z">
        <w:r w:rsidR="00301D07">
          <w:rPr>
            <w:rFonts w:ascii="Times New Roman" w:hAnsi="Times New Roman" w:cs="Times New Roman"/>
            <w:color w:val="000000" w:themeColor="text1"/>
            <w:sz w:val="24"/>
            <w:szCs w:val="24"/>
          </w:rPr>
          <w:t>ed</w:t>
        </w:r>
      </w:ins>
      <w:ins w:id="861" w:author="Bandana Shakya" w:date="2020-06-17T13:17:00Z">
        <w:r w:rsidR="00467E05">
          <w:rPr>
            <w:rFonts w:ascii="Times New Roman" w:hAnsi="Times New Roman" w:cs="Times New Roman"/>
            <w:color w:val="000000" w:themeColor="text1"/>
            <w:sz w:val="24"/>
            <w:szCs w:val="24"/>
          </w:rPr>
          <w:t xml:space="preserve"> to multiple user</w:t>
        </w:r>
      </w:ins>
      <w:ins w:id="862" w:author="Bandana Shakya" w:date="2020-06-26T13:36:00Z">
        <w:r w:rsidR="00301D07">
          <w:rPr>
            <w:rFonts w:ascii="Times New Roman" w:hAnsi="Times New Roman" w:cs="Times New Roman"/>
            <w:color w:val="000000" w:themeColor="text1"/>
            <w:sz w:val="24"/>
            <w:szCs w:val="24"/>
          </w:rPr>
          <w:t>s</w:t>
        </w:r>
      </w:ins>
      <w:ins w:id="863" w:author="Bandana Shakya" w:date="2020-06-17T13:17:00Z">
        <w:r w:rsidR="00467E05">
          <w:rPr>
            <w:rFonts w:ascii="Times New Roman" w:hAnsi="Times New Roman" w:cs="Times New Roman"/>
            <w:color w:val="000000" w:themeColor="text1"/>
            <w:sz w:val="24"/>
            <w:szCs w:val="24"/>
          </w:rPr>
          <w:t xml:space="preserve"> </w:t>
        </w:r>
      </w:ins>
      <w:ins w:id="864" w:author="Bandana Shakya" w:date="2020-06-26T13:37:00Z">
        <w:r w:rsidR="00301D07">
          <w:rPr>
            <w:rFonts w:ascii="Times New Roman" w:hAnsi="Times New Roman" w:cs="Times New Roman"/>
            <w:color w:val="000000" w:themeColor="text1"/>
            <w:sz w:val="24"/>
            <w:szCs w:val="24"/>
          </w:rPr>
          <w:t>w</w:t>
        </w:r>
      </w:ins>
      <w:ins w:id="865" w:author="Bandana Shakya" w:date="2020-06-17T13:18:00Z">
        <w:r w:rsidR="00957795">
          <w:rPr>
            <w:rFonts w:ascii="Times New Roman" w:hAnsi="Times New Roman" w:cs="Times New Roman"/>
            <w:color w:val="000000" w:themeColor="text1"/>
            <w:sz w:val="24"/>
            <w:szCs w:val="24"/>
          </w:rPr>
          <w:t xml:space="preserve">ith beneficiaries </w:t>
        </w:r>
        <w:r w:rsidR="00957795">
          <w:rPr>
            <w:rFonts w:ascii="Times New Roman" w:hAnsi="Times New Roman" w:cs="Times New Roman"/>
            <w:color w:val="000000" w:themeColor="text1"/>
            <w:sz w:val="24"/>
            <w:szCs w:val="24"/>
          </w:rPr>
          <w:lastRenderedPageBreak/>
          <w:t xml:space="preserve">at </w:t>
        </w:r>
      </w:ins>
      <w:ins w:id="866" w:author="Bandana Shakya" w:date="2020-06-17T13:17:00Z">
        <w:r w:rsidR="00957795">
          <w:rPr>
            <w:rFonts w:ascii="Times New Roman" w:hAnsi="Times New Roman" w:cs="Times New Roman"/>
            <w:color w:val="000000" w:themeColor="text1"/>
            <w:sz w:val="24"/>
            <w:szCs w:val="24"/>
          </w:rPr>
          <w:t>local-national</w:t>
        </w:r>
      </w:ins>
      <w:ins w:id="867" w:author="Bandana Shakya" w:date="2020-06-26T13:37:00Z">
        <w:r w:rsidR="00301D07">
          <w:rPr>
            <w:rFonts w:ascii="Times New Roman" w:hAnsi="Times New Roman" w:cs="Times New Roman"/>
            <w:color w:val="000000" w:themeColor="text1"/>
            <w:sz w:val="24"/>
            <w:szCs w:val="24"/>
          </w:rPr>
          <w:t xml:space="preserve"> (within the country)</w:t>
        </w:r>
      </w:ins>
      <w:ins w:id="868" w:author="Bandana Shakya" w:date="2020-06-17T13:18:00Z">
        <w:r w:rsidR="00957795">
          <w:rPr>
            <w:rFonts w:ascii="Times New Roman" w:hAnsi="Times New Roman" w:cs="Times New Roman"/>
            <w:color w:val="000000" w:themeColor="text1"/>
            <w:sz w:val="24"/>
            <w:szCs w:val="24"/>
          </w:rPr>
          <w:t>, regional</w:t>
        </w:r>
      </w:ins>
      <w:ins w:id="869" w:author="Bandana Shakya" w:date="2020-06-30T15:38:00Z">
        <w:r w:rsidR="00F46E58">
          <w:rPr>
            <w:rFonts w:ascii="Times New Roman" w:hAnsi="Times New Roman" w:cs="Times New Roman"/>
            <w:color w:val="000000" w:themeColor="text1"/>
            <w:sz w:val="24"/>
            <w:szCs w:val="24"/>
          </w:rPr>
          <w:t xml:space="preserve"> </w:t>
        </w:r>
      </w:ins>
      <w:ins w:id="870" w:author="Bandana Shakya" w:date="2020-06-26T13:37:00Z">
        <w:r w:rsidR="00301D07">
          <w:rPr>
            <w:rFonts w:ascii="Times New Roman" w:hAnsi="Times New Roman" w:cs="Times New Roman"/>
            <w:color w:val="000000" w:themeColor="text1"/>
            <w:sz w:val="24"/>
            <w:szCs w:val="24"/>
          </w:rPr>
          <w:t>(across landscape)</w:t>
        </w:r>
      </w:ins>
      <w:ins w:id="871" w:author="Bandana Shakya" w:date="2020-06-17T13:18:00Z">
        <w:r w:rsidR="00957795">
          <w:rPr>
            <w:rFonts w:ascii="Times New Roman" w:hAnsi="Times New Roman" w:cs="Times New Roman"/>
            <w:color w:val="000000" w:themeColor="text1"/>
            <w:sz w:val="24"/>
            <w:szCs w:val="24"/>
          </w:rPr>
          <w:t xml:space="preserve"> and global scale</w:t>
        </w:r>
      </w:ins>
      <w:ins w:id="872" w:author="Bandana Shakya" w:date="2020-06-26T13:37:00Z">
        <w:r w:rsidR="00301D07">
          <w:rPr>
            <w:rFonts w:ascii="Times New Roman" w:hAnsi="Times New Roman" w:cs="Times New Roman"/>
            <w:color w:val="000000" w:themeColor="text1"/>
            <w:sz w:val="24"/>
            <w:szCs w:val="24"/>
          </w:rPr>
          <w:t xml:space="preserve"> (beyond the three countries)</w:t>
        </w:r>
      </w:ins>
      <w:ins w:id="873" w:author="Bandana Shakya" w:date="2020-06-17T13:18:00Z">
        <w:r w:rsidR="00957795">
          <w:rPr>
            <w:rFonts w:ascii="Times New Roman" w:hAnsi="Times New Roman" w:cs="Times New Roman"/>
            <w:color w:val="000000" w:themeColor="text1"/>
            <w:sz w:val="24"/>
            <w:szCs w:val="24"/>
          </w:rPr>
          <w:t xml:space="preserve">. </w:t>
        </w:r>
      </w:ins>
      <w:ins w:id="874" w:author="Bandana Shakya" w:date="2020-06-17T13:19:00Z">
        <w:r w:rsidR="00C4755D">
          <w:rPr>
            <w:rFonts w:ascii="Times New Roman" w:hAnsi="Times New Roman" w:cs="Times New Roman"/>
            <w:color w:val="000000" w:themeColor="text1"/>
            <w:sz w:val="24"/>
            <w:szCs w:val="24"/>
          </w:rPr>
          <w:t xml:space="preserve">For example, the </w:t>
        </w:r>
      </w:ins>
      <w:moveToRangeStart w:id="875" w:author="Bandana Shakya" w:date="2020-06-16T13:19:00Z" w:name="move43205996"/>
      <w:moveTo w:id="876" w:author="Bandana Shakya" w:date="2020-06-16T13:19:00Z">
        <w:del w:id="877" w:author="Bandana Shakya" w:date="2020-06-17T13:19:00Z">
          <w:r w:rsidR="00B85595" w:rsidRPr="00E636B0" w:rsidDel="00C4755D">
            <w:rPr>
              <w:rFonts w:ascii="Times New Roman" w:hAnsi="Times New Roman" w:cs="Times New Roman"/>
              <w:color w:val="000000" w:themeColor="text1"/>
              <w:sz w:val="24"/>
              <w:szCs w:val="24"/>
            </w:rPr>
            <w:delText xml:space="preserve">The </w:delText>
          </w:r>
        </w:del>
        <w:r w:rsidR="00B85595" w:rsidRPr="00E636B0">
          <w:rPr>
            <w:rFonts w:ascii="Times New Roman" w:hAnsi="Times New Roman" w:cs="Times New Roman"/>
            <w:color w:val="000000" w:themeColor="text1"/>
            <w:sz w:val="24"/>
            <w:szCs w:val="24"/>
          </w:rPr>
          <w:t xml:space="preserve">water </w:t>
        </w:r>
        <w:r w:rsidR="00B85595">
          <w:rPr>
            <w:rFonts w:ascii="Times New Roman" w:hAnsi="Times New Roman" w:cs="Times New Roman"/>
            <w:color w:val="000000" w:themeColor="text1"/>
            <w:sz w:val="24"/>
            <w:szCs w:val="24"/>
          </w:rPr>
          <w:t xml:space="preserve">provisioning and </w:t>
        </w:r>
        <w:r w:rsidR="00B85595" w:rsidRPr="00E636B0">
          <w:rPr>
            <w:rFonts w:ascii="Times New Roman" w:hAnsi="Times New Roman" w:cs="Times New Roman"/>
            <w:color w:val="000000" w:themeColor="text1"/>
            <w:sz w:val="24"/>
            <w:szCs w:val="24"/>
          </w:rPr>
          <w:t>regulating services</w:t>
        </w:r>
        <w:r w:rsidR="00B85595">
          <w:rPr>
            <w:rFonts w:ascii="Times New Roman" w:hAnsi="Times New Roman" w:cs="Times New Roman"/>
            <w:color w:val="000000" w:themeColor="text1"/>
            <w:sz w:val="24"/>
            <w:szCs w:val="24"/>
          </w:rPr>
          <w:t xml:space="preserve"> </w:t>
        </w:r>
        <w:del w:id="878" w:author="Bandana Shakya" w:date="2020-06-16T13:21:00Z">
          <w:r w:rsidR="00B85595" w:rsidDel="000C44AA">
            <w:rPr>
              <w:rFonts w:ascii="Times New Roman" w:hAnsi="Times New Roman" w:cs="Times New Roman"/>
              <w:color w:val="000000" w:themeColor="text1"/>
              <w:sz w:val="24"/>
              <w:szCs w:val="24"/>
            </w:rPr>
            <w:delText>(</w:delText>
          </w:r>
        </w:del>
        <w:del w:id="879" w:author="Bandana Shakya" w:date="2020-06-17T13:19:00Z">
          <w:r w:rsidR="00B85595" w:rsidDel="00C4755D">
            <w:rPr>
              <w:rFonts w:ascii="Times New Roman" w:hAnsi="Times New Roman" w:cs="Times New Roman"/>
              <w:color w:val="000000" w:themeColor="text1"/>
              <w:sz w:val="24"/>
              <w:szCs w:val="24"/>
            </w:rPr>
            <w:delText>usefulness score range</w:delText>
          </w:r>
        </w:del>
        <w:del w:id="880" w:author="Bandana Shakya" w:date="2020-06-16T13:21:00Z">
          <w:r w:rsidR="00B85595" w:rsidDel="000C44AA">
            <w:rPr>
              <w:rFonts w:ascii="Times New Roman" w:hAnsi="Times New Roman" w:cs="Times New Roman"/>
              <w:color w:val="000000" w:themeColor="text1"/>
              <w:sz w:val="24"/>
              <w:szCs w:val="24"/>
            </w:rPr>
            <w:delText xml:space="preserve">: </w:delText>
          </w:r>
        </w:del>
        <w:del w:id="881" w:author="Bandana Shakya" w:date="2020-06-17T13:19:00Z">
          <w:r w:rsidR="00B85595" w:rsidDel="00C4755D">
            <w:rPr>
              <w:rFonts w:ascii="Times New Roman" w:hAnsi="Times New Roman" w:cs="Times New Roman"/>
              <w:color w:val="000000" w:themeColor="text1"/>
              <w:sz w:val="24"/>
              <w:szCs w:val="24"/>
            </w:rPr>
            <w:delText>67-70%</w:delText>
          </w:r>
        </w:del>
        <w:del w:id="882" w:author="Bandana Shakya" w:date="2020-06-16T13:21:00Z">
          <w:r w:rsidR="00B85595" w:rsidDel="000C44AA">
            <w:rPr>
              <w:rFonts w:ascii="Times New Roman" w:hAnsi="Times New Roman" w:cs="Times New Roman"/>
              <w:color w:val="000000" w:themeColor="text1"/>
              <w:sz w:val="24"/>
              <w:szCs w:val="24"/>
            </w:rPr>
            <w:delText>)</w:delText>
          </w:r>
        </w:del>
        <w:del w:id="883" w:author="Bandana Shakya" w:date="2020-06-17T13:19:00Z">
          <w:r w:rsidR="00B85595" w:rsidDel="00C4755D">
            <w:rPr>
              <w:rFonts w:ascii="Times New Roman" w:hAnsi="Times New Roman" w:cs="Times New Roman"/>
              <w:color w:val="000000" w:themeColor="text1"/>
              <w:sz w:val="24"/>
              <w:szCs w:val="24"/>
            </w:rPr>
            <w:delText xml:space="preserve"> </w:delText>
          </w:r>
        </w:del>
        <w:r w:rsidR="00B85595">
          <w:rPr>
            <w:rFonts w:ascii="Times New Roman" w:hAnsi="Times New Roman" w:cs="Times New Roman"/>
            <w:color w:val="000000" w:themeColor="text1"/>
            <w:sz w:val="24"/>
            <w:szCs w:val="24"/>
          </w:rPr>
          <w:t xml:space="preserve">were </w:t>
        </w:r>
        <w:r w:rsidR="00B85595" w:rsidRPr="00E636B0">
          <w:rPr>
            <w:rFonts w:ascii="Times New Roman" w:hAnsi="Times New Roman" w:cs="Times New Roman"/>
            <w:color w:val="000000" w:themeColor="text1"/>
            <w:sz w:val="24"/>
            <w:szCs w:val="24"/>
          </w:rPr>
          <w:t xml:space="preserve">conceived to be regionally </w:t>
        </w:r>
        <w:r w:rsidR="00B85595">
          <w:rPr>
            <w:rFonts w:ascii="Times New Roman" w:hAnsi="Times New Roman" w:cs="Times New Roman"/>
            <w:color w:val="000000" w:themeColor="text1"/>
            <w:sz w:val="24"/>
            <w:szCs w:val="24"/>
          </w:rPr>
          <w:t xml:space="preserve">significant as they </w:t>
        </w:r>
        <w:r w:rsidR="00B85595" w:rsidRPr="00E636B0">
          <w:rPr>
            <w:rFonts w:ascii="Times New Roman" w:hAnsi="Times New Roman" w:cs="Times New Roman"/>
            <w:color w:val="000000" w:themeColor="text1"/>
            <w:sz w:val="24"/>
            <w:szCs w:val="24"/>
          </w:rPr>
          <w:t>catered to</w:t>
        </w:r>
        <w:r w:rsidR="00B85595">
          <w:rPr>
            <w:rFonts w:ascii="Times New Roman" w:hAnsi="Times New Roman" w:cs="Times New Roman"/>
            <w:color w:val="000000" w:themeColor="text1"/>
            <w:sz w:val="24"/>
            <w:szCs w:val="24"/>
          </w:rPr>
          <w:t xml:space="preserve"> </w:t>
        </w:r>
      </w:moveTo>
      <w:ins w:id="884" w:author="Bandana Shakya" w:date="2020-06-30T15:38:00Z">
        <w:r w:rsidR="00003575">
          <w:rPr>
            <w:rFonts w:ascii="Times New Roman" w:hAnsi="Times New Roman" w:cs="Times New Roman"/>
            <w:color w:val="000000" w:themeColor="text1"/>
            <w:sz w:val="24"/>
            <w:szCs w:val="24"/>
          </w:rPr>
          <w:t xml:space="preserve">a </w:t>
        </w:r>
      </w:ins>
      <w:moveTo w:id="885" w:author="Bandana Shakya" w:date="2020-06-16T13:19:00Z">
        <w:r w:rsidR="00B85595">
          <w:rPr>
            <w:rFonts w:ascii="Times New Roman" w:hAnsi="Times New Roman" w:cs="Times New Roman"/>
            <w:color w:val="000000" w:themeColor="text1"/>
            <w:sz w:val="24"/>
            <w:szCs w:val="24"/>
          </w:rPr>
          <w:t xml:space="preserve">network of </w:t>
        </w:r>
        <w:r w:rsidR="00B85595" w:rsidRPr="00E636B0">
          <w:rPr>
            <w:rFonts w:ascii="Times New Roman" w:hAnsi="Times New Roman" w:cs="Times New Roman"/>
            <w:color w:val="000000" w:themeColor="text1"/>
            <w:sz w:val="24"/>
            <w:szCs w:val="24"/>
          </w:rPr>
          <w:t>springs, rivulets</w:t>
        </w:r>
        <w:r w:rsidR="00B85595">
          <w:rPr>
            <w:rFonts w:ascii="Times New Roman" w:hAnsi="Times New Roman" w:cs="Times New Roman"/>
            <w:color w:val="000000" w:themeColor="text1"/>
            <w:sz w:val="24"/>
            <w:szCs w:val="24"/>
          </w:rPr>
          <w:t xml:space="preserve">, </w:t>
        </w:r>
        <w:r w:rsidR="00B85595" w:rsidRPr="00E636B0">
          <w:rPr>
            <w:rFonts w:ascii="Times New Roman" w:hAnsi="Times New Roman" w:cs="Times New Roman"/>
            <w:color w:val="000000" w:themeColor="text1"/>
            <w:sz w:val="24"/>
            <w:szCs w:val="24"/>
          </w:rPr>
          <w:t>and river</w:t>
        </w:r>
        <w:r w:rsidR="00B85595">
          <w:rPr>
            <w:rFonts w:ascii="Times New Roman" w:hAnsi="Times New Roman" w:cs="Times New Roman"/>
            <w:color w:val="000000" w:themeColor="text1"/>
            <w:sz w:val="24"/>
            <w:szCs w:val="24"/>
          </w:rPr>
          <w:t xml:space="preserve"> systems across the landscape </w:t>
        </w:r>
        <w:del w:id="886" w:author="Bandana Shakya" w:date="2020-06-26T13:39:00Z">
          <w:r w:rsidR="00B85595" w:rsidDel="00ED0660">
            <w:rPr>
              <w:rFonts w:ascii="Times New Roman" w:hAnsi="Times New Roman" w:cs="Times New Roman"/>
              <w:color w:val="000000" w:themeColor="text1"/>
              <w:sz w:val="24"/>
              <w:szCs w:val="24"/>
            </w:rPr>
            <w:delText>-</w:delText>
          </w:r>
        </w:del>
      </w:moveTo>
      <w:ins w:id="887" w:author="Bandana Shakya" w:date="2020-06-26T13:39:00Z">
        <w:r w:rsidR="00ED0660">
          <w:rPr>
            <w:rFonts w:ascii="Times New Roman" w:hAnsi="Times New Roman" w:cs="Times New Roman"/>
            <w:color w:val="000000" w:themeColor="text1"/>
            <w:sz w:val="24"/>
            <w:szCs w:val="24"/>
          </w:rPr>
          <w:t>–</w:t>
        </w:r>
      </w:ins>
      <w:moveTo w:id="888" w:author="Bandana Shakya" w:date="2020-06-16T13:19:00Z">
        <w:r w:rsidR="00B85595">
          <w:rPr>
            <w:rFonts w:ascii="Times New Roman" w:hAnsi="Times New Roman" w:cs="Times New Roman"/>
            <w:color w:val="000000" w:themeColor="text1"/>
            <w:sz w:val="24"/>
            <w:szCs w:val="24"/>
          </w:rPr>
          <w:t xml:space="preserve"> </w:t>
        </w:r>
      </w:moveTo>
      <w:ins w:id="889" w:author="Bandana Shakya" w:date="2020-06-26T13:39:00Z">
        <w:r w:rsidR="00ED0660">
          <w:rPr>
            <w:rFonts w:ascii="Times New Roman" w:hAnsi="Times New Roman" w:cs="Times New Roman"/>
            <w:color w:val="000000" w:themeColor="text1"/>
            <w:sz w:val="24"/>
            <w:szCs w:val="24"/>
          </w:rPr>
          <w:t xml:space="preserve">including </w:t>
        </w:r>
      </w:ins>
      <w:moveTo w:id="890" w:author="Bandana Shakya" w:date="2020-06-16T13:19:00Z">
        <w:del w:id="891" w:author="Bandana Shakya" w:date="2020-06-26T13:39:00Z">
          <w:r w:rsidR="00B85595" w:rsidDel="00ED0660">
            <w:rPr>
              <w:rFonts w:ascii="Times New Roman" w:hAnsi="Times New Roman" w:cs="Times New Roman"/>
              <w:color w:val="000000" w:themeColor="text1"/>
              <w:sz w:val="24"/>
              <w:szCs w:val="24"/>
            </w:rPr>
            <w:delText xml:space="preserve">that fed to </w:delText>
          </w:r>
        </w:del>
        <w:r w:rsidR="00B85595">
          <w:rPr>
            <w:rFonts w:ascii="Times New Roman" w:hAnsi="Times New Roman" w:cs="Times New Roman"/>
            <w:color w:val="000000" w:themeColor="text1"/>
            <w:sz w:val="24"/>
            <w:szCs w:val="24"/>
          </w:rPr>
          <w:t xml:space="preserve">wider downstream </w:t>
        </w:r>
        <w:r w:rsidR="00B85595" w:rsidRPr="00E636B0">
          <w:rPr>
            <w:rFonts w:ascii="Times New Roman" w:hAnsi="Times New Roman" w:cs="Times New Roman"/>
            <w:color w:val="000000" w:themeColor="text1"/>
            <w:sz w:val="24"/>
            <w:szCs w:val="24"/>
          </w:rPr>
          <w:t xml:space="preserve">areas in the three countries. </w:t>
        </w:r>
      </w:moveTo>
    </w:p>
    <w:p w:rsidR="00935004" w:rsidRDefault="00661559" w:rsidP="00B3588E">
      <w:pPr>
        <w:spacing w:line="480" w:lineRule="auto"/>
        <w:rPr>
          <w:ins w:id="892" w:author="Bandana Shakya" w:date="2020-06-17T14:17:00Z"/>
          <w:rFonts w:ascii="Times New Roman" w:hAnsi="Times New Roman" w:cs="Times New Roman"/>
          <w:color w:val="000000" w:themeColor="text1"/>
          <w:sz w:val="24"/>
          <w:szCs w:val="24"/>
        </w:rPr>
      </w:pPr>
      <w:ins w:id="893" w:author="Bandana Shakya" w:date="2020-06-30T15:40:00Z">
        <w:r>
          <w:rPr>
            <w:rFonts w:ascii="Times New Roman" w:hAnsi="Times New Roman" w:cs="Times New Roman"/>
            <w:noProof/>
            <w:color w:val="000000" w:themeColor="text1"/>
            <w:sz w:val="24"/>
            <w:szCs w:val="24"/>
          </w:rPr>
          <w:drawing>
            <wp:inline distT="0" distB="0" distL="0" distR="0">
              <wp:extent cx="583565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V3.JPG"/>
                      <pic:cNvPicPr/>
                    </pic:nvPicPr>
                    <pic:blipFill>
                      <a:blip r:embed="rId9">
                        <a:extLst>
                          <a:ext uri="{28A0092B-C50C-407E-A947-70E740481C1C}">
                            <a14:useLocalDpi xmlns:a14="http://schemas.microsoft.com/office/drawing/2010/main" val="0"/>
                          </a:ext>
                        </a:extLst>
                      </a:blip>
                      <a:stretch>
                        <a:fillRect/>
                      </a:stretch>
                    </pic:blipFill>
                    <pic:spPr>
                      <a:xfrm>
                        <a:off x="0" y="0"/>
                        <a:ext cx="5835650" cy="3581400"/>
                      </a:xfrm>
                      <a:prstGeom prst="rect">
                        <a:avLst/>
                      </a:prstGeom>
                    </pic:spPr>
                  </pic:pic>
                </a:graphicData>
              </a:graphic>
            </wp:inline>
          </w:drawing>
        </w:r>
      </w:ins>
    </w:p>
    <w:p w:rsidR="00003575" w:rsidRDefault="00003575" w:rsidP="00003575">
      <w:pPr>
        <w:spacing w:line="240" w:lineRule="auto"/>
        <w:rPr>
          <w:ins w:id="894" w:author="Bandana Shakya" w:date="2020-06-30T15:39:00Z"/>
          <w:rFonts w:ascii="Times New Roman" w:hAnsi="Times New Roman" w:cs="Times New Roman"/>
          <w:color w:val="000000" w:themeColor="text1"/>
          <w:sz w:val="20"/>
          <w:szCs w:val="20"/>
        </w:rPr>
      </w:pPr>
      <w:ins w:id="895" w:author="Bandana Shakya" w:date="2020-06-30T15:39:00Z">
        <w:r w:rsidRPr="007A7326">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2</w:t>
        </w:r>
        <w:r w:rsidRPr="007A7326">
          <w:rPr>
            <w:rFonts w:ascii="Times New Roman" w:hAnsi="Times New Roman" w:cs="Times New Roman"/>
            <w:b/>
            <w:color w:val="000000" w:themeColor="text1"/>
            <w:sz w:val="20"/>
            <w:szCs w:val="20"/>
          </w:rPr>
          <w:t>.</w:t>
        </w:r>
        <w:r w:rsidRPr="007A7326">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Cumulative vulnerability and usefulness score of four prioritized services in three PAs. </w:t>
        </w:r>
      </w:ins>
    </w:p>
    <w:p w:rsidR="00003575" w:rsidRDefault="00003575" w:rsidP="00B3588E">
      <w:pPr>
        <w:spacing w:line="480" w:lineRule="auto"/>
        <w:rPr>
          <w:ins w:id="896" w:author="Bandana Shakya" w:date="2020-06-30T15:39:00Z"/>
          <w:rFonts w:ascii="Times New Roman" w:hAnsi="Times New Roman" w:cs="Times New Roman"/>
          <w:color w:val="000000" w:themeColor="text1"/>
          <w:sz w:val="24"/>
          <w:szCs w:val="24"/>
        </w:rPr>
      </w:pPr>
    </w:p>
    <w:p w:rsidR="009A43FA" w:rsidRDefault="00C86DDD" w:rsidP="00B3588E">
      <w:pPr>
        <w:spacing w:line="480" w:lineRule="auto"/>
        <w:rPr>
          <w:ins w:id="897" w:author="Bandana Shakya" w:date="2020-06-16T13:23:00Z"/>
          <w:rFonts w:ascii="Times New Roman" w:hAnsi="Times New Roman" w:cs="Times New Roman"/>
          <w:color w:val="000000" w:themeColor="text1"/>
          <w:sz w:val="24"/>
          <w:szCs w:val="24"/>
        </w:rPr>
      </w:pPr>
      <w:ins w:id="898" w:author="Bandana Shakya" w:date="2020-06-17T13:20:00Z">
        <w:r>
          <w:rPr>
            <w:rFonts w:ascii="Times New Roman" w:hAnsi="Times New Roman" w:cs="Times New Roman"/>
            <w:color w:val="000000" w:themeColor="text1"/>
            <w:sz w:val="24"/>
            <w:szCs w:val="24"/>
          </w:rPr>
          <w:t xml:space="preserve">All four services were regarded to have non-monetary intrinsic </w:t>
        </w:r>
      </w:ins>
      <w:ins w:id="899" w:author="Bandana Shakya" w:date="2020-06-17T13:21:00Z">
        <w:r w:rsidR="00DA764F">
          <w:rPr>
            <w:rFonts w:ascii="Times New Roman" w:hAnsi="Times New Roman" w:cs="Times New Roman"/>
            <w:color w:val="000000" w:themeColor="text1"/>
            <w:sz w:val="24"/>
            <w:szCs w:val="24"/>
          </w:rPr>
          <w:t>value</w:t>
        </w:r>
      </w:ins>
      <w:ins w:id="900" w:author="Bandana Shakya" w:date="2020-06-26T13:39:00Z">
        <w:r w:rsidR="00ED0660">
          <w:rPr>
            <w:rFonts w:ascii="Times New Roman" w:hAnsi="Times New Roman" w:cs="Times New Roman"/>
            <w:color w:val="000000" w:themeColor="text1"/>
            <w:sz w:val="24"/>
            <w:szCs w:val="24"/>
          </w:rPr>
          <w:t xml:space="preserve"> contributing to higher usefulness. </w:t>
        </w:r>
      </w:ins>
      <w:ins w:id="901" w:author="Bandana Shakya" w:date="2020-06-17T13:59:00Z">
        <w:r w:rsidR="00865C73">
          <w:rPr>
            <w:rFonts w:ascii="Times New Roman" w:hAnsi="Times New Roman" w:cs="Times New Roman"/>
            <w:color w:val="000000" w:themeColor="text1"/>
            <w:sz w:val="24"/>
            <w:szCs w:val="24"/>
          </w:rPr>
          <w:t xml:space="preserve">With regard to vulnerability, </w:t>
        </w:r>
      </w:ins>
      <w:ins w:id="902" w:author="Bandana Shakya" w:date="2020-06-18T09:18:00Z">
        <w:r w:rsidR="005E789B">
          <w:rPr>
            <w:rFonts w:ascii="Times New Roman" w:hAnsi="Times New Roman" w:cs="Times New Roman"/>
            <w:color w:val="000000" w:themeColor="text1"/>
            <w:sz w:val="24"/>
            <w:szCs w:val="24"/>
          </w:rPr>
          <w:t xml:space="preserve">the participants reflected that </w:t>
        </w:r>
        <w:r w:rsidR="005E789B" w:rsidRPr="00E636B0">
          <w:rPr>
            <w:rFonts w:ascii="Times New Roman" w:hAnsi="Times New Roman" w:cs="Times New Roman"/>
            <w:color w:val="000000" w:themeColor="text1"/>
            <w:sz w:val="24"/>
            <w:szCs w:val="24"/>
          </w:rPr>
          <w:t xml:space="preserve">while the demand for all </w:t>
        </w:r>
      </w:ins>
      <w:ins w:id="903" w:author="Bandana Shakya" w:date="2020-06-26T13:40:00Z">
        <w:r w:rsidR="00ED0660">
          <w:rPr>
            <w:rFonts w:ascii="Times New Roman" w:hAnsi="Times New Roman" w:cs="Times New Roman"/>
            <w:color w:val="000000" w:themeColor="text1"/>
            <w:sz w:val="24"/>
            <w:szCs w:val="24"/>
          </w:rPr>
          <w:t>four serv</w:t>
        </w:r>
      </w:ins>
      <w:ins w:id="904" w:author="Bandana Shakya" w:date="2020-06-18T09:18:00Z">
        <w:r w:rsidR="005E789B" w:rsidRPr="00E636B0">
          <w:rPr>
            <w:rFonts w:ascii="Times New Roman" w:hAnsi="Times New Roman" w:cs="Times New Roman"/>
            <w:color w:val="000000" w:themeColor="text1"/>
            <w:sz w:val="24"/>
            <w:szCs w:val="24"/>
          </w:rPr>
          <w:t xml:space="preserve">ices will increase in future, the </w:t>
        </w:r>
      </w:ins>
      <w:ins w:id="905" w:author="Bandana Shakya" w:date="2020-06-26T13:40:00Z">
        <w:r w:rsidR="00022361">
          <w:rPr>
            <w:rFonts w:ascii="Times New Roman" w:hAnsi="Times New Roman" w:cs="Times New Roman"/>
            <w:color w:val="000000" w:themeColor="text1"/>
            <w:sz w:val="24"/>
            <w:szCs w:val="24"/>
          </w:rPr>
          <w:t xml:space="preserve">supply could </w:t>
        </w:r>
      </w:ins>
      <w:ins w:id="906" w:author="Bandana Shakya" w:date="2020-06-26T13:41:00Z">
        <w:r w:rsidR="00022361">
          <w:rPr>
            <w:rFonts w:ascii="Times New Roman" w:hAnsi="Times New Roman" w:cs="Times New Roman"/>
            <w:color w:val="000000" w:themeColor="text1"/>
            <w:sz w:val="24"/>
            <w:szCs w:val="24"/>
          </w:rPr>
          <w:t xml:space="preserve">decline </w:t>
        </w:r>
      </w:ins>
      <w:ins w:id="907" w:author="Bandana Shakya" w:date="2020-06-26T13:40:00Z">
        <w:r w:rsidR="00022361">
          <w:rPr>
            <w:rFonts w:ascii="Times New Roman" w:hAnsi="Times New Roman" w:cs="Times New Roman"/>
            <w:color w:val="000000" w:themeColor="text1"/>
            <w:sz w:val="24"/>
            <w:szCs w:val="24"/>
          </w:rPr>
          <w:t xml:space="preserve">given the </w:t>
        </w:r>
      </w:ins>
      <w:ins w:id="908" w:author="Bandana Shakya" w:date="2020-06-26T13:41:00Z">
        <w:r w:rsidR="00022361">
          <w:rPr>
            <w:rFonts w:ascii="Times New Roman" w:hAnsi="Times New Roman" w:cs="Times New Roman"/>
            <w:color w:val="000000" w:themeColor="text1"/>
            <w:sz w:val="24"/>
            <w:szCs w:val="24"/>
          </w:rPr>
          <w:t>i</w:t>
        </w:r>
      </w:ins>
      <w:ins w:id="909" w:author="Bandana Shakya" w:date="2020-06-18T09:18:00Z">
        <w:r w:rsidR="005E789B" w:rsidRPr="00E636B0">
          <w:rPr>
            <w:rFonts w:ascii="Times New Roman" w:hAnsi="Times New Roman" w:cs="Times New Roman"/>
            <w:color w:val="000000" w:themeColor="text1"/>
            <w:sz w:val="24"/>
            <w:szCs w:val="24"/>
          </w:rPr>
          <w:t>nfluence of both localized and global drivers of change</w:t>
        </w:r>
        <w:r w:rsidR="005E789B">
          <w:rPr>
            <w:rFonts w:ascii="Times New Roman" w:hAnsi="Times New Roman" w:cs="Times New Roman"/>
            <w:color w:val="000000" w:themeColor="text1"/>
            <w:sz w:val="24"/>
            <w:szCs w:val="24"/>
          </w:rPr>
          <w:t xml:space="preserve">. </w:t>
        </w:r>
      </w:ins>
      <w:ins w:id="910" w:author="Bandana Shakya" w:date="2020-06-26T13:42:00Z">
        <w:r w:rsidR="00CB3736">
          <w:rPr>
            <w:rFonts w:ascii="Times New Roman" w:hAnsi="Times New Roman" w:cs="Times New Roman"/>
            <w:color w:val="000000" w:themeColor="text1"/>
            <w:sz w:val="24"/>
            <w:szCs w:val="24"/>
          </w:rPr>
          <w:t xml:space="preserve">Comparing between the countries, </w:t>
        </w:r>
      </w:ins>
      <w:ins w:id="911" w:author="Bandana Shakya" w:date="2020-06-26T13:45:00Z">
        <w:r w:rsidR="00686DBF">
          <w:rPr>
            <w:rFonts w:ascii="Times New Roman" w:hAnsi="Times New Roman" w:cs="Times New Roman"/>
            <w:color w:val="000000" w:themeColor="text1"/>
            <w:sz w:val="24"/>
            <w:szCs w:val="24"/>
          </w:rPr>
          <w:t xml:space="preserve">average </w:t>
        </w:r>
      </w:ins>
      <w:ins w:id="912" w:author="Bandana Shakya" w:date="2020-06-26T13:42:00Z">
        <w:r w:rsidR="00A14427">
          <w:rPr>
            <w:rFonts w:ascii="Times New Roman" w:hAnsi="Times New Roman" w:cs="Times New Roman"/>
            <w:color w:val="000000" w:themeColor="text1"/>
            <w:sz w:val="24"/>
            <w:szCs w:val="24"/>
          </w:rPr>
          <w:t>vulnerability</w:t>
        </w:r>
      </w:ins>
      <w:ins w:id="913" w:author="Bandana Shakya" w:date="2020-06-30T08:02:00Z">
        <w:r w:rsidR="00E34E24">
          <w:rPr>
            <w:rFonts w:ascii="Times New Roman" w:hAnsi="Times New Roman" w:cs="Times New Roman"/>
            <w:color w:val="000000" w:themeColor="text1"/>
            <w:sz w:val="24"/>
            <w:szCs w:val="24"/>
          </w:rPr>
          <w:t xml:space="preserve"> for GNNR</w:t>
        </w:r>
      </w:ins>
      <w:ins w:id="914" w:author="Bandana Shakya" w:date="2020-06-26T13:45:00Z">
        <w:r w:rsidR="00A14427">
          <w:rPr>
            <w:rFonts w:ascii="Times New Roman" w:hAnsi="Times New Roman" w:cs="Times New Roman"/>
            <w:color w:val="000000" w:themeColor="text1"/>
            <w:sz w:val="24"/>
            <w:szCs w:val="24"/>
          </w:rPr>
          <w:t xml:space="preserve"> (about78%)</w:t>
        </w:r>
      </w:ins>
      <w:ins w:id="915" w:author="Bandana Shakya" w:date="2020-06-26T13:43:00Z">
        <w:r w:rsidR="00CB3736">
          <w:rPr>
            <w:rFonts w:ascii="Times New Roman" w:hAnsi="Times New Roman" w:cs="Times New Roman"/>
            <w:color w:val="000000" w:themeColor="text1"/>
            <w:sz w:val="24"/>
            <w:szCs w:val="24"/>
          </w:rPr>
          <w:t xml:space="preserve"> </w:t>
        </w:r>
      </w:ins>
      <w:ins w:id="916" w:author="Bandana Shakya" w:date="2020-06-26T13:46:00Z">
        <w:r w:rsidR="00943816">
          <w:rPr>
            <w:rFonts w:ascii="Times New Roman" w:hAnsi="Times New Roman" w:cs="Times New Roman"/>
            <w:color w:val="000000" w:themeColor="text1"/>
            <w:sz w:val="24"/>
            <w:szCs w:val="24"/>
          </w:rPr>
          <w:t xml:space="preserve">is less compared to other two PAs in the landscape. </w:t>
        </w:r>
      </w:ins>
      <w:ins w:id="917" w:author="Bandana Shakya" w:date="2020-06-26T13:47:00Z">
        <w:r w:rsidR="00943816">
          <w:rPr>
            <w:rFonts w:ascii="Times New Roman" w:hAnsi="Times New Roman" w:cs="Times New Roman"/>
            <w:color w:val="000000" w:themeColor="text1"/>
            <w:sz w:val="24"/>
            <w:szCs w:val="24"/>
          </w:rPr>
          <w:t xml:space="preserve">For HKNP, </w:t>
        </w:r>
      </w:ins>
      <w:ins w:id="918" w:author="Bandana Shakya" w:date="2020-06-26T13:48:00Z">
        <w:r w:rsidR="00943816">
          <w:rPr>
            <w:rFonts w:ascii="Times New Roman" w:hAnsi="Times New Roman" w:cs="Times New Roman"/>
            <w:color w:val="000000" w:themeColor="text1"/>
            <w:sz w:val="24"/>
            <w:szCs w:val="24"/>
          </w:rPr>
          <w:t>average score</w:t>
        </w:r>
      </w:ins>
      <w:ins w:id="919" w:author="Bandana Shakya" w:date="2020-06-30T08:03:00Z">
        <w:r w:rsidR="00E34E24">
          <w:rPr>
            <w:rFonts w:ascii="Times New Roman" w:hAnsi="Times New Roman" w:cs="Times New Roman"/>
            <w:color w:val="000000" w:themeColor="text1"/>
            <w:sz w:val="24"/>
            <w:szCs w:val="24"/>
          </w:rPr>
          <w:t>s</w:t>
        </w:r>
      </w:ins>
      <w:ins w:id="920" w:author="Bandana Shakya" w:date="2020-06-26T13:48:00Z">
        <w:r w:rsidR="00943816">
          <w:rPr>
            <w:rFonts w:ascii="Times New Roman" w:hAnsi="Times New Roman" w:cs="Times New Roman"/>
            <w:color w:val="000000" w:themeColor="text1"/>
            <w:sz w:val="24"/>
            <w:szCs w:val="24"/>
          </w:rPr>
          <w:t xml:space="preserve"> for </w:t>
        </w:r>
      </w:ins>
      <w:ins w:id="921" w:author="Bandana Shakya" w:date="2020-06-30T08:03:00Z">
        <w:r w:rsidR="00E34E24">
          <w:rPr>
            <w:rFonts w:ascii="Times New Roman" w:hAnsi="Times New Roman" w:cs="Times New Roman"/>
            <w:color w:val="000000" w:themeColor="text1"/>
            <w:sz w:val="24"/>
            <w:szCs w:val="24"/>
          </w:rPr>
          <w:t xml:space="preserve">both </w:t>
        </w:r>
      </w:ins>
      <w:ins w:id="922" w:author="Bandana Shakya" w:date="2020-06-26T13:48:00Z">
        <w:r w:rsidR="00943816">
          <w:rPr>
            <w:rFonts w:ascii="Times New Roman" w:hAnsi="Times New Roman" w:cs="Times New Roman"/>
            <w:color w:val="000000" w:themeColor="text1"/>
            <w:sz w:val="24"/>
            <w:szCs w:val="24"/>
          </w:rPr>
          <w:t>v</w:t>
        </w:r>
      </w:ins>
      <w:ins w:id="923" w:author="Bandana Shakya" w:date="2020-06-26T13:47:00Z">
        <w:r w:rsidR="00943816">
          <w:rPr>
            <w:rFonts w:ascii="Times New Roman" w:hAnsi="Times New Roman" w:cs="Times New Roman"/>
            <w:color w:val="000000" w:themeColor="text1"/>
            <w:sz w:val="24"/>
            <w:szCs w:val="24"/>
          </w:rPr>
          <w:t xml:space="preserve">ulnerability </w:t>
        </w:r>
      </w:ins>
      <w:ins w:id="924" w:author="Bandana Shakya" w:date="2020-06-26T13:48:00Z">
        <w:r w:rsidR="00943816">
          <w:rPr>
            <w:rFonts w:ascii="Times New Roman" w:hAnsi="Times New Roman" w:cs="Times New Roman"/>
            <w:color w:val="000000" w:themeColor="text1"/>
            <w:sz w:val="24"/>
            <w:szCs w:val="24"/>
          </w:rPr>
          <w:t>and useful</w:t>
        </w:r>
      </w:ins>
      <w:ins w:id="925" w:author="Bandana Shakya" w:date="2020-06-26T13:49:00Z">
        <w:r w:rsidR="000C7A20">
          <w:rPr>
            <w:rFonts w:ascii="Times New Roman" w:hAnsi="Times New Roman" w:cs="Times New Roman"/>
            <w:color w:val="000000" w:themeColor="text1"/>
            <w:sz w:val="24"/>
            <w:szCs w:val="24"/>
          </w:rPr>
          <w:t xml:space="preserve">ness </w:t>
        </w:r>
      </w:ins>
      <w:ins w:id="926" w:author="Bandana Shakya" w:date="2020-06-30T08:03:00Z">
        <w:r w:rsidR="00E34E24">
          <w:rPr>
            <w:rFonts w:ascii="Times New Roman" w:hAnsi="Times New Roman" w:cs="Times New Roman"/>
            <w:color w:val="000000" w:themeColor="text1"/>
            <w:sz w:val="24"/>
            <w:szCs w:val="24"/>
          </w:rPr>
          <w:t xml:space="preserve">was the </w:t>
        </w:r>
      </w:ins>
      <w:ins w:id="927" w:author="Bandana Shakya" w:date="2020-06-26T13:48:00Z">
        <w:r w:rsidR="00943816">
          <w:rPr>
            <w:rFonts w:ascii="Times New Roman" w:hAnsi="Times New Roman" w:cs="Times New Roman"/>
            <w:color w:val="000000" w:themeColor="text1"/>
            <w:sz w:val="24"/>
            <w:szCs w:val="24"/>
          </w:rPr>
          <w:t xml:space="preserve">highest </w:t>
        </w:r>
      </w:ins>
      <w:ins w:id="928" w:author="Bandana Shakya" w:date="2020-06-26T13:49:00Z">
        <w:r w:rsidR="000C7A20">
          <w:rPr>
            <w:rFonts w:ascii="Times New Roman" w:hAnsi="Times New Roman" w:cs="Times New Roman"/>
            <w:color w:val="000000" w:themeColor="text1"/>
            <w:sz w:val="24"/>
            <w:szCs w:val="24"/>
          </w:rPr>
          <w:t xml:space="preserve">among the three PAs. </w:t>
        </w:r>
      </w:ins>
      <w:moveTo w:id="929" w:author="Bandana Shakya" w:date="2020-06-16T13:19:00Z">
        <w:del w:id="930" w:author="Bandana Shakya" w:date="2020-06-16T13:22:00Z">
          <w:r w:rsidR="00B85595" w:rsidDel="00EE5398">
            <w:rPr>
              <w:rFonts w:ascii="Times New Roman" w:hAnsi="Times New Roman" w:cs="Times New Roman"/>
              <w:color w:val="000000" w:themeColor="text1"/>
              <w:sz w:val="24"/>
              <w:szCs w:val="24"/>
            </w:rPr>
            <w:delText xml:space="preserve">In terms of </w:delText>
          </w:r>
        </w:del>
        <w:del w:id="931" w:author="Bandana Shakya" w:date="2020-06-17T13:52:00Z">
          <w:r w:rsidR="00B85595" w:rsidDel="0027369C">
            <w:rPr>
              <w:rFonts w:ascii="Times New Roman" w:hAnsi="Times New Roman" w:cs="Times New Roman"/>
              <w:color w:val="000000" w:themeColor="text1"/>
              <w:sz w:val="24"/>
              <w:szCs w:val="24"/>
            </w:rPr>
            <w:lastRenderedPageBreak/>
            <w:delText>cultural services</w:delText>
          </w:r>
        </w:del>
        <w:del w:id="932" w:author="Bandana Shakya" w:date="2020-06-16T13:22:00Z">
          <w:r w:rsidR="00B85595" w:rsidDel="00EE5398">
            <w:rPr>
              <w:rFonts w:ascii="Times New Roman" w:hAnsi="Times New Roman" w:cs="Times New Roman"/>
              <w:color w:val="000000" w:themeColor="text1"/>
              <w:sz w:val="24"/>
              <w:szCs w:val="24"/>
            </w:rPr>
            <w:delText xml:space="preserve"> (</w:delText>
          </w:r>
          <w:r w:rsidR="00B85595" w:rsidDel="00445104">
            <w:rPr>
              <w:rFonts w:ascii="Times New Roman" w:hAnsi="Times New Roman" w:cs="Times New Roman"/>
              <w:color w:val="000000" w:themeColor="text1"/>
              <w:sz w:val="24"/>
              <w:szCs w:val="24"/>
            </w:rPr>
            <w:delText>usefulness score range:</w:delText>
          </w:r>
        </w:del>
        <w:del w:id="933" w:author="Bandana Shakya" w:date="2020-06-17T13:23:00Z">
          <w:r w:rsidR="00B85595" w:rsidDel="00650956">
            <w:rPr>
              <w:rFonts w:ascii="Times New Roman" w:hAnsi="Times New Roman" w:cs="Times New Roman"/>
              <w:color w:val="000000" w:themeColor="text1"/>
              <w:sz w:val="24"/>
              <w:szCs w:val="24"/>
            </w:rPr>
            <w:delText xml:space="preserve"> 70</w:delText>
          </w:r>
        </w:del>
        <w:del w:id="934" w:author="Bandana Shakya" w:date="2020-06-16T13:22:00Z">
          <w:r w:rsidR="00B85595" w:rsidDel="00445104">
            <w:rPr>
              <w:rFonts w:ascii="Times New Roman" w:hAnsi="Times New Roman" w:cs="Times New Roman"/>
              <w:color w:val="000000" w:themeColor="text1"/>
              <w:sz w:val="24"/>
              <w:szCs w:val="24"/>
            </w:rPr>
            <w:delText>-</w:delText>
          </w:r>
        </w:del>
        <w:del w:id="935" w:author="Bandana Shakya" w:date="2020-06-17T13:23:00Z">
          <w:r w:rsidR="00B85595" w:rsidDel="00650956">
            <w:rPr>
              <w:rFonts w:ascii="Times New Roman" w:hAnsi="Times New Roman" w:cs="Times New Roman"/>
              <w:color w:val="000000" w:themeColor="text1"/>
              <w:sz w:val="24"/>
              <w:szCs w:val="24"/>
            </w:rPr>
            <w:delText>77%</w:delText>
          </w:r>
        </w:del>
        <w:del w:id="936" w:author="Bandana Shakya" w:date="2020-06-16T13:23:00Z">
          <w:r w:rsidR="00B85595" w:rsidDel="00445104">
            <w:rPr>
              <w:rFonts w:ascii="Times New Roman" w:hAnsi="Times New Roman" w:cs="Times New Roman"/>
              <w:color w:val="000000" w:themeColor="text1"/>
              <w:sz w:val="24"/>
              <w:szCs w:val="24"/>
            </w:rPr>
            <w:delText>)</w:delText>
          </w:r>
        </w:del>
        <w:del w:id="937" w:author="Bandana Shakya" w:date="2020-06-16T13:21:00Z">
          <w:r w:rsidR="00B85595" w:rsidDel="000C44AA">
            <w:rPr>
              <w:rFonts w:ascii="Times New Roman" w:hAnsi="Times New Roman" w:cs="Times New Roman"/>
              <w:color w:val="000000" w:themeColor="text1"/>
              <w:sz w:val="24"/>
              <w:szCs w:val="24"/>
            </w:rPr>
            <w:delText xml:space="preserve">, </w:delText>
          </w:r>
        </w:del>
        <w:del w:id="938" w:author="Bandana Shakya" w:date="2020-06-17T13:52:00Z">
          <w:r w:rsidR="00B85595" w:rsidDel="0027369C">
            <w:rPr>
              <w:rFonts w:ascii="Times New Roman" w:hAnsi="Times New Roman" w:cs="Times New Roman"/>
              <w:color w:val="000000" w:themeColor="text1"/>
              <w:sz w:val="24"/>
              <w:szCs w:val="24"/>
            </w:rPr>
            <w:delText>se</w:delText>
          </w:r>
          <w:r w:rsidR="00B85595" w:rsidRPr="00E636B0" w:rsidDel="0027369C">
            <w:rPr>
              <w:rFonts w:ascii="Times New Roman" w:hAnsi="Times New Roman" w:cs="Times New Roman"/>
              <w:color w:val="000000" w:themeColor="text1"/>
              <w:sz w:val="24"/>
              <w:szCs w:val="24"/>
            </w:rPr>
            <w:delText xml:space="preserve">veral scientifically untouched or least explored areas </w:delText>
          </w:r>
        </w:del>
        <w:del w:id="939" w:author="Bandana Shakya" w:date="2020-06-17T13:25:00Z">
          <w:r w:rsidR="00B85595" w:rsidDel="00227494">
            <w:rPr>
              <w:rFonts w:ascii="Times New Roman" w:hAnsi="Times New Roman" w:cs="Times New Roman"/>
              <w:color w:val="000000" w:themeColor="text1"/>
              <w:sz w:val="24"/>
              <w:szCs w:val="24"/>
            </w:rPr>
            <w:delText xml:space="preserve">highlighted the </w:delText>
          </w:r>
        </w:del>
        <w:del w:id="940" w:author="Bandana Shakya" w:date="2020-06-17T13:52:00Z">
          <w:r w:rsidR="00B85595" w:rsidDel="0027369C">
            <w:rPr>
              <w:rFonts w:ascii="Times New Roman" w:hAnsi="Times New Roman" w:cs="Times New Roman"/>
              <w:color w:val="000000" w:themeColor="text1"/>
              <w:sz w:val="24"/>
              <w:szCs w:val="24"/>
            </w:rPr>
            <w:delText xml:space="preserve">prospects </w:delText>
          </w:r>
        </w:del>
        <w:del w:id="941" w:author="Bandana Shakya" w:date="2020-06-17T13:25:00Z">
          <w:r w:rsidR="00B85595" w:rsidDel="0073055B">
            <w:rPr>
              <w:rFonts w:ascii="Times New Roman" w:hAnsi="Times New Roman" w:cs="Times New Roman"/>
              <w:color w:val="000000" w:themeColor="text1"/>
              <w:sz w:val="24"/>
              <w:szCs w:val="24"/>
            </w:rPr>
            <w:delText xml:space="preserve">of </w:delText>
          </w:r>
        </w:del>
        <w:del w:id="942" w:author="Bandana Shakya" w:date="2020-06-17T13:52:00Z">
          <w:r w:rsidR="00B85595" w:rsidDel="0027369C">
            <w:rPr>
              <w:rFonts w:ascii="Times New Roman" w:hAnsi="Times New Roman" w:cs="Times New Roman"/>
              <w:color w:val="000000" w:themeColor="text1"/>
              <w:sz w:val="24"/>
              <w:szCs w:val="24"/>
            </w:rPr>
            <w:delText>d</w:delText>
          </w:r>
          <w:r w:rsidR="00B85595" w:rsidRPr="00E636B0" w:rsidDel="0027369C">
            <w:rPr>
              <w:rFonts w:ascii="Times New Roman" w:hAnsi="Times New Roman" w:cs="Times New Roman"/>
              <w:color w:val="000000" w:themeColor="text1"/>
              <w:sz w:val="24"/>
              <w:szCs w:val="24"/>
            </w:rPr>
            <w:delText xml:space="preserve">iscovery of </w:delText>
          </w:r>
          <w:r w:rsidR="00B85595" w:rsidDel="0027369C">
            <w:rPr>
              <w:rFonts w:ascii="Times New Roman" w:hAnsi="Times New Roman" w:cs="Times New Roman"/>
              <w:color w:val="000000" w:themeColor="text1"/>
              <w:sz w:val="24"/>
              <w:szCs w:val="24"/>
            </w:rPr>
            <w:delText>n</w:delText>
          </w:r>
          <w:r w:rsidR="00B85595" w:rsidRPr="00E636B0" w:rsidDel="0027369C">
            <w:rPr>
              <w:rFonts w:ascii="Times New Roman" w:hAnsi="Times New Roman" w:cs="Times New Roman"/>
              <w:color w:val="000000" w:themeColor="text1"/>
              <w:sz w:val="24"/>
              <w:szCs w:val="24"/>
            </w:rPr>
            <w:delText>ew flora and fauna.</w:delText>
          </w:r>
        </w:del>
      </w:moveTo>
      <w:moveToRangeStart w:id="943" w:author="Bandana Shakya" w:date="2020-06-16T13:24:00Z" w:name="move43206264"/>
      <w:moveToRangeEnd w:id="875"/>
      <w:moveTo w:id="944" w:author="Bandana Shakya" w:date="2020-06-16T13:24:00Z">
        <w:del w:id="945" w:author="Bandana Shakya" w:date="2020-06-17T13:26:00Z">
          <w:r w:rsidR="00CD6EB8" w:rsidDel="0073055B">
            <w:rPr>
              <w:rFonts w:ascii="Times New Roman" w:hAnsi="Times New Roman" w:cs="Times New Roman"/>
              <w:color w:val="000000" w:themeColor="text1"/>
              <w:sz w:val="24"/>
              <w:szCs w:val="24"/>
            </w:rPr>
            <w:delText>All the PAs in the land</w:delText>
          </w:r>
        </w:del>
        <w:del w:id="946" w:author="Bandana Shakya" w:date="2020-06-17T13:28:00Z">
          <w:r w:rsidR="00CD6EB8" w:rsidDel="00E4086A">
            <w:rPr>
              <w:rFonts w:ascii="Times New Roman" w:hAnsi="Times New Roman" w:cs="Times New Roman"/>
              <w:color w:val="000000" w:themeColor="text1"/>
              <w:sz w:val="24"/>
              <w:szCs w:val="24"/>
            </w:rPr>
            <w:delText xml:space="preserve">scape </w:delText>
          </w:r>
        </w:del>
        <w:del w:id="947" w:author="Bandana Shakya" w:date="2020-06-16T13:24:00Z">
          <w:r w:rsidR="00CD6EB8" w:rsidDel="00CD6EB8">
            <w:rPr>
              <w:rFonts w:ascii="Times New Roman" w:hAnsi="Times New Roman" w:cs="Times New Roman"/>
              <w:color w:val="000000" w:themeColor="text1"/>
              <w:sz w:val="24"/>
              <w:szCs w:val="24"/>
            </w:rPr>
            <w:delText>were revered as they</w:delText>
          </w:r>
        </w:del>
        <w:del w:id="948" w:author="Bandana Shakya" w:date="2020-06-17T13:28:00Z">
          <w:r w:rsidR="00CD6EB8" w:rsidDel="00E4086A">
            <w:rPr>
              <w:rFonts w:ascii="Times New Roman" w:hAnsi="Times New Roman" w:cs="Times New Roman"/>
              <w:color w:val="000000" w:themeColor="text1"/>
              <w:sz w:val="24"/>
              <w:szCs w:val="24"/>
            </w:rPr>
            <w:delText xml:space="preserve"> hosted </w:delText>
          </w:r>
          <w:r w:rsidR="00CD6EB8" w:rsidRPr="00E636B0" w:rsidDel="00E4086A">
            <w:rPr>
              <w:rFonts w:ascii="Times New Roman" w:hAnsi="Times New Roman" w:cs="Times New Roman"/>
              <w:color w:val="000000" w:themeColor="text1"/>
              <w:sz w:val="24"/>
              <w:szCs w:val="24"/>
            </w:rPr>
            <w:delText xml:space="preserve">large number of unique </w:delText>
          </w:r>
        </w:del>
        <w:del w:id="949" w:author="Bandana Shakya" w:date="2020-06-17T13:52:00Z">
          <w:r w:rsidR="00CD6EB8" w:rsidRPr="00E636B0" w:rsidDel="0027369C">
            <w:rPr>
              <w:rFonts w:ascii="Times New Roman" w:hAnsi="Times New Roman" w:cs="Times New Roman"/>
              <w:color w:val="000000" w:themeColor="text1"/>
              <w:sz w:val="24"/>
              <w:szCs w:val="24"/>
            </w:rPr>
            <w:delText>biodiversity resources</w:delText>
          </w:r>
        </w:del>
        <w:del w:id="950" w:author="Bandana Shakya" w:date="2020-06-17T13:28:00Z">
          <w:r w:rsidR="00CD6EB8" w:rsidRPr="00E636B0" w:rsidDel="00E4086A">
            <w:rPr>
              <w:rFonts w:ascii="Times New Roman" w:hAnsi="Times New Roman" w:cs="Times New Roman"/>
              <w:color w:val="000000" w:themeColor="text1"/>
              <w:sz w:val="24"/>
              <w:szCs w:val="24"/>
            </w:rPr>
            <w:delText xml:space="preserve"> and habitats of all kinds</w:delText>
          </w:r>
        </w:del>
        <w:del w:id="951" w:author="Bandana Shakya" w:date="2020-06-16T13:24:00Z">
          <w:r w:rsidR="00CD6EB8" w:rsidDel="00CD6EB8">
            <w:rPr>
              <w:rFonts w:ascii="Times New Roman" w:hAnsi="Times New Roman" w:cs="Times New Roman"/>
              <w:color w:val="000000" w:themeColor="text1"/>
              <w:sz w:val="24"/>
              <w:szCs w:val="24"/>
            </w:rPr>
            <w:delText xml:space="preserve"> (</w:delText>
          </w:r>
        </w:del>
        <w:del w:id="952" w:author="Bandana Shakya" w:date="2020-06-17T13:28:00Z">
          <w:r w:rsidR="00CD6EB8" w:rsidDel="00E4086A">
            <w:rPr>
              <w:rFonts w:ascii="Times New Roman" w:hAnsi="Times New Roman" w:cs="Times New Roman"/>
              <w:color w:val="000000" w:themeColor="text1"/>
              <w:sz w:val="24"/>
              <w:szCs w:val="24"/>
            </w:rPr>
            <w:delText>usefulness score range</w:delText>
          </w:r>
        </w:del>
        <w:del w:id="953" w:author="Bandana Shakya" w:date="2020-06-16T13:24:00Z">
          <w:r w:rsidR="00CD6EB8" w:rsidDel="00CD6EB8">
            <w:rPr>
              <w:rFonts w:ascii="Times New Roman" w:hAnsi="Times New Roman" w:cs="Times New Roman"/>
              <w:color w:val="000000" w:themeColor="text1"/>
              <w:sz w:val="24"/>
              <w:szCs w:val="24"/>
            </w:rPr>
            <w:delText xml:space="preserve">: </w:delText>
          </w:r>
        </w:del>
        <w:del w:id="954" w:author="Bandana Shakya" w:date="2020-06-17T13:28:00Z">
          <w:r w:rsidR="00CD6EB8" w:rsidDel="00E4086A">
            <w:rPr>
              <w:rFonts w:ascii="Times New Roman" w:hAnsi="Times New Roman" w:cs="Times New Roman"/>
              <w:color w:val="000000" w:themeColor="text1"/>
              <w:sz w:val="24"/>
              <w:szCs w:val="24"/>
            </w:rPr>
            <w:delText>70-73%</w:delText>
          </w:r>
        </w:del>
        <w:del w:id="955" w:author="Bandana Shakya" w:date="2020-06-16T13:25:00Z">
          <w:r w:rsidR="00CD6EB8" w:rsidDel="00CD6EB8">
            <w:rPr>
              <w:rFonts w:ascii="Times New Roman" w:hAnsi="Times New Roman" w:cs="Times New Roman"/>
              <w:color w:val="000000" w:themeColor="text1"/>
              <w:sz w:val="24"/>
              <w:szCs w:val="24"/>
            </w:rPr>
            <w:delText>)</w:delText>
          </w:r>
        </w:del>
        <w:del w:id="956" w:author="Bandana Shakya" w:date="2020-06-17T13:28:00Z">
          <w:r w:rsidR="00CD6EB8" w:rsidDel="00E4086A">
            <w:rPr>
              <w:rFonts w:ascii="Times New Roman" w:hAnsi="Times New Roman" w:cs="Times New Roman"/>
              <w:color w:val="000000" w:themeColor="text1"/>
              <w:sz w:val="24"/>
              <w:szCs w:val="24"/>
            </w:rPr>
            <w:delText xml:space="preserve">. </w:delText>
          </w:r>
        </w:del>
        <w:del w:id="957" w:author="Bandana Shakya" w:date="2020-06-17T13:52:00Z">
          <w:r w:rsidR="00CD6EB8" w:rsidRPr="00E636B0" w:rsidDel="0027369C">
            <w:rPr>
              <w:rFonts w:ascii="Times New Roman" w:hAnsi="Times New Roman" w:cs="Times New Roman"/>
              <w:color w:val="000000" w:themeColor="text1"/>
              <w:sz w:val="24"/>
              <w:szCs w:val="24"/>
            </w:rPr>
            <w:delText>Presence of several wild relatives of cultivated</w:delText>
          </w:r>
          <w:r w:rsidR="00CD6EB8" w:rsidDel="0027369C">
            <w:rPr>
              <w:rFonts w:ascii="Times New Roman" w:hAnsi="Times New Roman" w:cs="Times New Roman"/>
              <w:color w:val="000000" w:themeColor="text1"/>
              <w:sz w:val="24"/>
              <w:szCs w:val="24"/>
            </w:rPr>
            <w:delText xml:space="preserve">, </w:delText>
          </w:r>
          <w:r w:rsidR="00CD6EB8" w:rsidRPr="00E636B0" w:rsidDel="0027369C">
            <w:rPr>
              <w:rFonts w:ascii="Times New Roman" w:hAnsi="Times New Roman" w:cs="Times New Roman"/>
              <w:color w:val="000000" w:themeColor="text1"/>
              <w:sz w:val="24"/>
              <w:szCs w:val="24"/>
            </w:rPr>
            <w:delText xml:space="preserve">rare and </w:delText>
          </w:r>
          <w:r w:rsidR="00CD6EB8" w:rsidDel="0027369C">
            <w:rPr>
              <w:rFonts w:ascii="Times New Roman" w:hAnsi="Times New Roman" w:cs="Times New Roman"/>
              <w:color w:val="000000" w:themeColor="text1"/>
              <w:sz w:val="24"/>
              <w:szCs w:val="24"/>
            </w:rPr>
            <w:delText xml:space="preserve">economically valuable </w:delText>
          </w:r>
          <w:r w:rsidR="00CD6EB8" w:rsidRPr="00E636B0" w:rsidDel="0027369C">
            <w:rPr>
              <w:rFonts w:ascii="Times New Roman" w:hAnsi="Times New Roman" w:cs="Times New Roman"/>
              <w:color w:val="000000" w:themeColor="text1"/>
              <w:sz w:val="24"/>
              <w:szCs w:val="24"/>
            </w:rPr>
            <w:delText xml:space="preserve">plants such as </w:delText>
          </w:r>
          <w:r w:rsidR="00CD6EB8" w:rsidRPr="00E636B0" w:rsidDel="0027369C">
            <w:rPr>
              <w:rFonts w:ascii="Times New Roman" w:hAnsi="Times New Roman" w:cs="Times New Roman"/>
              <w:i/>
              <w:color w:val="000000" w:themeColor="text1"/>
              <w:sz w:val="24"/>
              <w:szCs w:val="24"/>
            </w:rPr>
            <w:delText>Camellia caudate</w:delText>
          </w:r>
          <w:r w:rsidR="00CD6EB8" w:rsidRPr="00E636B0" w:rsidDel="0027369C">
            <w:rPr>
              <w:rFonts w:ascii="Times New Roman" w:hAnsi="Times New Roman" w:cs="Times New Roman"/>
              <w:color w:val="000000" w:themeColor="text1"/>
              <w:sz w:val="24"/>
              <w:szCs w:val="24"/>
            </w:rPr>
            <w:delText xml:space="preserve"> (wild tea), </w:delText>
          </w:r>
          <w:r w:rsidR="00CD6EB8" w:rsidRPr="00E636B0" w:rsidDel="0027369C">
            <w:rPr>
              <w:rFonts w:ascii="Times New Roman" w:hAnsi="Times New Roman" w:cs="Times New Roman"/>
              <w:i/>
              <w:color w:val="000000" w:themeColor="text1"/>
              <w:sz w:val="24"/>
              <w:szCs w:val="24"/>
            </w:rPr>
            <w:delText>Coffea benghalensis</w:delText>
          </w:r>
          <w:r w:rsidR="00CD6EB8" w:rsidRPr="00E636B0" w:rsidDel="0027369C">
            <w:rPr>
              <w:rFonts w:ascii="Times New Roman" w:hAnsi="Times New Roman" w:cs="Times New Roman"/>
              <w:color w:val="000000" w:themeColor="text1"/>
              <w:sz w:val="24"/>
              <w:szCs w:val="24"/>
            </w:rPr>
            <w:delText xml:space="preserve"> (wild coffee), </w:delText>
          </w:r>
          <w:r w:rsidR="00CD6EB8" w:rsidRPr="00E636B0" w:rsidDel="0027369C">
            <w:rPr>
              <w:rFonts w:ascii="Times New Roman" w:hAnsi="Times New Roman" w:cs="Times New Roman"/>
              <w:i/>
              <w:color w:val="000000" w:themeColor="text1"/>
              <w:sz w:val="24"/>
              <w:szCs w:val="24"/>
            </w:rPr>
            <w:delText>Mangifera sylvativa</w:delText>
          </w:r>
          <w:r w:rsidR="00CD6EB8" w:rsidRPr="00E636B0" w:rsidDel="0027369C">
            <w:rPr>
              <w:rFonts w:ascii="Times New Roman" w:hAnsi="Times New Roman" w:cs="Times New Roman"/>
              <w:color w:val="000000" w:themeColor="text1"/>
              <w:sz w:val="24"/>
              <w:szCs w:val="24"/>
            </w:rPr>
            <w:delText xml:space="preserve"> (wild mango) including endemic </w:delText>
          </w:r>
          <w:r w:rsidR="00CD6EB8" w:rsidRPr="00E636B0" w:rsidDel="0027369C">
            <w:rPr>
              <w:rFonts w:ascii="Times New Roman" w:hAnsi="Times New Roman" w:cs="Times New Roman"/>
              <w:i/>
              <w:color w:val="000000" w:themeColor="text1"/>
              <w:sz w:val="24"/>
              <w:szCs w:val="24"/>
            </w:rPr>
            <w:delText>Dipterocarpus macrocarpus</w:delText>
          </w:r>
          <w:r w:rsidR="00CD6EB8" w:rsidRPr="00E636B0" w:rsidDel="0027369C">
            <w:rPr>
              <w:rFonts w:ascii="Times New Roman" w:hAnsi="Times New Roman" w:cs="Times New Roman"/>
              <w:color w:val="000000" w:themeColor="text1"/>
              <w:sz w:val="24"/>
              <w:szCs w:val="24"/>
            </w:rPr>
            <w:delText xml:space="preserve">, and </w:delText>
          </w:r>
          <w:r w:rsidR="00CD6EB8" w:rsidRPr="00E636B0" w:rsidDel="0027369C">
            <w:rPr>
              <w:rFonts w:ascii="Times New Roman" w:hAnsi="Times New Roman" w:cs="Times New Roman"/>
              <w:i/>
              <w:color w:val="000000" w:themeColor="text1"/>
              <w:sz w:val="24"/>
              <w:szCs w:val="24"/>
            </w:rPr>
            <w:delText>Shorea assamica</w:delText>
          </w:r>
          <w:r w:rsidR="00CD6EB8" w:rsidRPr="00E636B0" w:rsidDel="0027369C">
            <w:rPr>
              <w:rFonts w:ascii="Times New Roman" w:hAnsi="Times New Roman" w:cs="Times New Roman"/>
              <w:color w:val="000000" w:themeColor="text1"/>
              <w:sz w:val="24"/>
              <w:szCs w:val="24"/>
            </w:rPr>
            <w:delText xml:space="preserve"> forests, and endemic stemless rattan </w:delText>
          </w:r>
          <w:r w:rsidR="00CD6EB8" w:rsidRPr="00E636B0" w:rsidDel="0027369C">
            <w:rPr>
              <w:rFonts w:ascii="Times New Roman" w:hAnsi="Times New Roman" w:cs="Times New Roman"/>
              <w:i/>
              <w:color w:val="000000" w:themeColor="text1"/>
              <w:sz w:val="24"/>
              <w:szCs w:val="24"/>
            </w:rPr>
            <w:delText>Zalacca secunda</w:delText>
          </w:r>
          <w:r w:rsidR="00CD6EB8" w:rsidRPr="00E636B0" w:rsidDel="0027369C">
            <w:rPr>
              <w:rFonts w:ascii="Times New Roman" w:hAnsi="Times New Roman" w:cs="Times New Roman"/>
              <w:color w:val="000000" w:themeColor="text1"/>
              <w:sz w:val="24"/>
              <w:szCs w:val="24"/>
            </w:rPr>
            <w:delText xml:space="preserve"> </w:delText>
          </w:r>
        </w:del>
        <w:del w:id="958" w:author="Bandana Shakya" w:date="2020-06-17T13:29:00Z">
          <w:r w:rsidR="00CD6EB8" w:rsidRPr="00E636B0" w:rsidDel="001F0C42">
            <w:rPr>
              <w:rFonts w:ascii="Times New Roman" w:hAnsi="Times New Roman" w:cs="Times New Roman"/>
              <w:color w:val="000000" w:themeColor="text1"/>
              <w:sz w:val="24"/>
              <w:szCs w:val="24"/>
            </w:rPr>
            <w:delText xml:space="preserve">further substantiated </w:delText>
          </w:r>
        </w:del>
        <w:del w:id="959" w:author="Bandana Shakya" w:date="2020-06-17T13:52:00Z">
          <w:r w:rsidR="00CD6EB8" w:rsidRPr="00E636B0" w:rsidDel="0027369C">
            <w:rPr>
              <w:rFonts w:ascii="Times New Roman" w:hAnsi="Times New Roman" w:cs="Times New Roman"/>
              <w:color w:val="000000" w:themeColor="text1"/>
              <w:sz w:val="24"/>
              <w:szCs w:val="24"/>
            </w:rPr>
            <w:delText xml:space="preserve">the </w:delText>
          </w:r>
        </w:del>
        <w:del w:id="960" w:author="Bandana Shakya" w:date="2020-06-16T13:25:00Z">
          <w:r w:rsidR="00CD6EB8" w:rsidRPr="00E636B0" w:rsidDel="00CD6EB8">
            <w:rPr>
              <w:rFonts w:ascii="Times New Roman" w:hAnsi="Times New Roman" w:cs="Times New Roman"/>
              <w:color w:val="000000" w:themeColor="text1"/>
              <w:sz w:val="24"/>
              <w:szCs w:val="24"/>
            </w:rPr>
            <w:delText xml:space="preserve">importance </w:delText>
          </w:r>
        </w:del>
        <w:del w:id="961" w:author="Bandana Shakya" w:date="2020-06-17T13:52:00Z">
          <w:r w:rsidR="00CD6EB8" w:rsidRPr="00E636B0" w:rsidDel="0027369C">
            <w:rPr>
              <w:rFonts w:ascii="Times New Roman" w:hAnsi="Times New Roman" w:cs="Times New Roman"/>
              <w:color w:val="000000" w:themeColor="text1"/>
              <w:sz w:val="24"/>
              <w:szCs w:val="24"/>
            </w:rPr>
            <w:delText xml:space="preserve">of habitat regulation services. </w:delText>
          </w:r>
        </w:del>
        <w:del w:id="962" w:author="Bandana Shakya" w:date="2020-06-16T13:25:00Z">
          <w:r w:rsidR="00CD6EB8" w:rsidDel="00CD6EB8">
            <w:rPr>
              <w:rFonts w:ascii="Times New Roman" w:hAnsi="Times New Roman" w:cs="Times New Roman"/>
              <w:color w:val="000000" w:themeColor="text1"/>
              <w:sz w:val="24"/>
              <w:szCs w:val="24"/>
            </w:rPr>
            <w:delText xml:space="preserve">The </w:delText>
          </w:r>
          <w:r w:rsidR="00CD6EB8" w:rsidRPr="00E636B0" w:rsidDel="00CD6EB8">
            <w:rPr>
              <w:rFonts w:ascii="Times New Roman" w:hAnsi="Times New Roman" w:cs="Times New Roman"/>
              <w:color w:val="000000" w:themeColor="text1"/>
              <w:sz w:val="24"/>
              <w:szCs w:val="24"/>
            </w:rPr>
            <w:delText>pristine landscape</w:delText>
          </w:r>
          <w:r w:rsidR="00CD6EB8" w:rsidDel="00CD6EB8">
            <w:rPr>
              <w:rFonts w:ascii="Times New Roman" w:hAnsi="Times New Roman" w:cs="Times New Roman"/>
              <w:color w:val="000000" w:themeColor="text1"/>
              <w:sz w:val="24"/>
              <w:szCs w:val="24"/>
            </w:rPr>
            <w:delText>s</w:delText>
          </w:r>
          <w:r w:rsidR="00CD6EB8" w:rsidRPr="00E636B0" w:rsidDel="00CD6EB8">
            <w:rPr>
              <w:rFonts w:ascii="Times New Roman" w:hAnsi="Times New Roman" w:cs="Times New Roman"/>
              <w:color w:val="000000" w:themeColor="text1"/>
              <w:sz w:val="24"/>
              <w:szCs w:val="24"/>
            </w:rPr>
            <w:delText>, unique geographic terrains</w:delText>
          </w:r>
          <w:r w:rsidR="00CD6EB8" w:rsidDel="00CD6EB8">
            <w:rPr>
              <w:rFonts w:ascii="Times New Roman" w:hAnsi="Times New Roman" w:cs="Times New Roman"/>
              <w:color w:val="000000" w:themeColor="text1"/>
              <w:sz w:val="24"/>
              <w:szCs w:val="24"/>
            </w:rPr>
            <w:delText>,</w:delText>
          </w:r>
          <w:r w:rsidR="00CD6EB8" w:rsidRPr="00E636B0" w:rsidDel="00CD6EB8">
            <w:rPr>
              <w:rFonts w:ascii="Times New Roman" w:hAnsi="Times New Roman" w:cs="Times New Roman"/>
              <w:color w:val="000000" w:themeColor="text1"/>
              <w:sz w:val="24"/>
              <w:szCs w:val="24"/>
            </w:rPr>
            <w:delText xml:space="preserve"> and </w:delText>
          </w:r>
          <w:r w:rsidR="00CD6EB8" w:rsidDel="00CD6EB8">
            <w:rPr>
              <w:rFonts w:ascii="Times New Roman" w:hAnsi="Times New Roman" w:cs="Times New Roman"/>
              <w:color w:val="000000" w:themeColor="text1"/>
              <w:sz w:val="24"/>
              <w:szCs w:val="24"/>
            </w:rPr>
            <w:delText xml:space="preserve">diverse </w:delText>
          </w:r>
          <w:r w:rsidR="00CD6EB8" w:rsidRPr="00E636B0" w:rsidDel="00CD6EB8">
            <w:rPr>
              <w:rFonts w:ascii="Times New Roman" w:hAnsi="Times New Roman" w:cs="Times New Roman"/>
              <w:color w:val="000000" w:themeColor="text1"/>
              <w:sz w:val="24"/>
              <w:szCs w:val="24"/>
            </w:rPr>
            <w:delText>topograph</w:delText>
          </w:r>
          <w:r w:rsidR="00CD6EB8" w:rsidDel="00CD6EB8">
            <w:rPr>
              <w:rFonts w:ascii="Times New Roman" w:hAnsi="Times New Roman" w:cs="Times New Roman"/>
              <w:color w:val="000000" w:themeColor="text1"/>
              <w:sz w:val="24"/>
              <w:szCs w:val="24"/>
            </w:rPr>
            <w:delText>ic regimes p</w:delText>
          </w:r>
          <w:r w:rsidR="00CD6EB8" w:rsidRPr="00E636B0" w:rsidDel="00CD6EB8">
            <w:rPr>
              <w:rFonts w:ascii="Times New Roman" w:hAnsi="Times New Roman" w:cs="Times New Roman"/>
              <w:color w:val="000000" w:themeColor="text1"/>
              <w:sz w:val="24"/>
              <w:szCs w:val="24"/>
            </w:rPr>
            <w:delText xml:space="preserve">roviding </w:delText>
          </w:r>
          <w:r w:rsidR="00CD6EB8" w:rsidDel="00CD6EB8">
            <w:rPr>
              <w:rFonts w:ascii="Times New Roman" w:hAnsi="Times New Roman" w:cs="Times New Roman"/>
              <w:color w:val="000000" w:themeColor="text1"/>
              <w:sz w:val="24"/>
              <w:szCs w:val="24"/>
            </w:rPr>
            <w:delText xml:space="preserve">right ambience for </w:delText>
          </w:r>
          <w:r w:rsidR="00CD6EB8" w:rsidRPr="00E636B0" w:rsidDel="00CD6EB8">
            <w:rPr>
              <w:rFonts w:ascii="Times New Roman" w:hAnsi="Times New Roman" w:cs="Times New Roman"/>
              <w:color w:val="000000" w:themeColor="text1"/>
              <w:sz w:val="24"/>
              <w:szCs w:val="24"/>
            </w:rPr>
            <w:delText>species evolution</w:delText>
          </w:r>
          <w:r w:rsidR="00CD6EB8" w:rsidDel="00CD6EB8">
            <w:rPr>
              <w:rFonts w:ascii="Times New Roman" w:hAnsi="Times New Roman" w:cs="Times New Roman"/>
              <w:color w:val="000000" w:themeColor="text1"/>
              <w:sz w:val="24"/>
              <w:szCs w:val="24"/>
            </w:rPr>
            <w:delText xml:space="preserve"> and diversification. </w:delText>
          </w:r>
        </w:del>
        <w:del w:id="963" w:author="Bandana Shakya" w:date="2020-06-17T13:52:00Z">
          <w:r w:rsidR="00CD6EB8" w:rsidRPr="00E636B0" w:rsidDel="0027369C">
            <w:rPr>
              <w:rFonts w:ascii="Times New Roman" w:hAnsi="Times New Roman" w:cs="Times New Roman"/>
              <w:color w:val="000000" w:themeColor="text1"/>
              <w:sz w:val="24"/>
              <w:szCs w:val="24"/>
            </w:rPr>
            <w:delText xml:space="preserve">Provisioning </w:delText>
          </w:r>
          <w:r w:rsidR="00CD6EB8" w:rsidDel="0027369C">
            <w:rPr>
              <w:rFonts w:ascii="Times New Roman" w:hAnsi="Times New Roman" w:cs="Times New Roman"/>
              <w:color w:val="000000" w:themeColor="text1"/>
              <w:sz w:val="24"/>
              <w:szCs w:val="24"/>
            </w:rPr>
            <w:delText xml:space="preserve">services (usefulness score range: 57-67%) supplied diverse range of biodiversity and tangible benefits such as genetic resources, </w:delText>
          </w:r>
          <w:r w:rsidR="00CD6EB8" w:rsidRPr="00E636B0" w:rsidDel="0027369C">
            <w:rPr>
              <w:rFonts w:ascii="Times New Roman" w:hAnsi="Times New Roman" w:cs="Times New Roman"/>
              <w:color w:val="000000" w:themeColor="text1"/>
              <w:sz w:val="24"/>
              <w:szCs w:val="24"/>
            </w:rPr>
            <w:delText xml:space="preserve">medicinal plants, </w:delText>
          </w:r>
          <w:r w:rsidR="00CD6EB8" w:rsidDel="0027369C">
            <w:rPr>
              <w:rFonts w:ascii="Times New Roman" w:hAnsi="Times New Roman" w:cs="Times New Roman"/>
              <w:color w:val="000000" w:themeColor="text1"/>
              <w:sz w:val="24"/>
              <w:szCs w:val="24"/>
            </w:rPr>
            <w:delText xml:space="preserve">food crops, </w:delText>
          </w:r>
          <w:r w:rsidR="00CD6EB8" w:rsidRPr="00E636B0" w:rsidDel="0027369C">
            <w:rPr>
              <w:rFonts w:ascii="Times New Roman" w:hAnsi="Times New Roman" w:cs="Times New Roman"/>
              <w:color w:val="000000" w:themeColor="text1"/>
              <w:sz w:val="24"/>
              <w:szCs w:val="24"/>
            </w:rPr>
            <w:delText>wild edibles</w:delText>
          </w:r>
          <w:r w:rsidR="00CD6EB8" w:rsidDel="0027369C">
            <w:rPr>
              <w:rFonts w:ascii="Times New Roman" w:hAnsi="Times New Roman" w:cs="Times New Roman"/>
              <w:color w:val="000000" w:themeColor="text1"/>
              <w:sz w:val="24"/>
              <w:szCs w:val="24"/>
            </w:rPr>
            <w:delText xml:space="preserve">, timber, </w:delText>
          </w:r>
          <w:r w:rsidR="00CD6EB8" w:rsidRPr="00E636B0" w:rsidDel="0027369C">
            <w:rPr>
              <w:rFonts w:ascii="Times New Roman" w:hAnsi="Times New Roman" w:cs="Times New Roman"/>
              <w:color w:val="000000" w:themeColor="text1"/>
              <w:sz w:val="24"/>
              <w:szCs w:val="24"/>
            </w:rPr>
            <w:delText xml:space="preserve">other </w:delText>
          </w:r>
          <w:r w:rsidR="00CD6EB8" w:rsidDel="0027369C">
            <w:rPr>
              <w:rFonts w:ascii="Times New Roman" w:hAnsi="Times New Roman" w:cs="Times New Roman"/>
              <w:color w:val="000000" w:themeColor="text1"/>
              <w:sz w:val="24"/>
              <w:szCs w:val="24"/>
            </w:rPr>
            <w:delText xml:space="preserve">household-use </w:delText>
          </w:r>
          <w:r w:rsidR="00CD6EB8" w:rsidRPr="00E636B0" w:rsidDel="0027369C">
            <w:rPr>
              <w:rFonts w:ascii="Times New Roman" w:hAnsi="Times New Roman" w:cs="Times New Roman"/>
              <w:color w:val="000000" w:themeColor="text1"/>
              <w:sz w:val="24"/>
              <w:szCs w:val="24"/>
            </w:rPr>
            <w:delText>materials</w:delText>
          </w:r>
          <w:r w:rsidR="00CD6EB8" w:rsidDel="0027369C">
            <w:rPr>
              <w:rFonts w:ascii="Times New Roman" w:hAnsi="Times New Roman" w:cs="Times New Roman"/>
              <w:color w:val="000000" w:themeColor="text1"/>
              <w:sz w:val="24"/>
              <w:szCs w:val="24"/>
            </w:rPr>
            <w:delText xml:space="preserve"> sustaining daily lives and livelihoods of population living in and around the PAs.</w:delText>
          </w:r>
        </w:del>
      </w:moveTo>
      <w:moveToRangeEnd w:id="943"/>
    </w:p>
    <w:p w:rsidR="00445104" w:rsidRDefault="00445104" w:rsidP="00B3588E">
      <w:pPr>
        <w:spacing w:line="480" w:lineRule="auto"/>
        <w:rPr>
          <w:ins w:id="964" w:author="Bandana Shakya" w:date="2020-06-16T13:27:00Z"/>
          <w:rFonts w:ascii="Times New Roman" w:hAnsi="Times New Roman" w:cs="Times New Roman"/>
          <w:b/>
          <w:sz w:val="24"/>
          <w:szCs w:val="24"/>
        </w:rPr>
      </w:pPr>
    </w:p>
    <w:p w:rsidR="007C001F" w:rsidRDefault="007C001F" w:rsidP="007C001F">
      <w:pPr>
        <w:spacing w:line="480" w:lineRule="auto"/>
        <w:rPr>
          <w:ins w:id="965" w:author="Bandana Shakya" w:date="2020-06-26T13:51:00Z"/>
          <w:rFonts w:ascii="Times New Roman" w:hAnsi="Times New Roman" w:cs="Times New Roman"/>
          <w:b/>
          <w:sz w:val="24"/>
          <w:szCs w:val="24"/>
        </w:rPr>
      </w:pPr>
      <w:ins w:id="966" w:author="Bandana Shakya" w:date="2020-06-16T13:27:00Z">
        <w:r w:rsidRPr="005C58B2">
          <w:rPr>
            <w:rFonts w:ascii="Times New Roman" w:hAnsi="Times New Roman" w:cs="Times New Roman"/>
            <w:b/>
            <w:sz w:val="24"/>
            <w:szCs w:val="24"/>
          </w:rPr>
          <w:t>4.</w:t>
        </w:r>
        <w:r>
          <w:rPr>
            <w:rFonts w:ascii="Times New Roman" w:hAnsi="Times New Roman" w:cs="Times New Roman"/>
            <w:b/>
            <w:sz w:val="24"/>
            <w:szCs w:val="24"/>
          </w:rPr>
          <w:t>1</w:t>
        </w:r>
        <w:r w:rsidRPr="005C58B2">
          <w:rPr>
            <w:rFonts w:ascii="Times New Roman" w:hAnsi="Times New Roman" w:cs="Times New Roman"/>
            <w:b/>
            <w:sz w:val="24"/>
            <w:szCs w:val="24"/>
          </w:rPr>
          <w:t>.</w:t>
        </w:r>
        <w:r>
          <w:rPr>
            <w:rFonts w:ascii="Times New Roman" w:hAnsi="Times New Roman" w:cs="Times New Roman"/>
            <w:b/>
            <w:sz w:val="24"/>
            <w:szCs w:val="24"/>
          </w:rPr>
          <w:t xml:space="preserve"> </w:t>
        </w:r>
      </w:ins>
      <w:ins w:id="967" w:author="Bandana Shakya" w:date="2020-06-26T13:50:00Z">
        <w:r w:rsidR="00283A09">
          <w:rPr>
            <w:rFonts w:ascii="Times New Roman" w:hAnsi="Times New Roman" w:cs="Times New Roman"/>
            <w:b/>
            <w:sz w:val="24"/>
            <w:szCs w:val="24"/>
          </w:rPr>
          <w:t>SP</w:t>
        </w:r>
      </w:ins>
      <w:ins w:id="968" w:author="Bandana Shakya" w:date="2020-06-16T13:27:00Z">
        <w:r>
          <w:rPr>
            <w:rFonts w:ascii="Times New Roman" w:hAnsi="Times New Roman" w:cs="Times New Roman"/>
            <w:b/>
            <w:sz w:val="24"/>
            <w:szCs w:val="24"/>
          </w:rPr>
          <w:t>Hs, SBAs and dSPHs</w:t>
        </w:r>
      </w:ins>
      <w:ins w:id="969" w:author="Bandana Shakya" w:date="2020-06-26T13:50:00Z">
        <w:r w:rsidR="00E34E24">
          <w:rPr>
            <w:rFonts w:ascii="Times New Roman" w:hAnsi="Times New Roman" w:cs="Times New Roman"/>
            <w:b/>
            <w:sz w:val="24"/>
            <w:szCs w:val="24"/>
          </w:rPr>
          <w:t xml:space="preserve"> for four services </w:t>
        </w:r>
      </w:ins>
      <w:ins w:id="970" w:author="Bandana Shakya" w:date="2020-06-16T13:27:00Z">
        <w:r>
          <w:rPr>
            <w:rFonts w:ascii="Times New Roman" w:hAnsi="Times New Roman" w:cs="Times New Roman"/>
            <w:b/>
            <w:sz w:val="24"/>
            <w:szCs w:val="24"/>
          </w:rPr>
          <w:t xml:space="preserve"> </w:t>
        </w:r>
      </w:ins>
    </w:p>
    <w:p w:rsidR="00612E18" w:rsidRDefault="00612E18" w:rsidP="00B3588E">
      <w:pPr>
        <w:spacing w:line="480" w:lineRule="auto"/>
        <w:rPr>
          <w:rFonts w:ascii="Times New Roman" w:hAnsi="Times New Roman" w:cs="Times New Roman"/>
          <w:b/>
          <w:sz w:val="24"/>
          <w:szCs w:val="24"/>
        </w:rPr>
      </w:pPr>
      <w:del w:id="971" w:author="Bandana Shakya" w:date="2020-06-16T13:28:00Z">
        <w:r w:rsidDel="00D67EF1">
          <w:rPr>
            <w:rFonts w:ascii="Times New Roman" w:hAnsi="Times New Roman" w:cs="Times New Roman"/>
            <w:b/>
            <w:sz w:val="24"/>
            <w:szCs w:val="24"/>
          </w:rPr>
          <w:delText>SPHs</w:delText>
        </w:r>
        <w:r w:rsidR="00C7132F" w:rsidDel="00D67EF1">
          <w:rPr>
            <w:rFonts w:ascii="Times New Roman" w:hAnsi="Times New Roman" w:cs="Times New Roman"/>
            <w:b/>
            <w:sz w:val="24"/>
            <w:szCs w:val="24"/>
          </w:rPr>
          <w:delText xml:space="preserve">, SBAs and dSPHs for </w:delText>
        </w:r>
      </w:del>
      <w:ins w:id="972" w:author="Bandana Shakya" w:date="2020-06-16T13:28:00Z">
        <w:r w:rsidR="00D67EF1">
          <w:rPr>
            <w:rFonts w:ascii="Times New Roman" w:hAnsi="Times New Roman" w:cs="Times New Roman"/>
            <w:b/>
            <w:sz w:val="24"/>
            <w:szCs w:val="24"/>
          </w:rPr>
          <w:t>P</w:t>
        </w:r>
      </w:ins>
      <w:del w:id="973" w:author="Bandana Shakya" w:date="2020-06-16T13:28:00Z">
        <w:r w:rsidR="00C7132F" w:rsidDel="00D67EF1">
          <w:rPr>
            <w:rFonts w:ascii="Times New Roman" w:hAnsi="Times New Roman" w:cs="Times New Roman"/>
            <w:b/>
            <w:sz w:val="24"/>
            <w:szCs w:val="24"/>
          </w:rPr>
          <w:delText>p</w:delText>
        </w:r>
      </w:del>
      <w:r w:rsidR="00C7132F">
        <w:rPr>
          <w:rFonts w:ascii="Times New Roman" w:hAnsi="Times New Roman" w:cs="Times New Roman"/>
          <w:b/>
          <w:sz w:val="24"/>
          <w:szCs w:val="24"/>
        </w:rPr>
        <w:t xml:space="preserve">rovisioning services </w:t>
      </w:r>
      <w:del w:id="974" w:author="Bandana Shakya" w:date="2020-06-26T13:51:00Z">
        <w:r w:rsidR="00423E86" w:rsidDel="00283A09">
          <w:rPr>
            <w:rFonts w:ascii="Times New Roman" w:hAnsi="Times New Roman" w:cs="Times New Roman"/>
            <w:b/>
            <w:sz w:val="24"/>
            <w:szCs w:val="24"/>
          </w:rPr>
          <w:delText xml:space="preserve">in three PAs </w:delText>
        </w:r>
        <w:r w:rsidR="00C7132F" w:rsidDel="00283A09">
          <w:rPr>
            <w:rFonts w:ascii="Times New Roman" w:hAnsi="Times New Roman" w:cs="Times New Roman"/>
            <w:b/>
            <w:sz w:val="24"/>
            <w:szCs w:val="24"/>
          </w:rPr>
          <w:delText xml:space="preserve"> </w:delText>
        </w:r>
      </w:del>
    </w:p>
    <w:p w:rsidR="00DF1894" w:rsidRDefault="007B15EA" w:rsidP="00C81765">
      <w:pPr>
        <w:spacing w:line="480" w:lineRule="auto"/>
        <w:ind w:firstLine="720"/>
        <w:rPr>
          <w:rFonts w:ascii="Times New Roman" w:hAnsi="Times New Roman" w:cs="Times New Roman"/>
          <w:sz w:val="24"/>
          <w:szCs w:val="24"/>
        </w:rPr>
      </w:pPr>
      <w:moveFromRangeStart w:id="975" w:author="Bandana Shakya" w:date="2020-06-16T13:18:00Z" w:name="move43205903"/>
      <w:moveFrom w:id="976" w:author="Bandana Shakya" w:date="2020-06-16T13:18:00Z">
        <w:r w:rsidDel="00180538">
          <w:rPr>
            <w:rFonts w:ascii="Times New Roman" w:hAnsi="Times New Roman" w:cs="Times New Roman"/>
            <w:sz w:val="24"/>
            <w:szCs w:val="24"/>
          </w:rPr>
          <w:t xml:space="preserve">Provisioning services from the three PAs </w:t>
        </w:r>
        <w:r w:rsidR="00C226D8" w:rsidDel="00180538">
          <w:rPr>
            <w:rFonts w:ascii="Times New Roman" w:hAnsi="Times New Roman" w:cs="Times New Roman"/>
            <w:sz w:val="24"/>
            <w:szCs w:val="24"/>
          </w:rPr>
          <w:t xml:space="preserve">assessed in the study </w:t>
        </w:r>
        <w:r w:rsidDel="00180538">
          <w:rPr>
            <w:rFonts w:ascii="Times New Roman" w:hAnsi="Times New Roman" w:cs="Times New Roman"/>
            <w:sz w:val="24"/>
            <w:szCs w:val="24"/>
          </w:rPr>
          <w:t>include</w:t>
        </w:r>
        <w:r w:rsidR="00C226D8" w:rsidDel="00180538">
          <w:rPr>
            <w:rFonts w:ascii="Times New Roman" w:hAnsi="Times New Roman" w:cs="Times New Roman"/>
            <w:sz w:val="24"/>
            <w:szCs w:val="24"/>
          </w:rPr>
          <w:t xml:space="preserve">d </w:t>
        </w:r>
        <w:r w:rsidDel="00180538">
          <w:rPr>
            <w:rFonts w:ascii="Times New Roman" w:hAnsi="Times New Roman" w:cs="Times New Roman"/>
            <w:sz w:val="24"/>
            <w:szCs w:val="24"/>
          </w:rPr>
          <w:t>wide range of biodiversity resources (flora, fauna, agrobio</w:t>
        </w:r>
        <w:r w:rsidRPr="00FF1254" w:rsidDel="00180538">
          <w:rPr>
            <w:rFonts w:ascii="Times New Roman" w:hAnsi="Times New Roman" w:cs="Times New Roman"/>
            <w:color w:val="000000" w:themeColor="text1"/>
            <w:sz w:val="24"/>
            <w:szCs w:val="24"/>
          </w:rPr>
          <w:t>diversity and wild edible</w:t>
        </w:r>
        <w:r w:rsidR="00C226D8" w:rsidDel="00180538">
          <w:rPr>
            <w:rFonts w:ascii="Times New Roman" w:hAnsi="Times New Roman" w:cs="Times New Roman"/>
            <w:color w:val="000000" w:themeColor="text1"/>
            <w:sz w:val="24"/>
            <w:szCs w:val="24"/>
          </w:rPr>
          <w:t>s</w:t>
        </w:r>
        <w:r w:rsidRPr="00FF1254" w:rsidDel="00180538">
          <w:rPr>
            <w:rFonts w:ascii="Times New Roman" w:hAnsi="Times New Roman" w:cs="Times New Roman"/>
            <w:color w:val="000000" w:themeColor="text1"/>
            <w:sz w:val="24"/>
            <w:szCs w:val="24"/>
          </w:rPr>
          <w:t>)</w:t>
        </w:r>
        <w:r w:rsidR="004D16D4" w:rsidDel="00180538">
          <w:rPr>
            <w:rFonts w:ascii="Times New Roman" w:hAnsi="Times New Roman" w:cs="Times New Roman"/>
            <w:color w:val="000000" w:themeColor="text1"/>
            <w:sz w:val="24"/>
            <w:szCs w:val="24"/>
          </w:rPr>
          <w:t xml:space="preserve"> th</w:t>
        </w:r>
        <w:r w:rsidR="00FD731F" w:rsidDel="00180538">
          <w:rPr>
            <w:rFonts w:ascii="Times New Roman" w:hAnsi="Times New Roman" w:cs="Times New Roman"/>
            <w:color w:val="000000" w:themeColor="text1"/>
            <w:sz w:val="24"/>
            <w:szCs w:val="24"/>
          </w:rPr>
          <w:t>a</w:t>
        </w:r>
        <w:r w:rsidR="004D16D4" w:rsidDel="00180538">
          <w:rPr>
            <w:rFonts w:ascii="Times New Roman" w:hAnsi="Times New Roman" w:cs="Times New Roman"/>
            <w:color w:val="000000" w:themeColor="text1"/>
            <w:sz w:val="24"/>
            <w:szCs w:val="24"/>
          </w:rPr>
          <w:t xml:space="preserve">t provide </w:t>
        </w:r>
        <w:r w:rsidR="004D16D4" w:rsidRPr="009542CC" w:rsidDel="00180538">
          <w:rPr>
            <w:rFonts w:ascii="Times New Roman" w:hAnsi="Times New Roman" w:cs="Times New Roman"/>
            <w:color w:val="000000" w:themeColor="text1"/>
            <w:sz w:val="24"/>
            <w:szCs w:val="24"/>
          </w:rPr>
          <w:t xml:space="preserve">tangible provisioning services relating to food, materials for household use, and importantly medicinal plants, </w:t>
        </w:r>
        <w:r w:rsidR="004D16D4" w:rsidDel="00180538">
          <w:rPr>
            <w:rFonts w:ascii="Times New Roman" w:hAnsi="Times New Roman" w:cs="Times New Roman"/>
            <w:color w:val="000000" w:themeColor="text1"/>
            <w:sz w:val="24"/>
            <w:szCs w:val="24"/>
          </w:rPr>
          <w:t xml:space="preserve">timbers, and </w:t>
        </w:r>
        <w:r w:rsidR="004D16D4" w:rsidRPr="009542CC" w:rsidDel="00180538">
          <w:rPr>
            <w:rFonts w:ascii="Times New Roman" w:hAnsi="Times New Roman" w:cs="Times New Roman"/>
            <w:color w:val="000000" w:themeColor="text1"/>
            <w:sz w:val="24"/>
            <w:szCs w:val="24"/>
          </w:rPr>
          <w:t>other genetic resources.</w:t>
        </w:r>
        <w:r w:rsidR="004D16D4" w:rsidDel="00180538">
          <w:rPr>
            <w:rFonts w:ascii="Times New Roman" w:hAnsi="Times New Roman" w:cs="Times New Roman"/>
            <w:color w:val="000000" w:themeColor="text1"/>
            <w:sz w:val="24"/>
            <w:szCs w:val="24"/>
          </w:rPr>
          <w:t xml:space="preserve"> </w:t>
        </w:r>
      </w:moveFrom>
      <w:moveFromRangeEnd w:id="975"/>
      <w:ins w:id="977" w:author="Bandana Shakya" w:date="2020-06-30T08:05:00Z">
        <w:r w:rsidR="002D1D12">
          <w:rPr>
            <w:rFonts w:ascii="Times New Roman" w:hAnsi="Times New Roman" w:cs="Times New Roman"/>
            <w:color w:val="000000" w:themeColor="text1"/>
            <w:sz w:val="24"/>
            <w:szCs w:val="24"/>
          </w:rPr>
          <w:t xml:space="preserve">Altogether 89 </w:t>
        </w:r>
      </w:ins>
      <w:del w:id="978" w:author="Bandana Shakya" w:date="2020-06-26T15:18:00Z">
        <w:r w:rsidR="009542CC" w:rsidRPr="009542CC" w:rsidDel="002F3C01">
          <w:rPr>
            <w:rFonts w:ascii="Times New Roman" w:hAnsi="Times New Roman" w:cs="Times New Roman"/>
            <w:color w:val="000000" w:themeColor="text1"/>
            <w:sz w:val="24"/>
            <w:szCs w:val="24"/>
          </w:rPr>
          <w:delText xml:space="preserve">In all </w:delText>
        </w:r>
      </w:del>
      <w:del w:id="979" w:author="Bandana Shakya" w:date="2020-06-30T08:05:00Z">
        <w:r w:rsidR="009542CC" w:rsidRPr="009542CC" w:rsidDel="002D1D12">
          <w:rPr>
            <w:rFonts w:ascii="Times New Roman" w:hAnsi="Times New Roman" w:cs="Times New Roman"/>
            <w:color w:val="000000" w:themeColor="text1"/>
            <w:sz w:val="24"/>
            <w:szCs w:val="24"/>
          </w:rPr>
          <w:delText>three PAs, several</w:delText>
        </w:r>
      </w:del>
      <w:r w:rsidR="009542CC" w:rsidRPr="009542CC">
        <w:rPr>
          <w:rFonts w:ascii="Times New Roman" w:hAnsi="Times New Roman" w:cs="Times New Roman"/>
          <w:color w:val="000000" w:themeColor="text1"/>
          <w:sz w:val="24"/>
          <w:szCs w:val="24"/>
        </w:rPr>
        <w:t xml:space="preserve"> SPHs</w:t>
      </w:r>
      <w:ins w:id="980" w:author="Bandana Shakya" w:date="2020-06-30T08:06:00Z">
        <w:r w:rsidR="002D1D12">
          <w:rPr>
            <w:rFonts w:ascii="Times New Roman" w:hAnsi="Times New Roman" w:cs="Times New Roman"/>
            <w:color w:val="000000" w:themeColor="text1"/>
            <w:sz w:val="24"/>
            <w:szCs w:val="24"/>
          </w:rPr>
          <w:t xml:space="preserve"> points</w:t>
        </w:r>
      </w:ins>
      <w:r w:rsidR="009542CC" w:rsidRPr="009542CC">
        <w:rPr>
          <w:rFonts w:ascii="Times New Roman" w:hAnsi="Times New Roman" w:cs="Times New Roman"/>
          <w:color w:val="000000" w:themeColor="text1"/>
          <w:sz w:val="24"/>
          <w:szCs w:val="24"/>
        </w:rPr>
        <w:t xml:space="preserve"> </w:t>
      </w:r>
      <w:r w:rsidR="009A4771">
        <w:rPr>
          <w:rFonts w:ascii="Times New Roman" w:hAnsi="Times New Roman" w:cs="Times New Roman"/>
          <w:color w:val="000000" w:themeColor="text1"/>
          <w:sz w:val="24"/>
          <w:szCs w:val="24"/>
        </w:rPr>
        <w:t>(Fig</w:t>
      </w:r>
      <w:r w:rsidR="00CA3873">
        <w:rPr>
          <w:rFonts w:ascii="Times New Roman" w:hAnsi="Times New Roman" w:cs="Times New Roman"/>
          <w:color w:val="000000" w:themeColor="text1"/>
          <w:sz w:val="24"/>
          <w:szCs w:val="24"/>
        </w:rPr>
        <w:t xml:space="preserve">. </w:t>
      </w:r>
      <w:ins w:id="981" w:author="Bandana Shakya" w:date="2020-06-30T15:41:00Z">
        <w:r w:rsidR="00C003FB">
          <w:rPr>
            <w:rFonts w:ascii="Times New Roman" w:hAnsi="Times New Roman" w:cs="Times New Roman"/>
            <w:color w:val="000000" w:themeColor="text1"/>
            <w:sz w:val="24"/>
            <w:szCs w:val="24"/>
          </w:rPr>
          <w:t>3</w:t>
        </w:r>
      </w:ins>
      <w:del w:id="982" w:author="Bandana Shakya" w:date="2020-06-30T15:41:00Z">
        <w:r w:rsidR="00CA3873" w:rsidDel="00C003FB">
          <w:rPr>
            <w:rFonts w:ascii="Times New Roman" w:hAnsi="Times New Roman" w:cs="Times New Roman"/>
            <w:color w:val="000000" w:themeColor="text1"/>
            <w:sz w:val="24"/>
            <w:szCs w:val="24"/>
          </w:rPr>
          <w:delText>1</w:delText>
        </w:r>
      </w:del>
      <w:r w:rsidR="009A4771">
        <w:rPr>
          <w:rFonts w:ascii="Times New Roman" w:hAnsi="Times New Roman" w:cs="Times New Roman"/>
          <w:color w:val="000000" w:themeColor="text1"/>
          <w:sz w:val="24"/>
          <w:szCs w:val="24"/>
        </w:rPr>
        <w:t xml:space="preserve">a) </w:t>
      </w:r>
      <w:r w:rsidR="009542CC" w:rsidRPr="009542CC">
        <w:rPr>
          <w:rFonts w:ascii="Times New Roman" w:hAnsi="Times New Roman" w:cs="Times New Roman"/>
          <w:color w:val="000000" w:themeColor="text1"/>
          <w:sz w:val="24"/>
          <w:szCs w:val="24"/>
        </w:rPr>
        <w:t xml:space="preserve">were </w:t>
      </w:r>
      <w:r w:rsidR="00E7021B">
        <w:rPr>
          <w:rFonts w:ascii="Times New Roman" w:hAnsi="Times New Roman" w:cs="Times New Roman"/>
          <w:color w:val="000000" w:themeColor="text1"/>
          <w:sz w:val="24"/>
          <w:szCs w:val="24"/>
        </w:rPr>
        <w:t>evident</w:t>
      </w:r>
      <w:ins w:id="983" w:author="Bandana Shakya" w:date="2020-06-26T15:24:00Z">
        <w:r w:rsidR="00967EAB">
          <w:rPr>
            <w:rFonts w:ascii="Times New Roman" w:hAnsi="Times New Roman" w:cs="Times New Roman"/>
            <w:color w:val="000000" w:themeColor="text1"/>
            <w:sz w:val="24"/>
            <w:szCs w:val="24"/>
          </w:rPr>
          <w:t xml:space="preserve"> both inside an</w:t>
        </w:r>
      </w:ins>
      <w:ins w:id="984" w:author="Bandana Shakya" w:date="2020-06-26T15:25:00Z">
        <w:r w:rsidR="00967EAB">
          <w:rPr>
            <w:rFonts w:ascii="Times New Roman" w:hAnsi="Times New Roman" w:cs="Times New Roman"/>
            <w:color w:val="000000" w:themeColor="text1"/>
            <w:sz w:val="24"/>
            <w:szCs w:val="24"/>
          </w:rPr>
          <w:t>d</w:t>
        </w:r>
      </w:ins>
      <w:ins w:id="985" w:author="Bandana Shakya" w:date="2020-06-26T15:24:00Z">
        <w:r w:rsidR="00967EAB">
          <w:rPr>
            <w:rFonts w:ascii="Times New Roman" w:hAnsi="Times New Roman" w:cs="Times New Roman"/>
            <w:color w:val="000000" w:themeColor="text1"/>
            <w:sz w:val="24"/>
            <w:szCs w:val="24"/>
          </w:rPr>
          <w:t xml:space="preserve"> outside</w:t>
        </w:r>
      </w:ins>
      <w:ins w:id="986" w:author="Bandana Shakya" w:date="2020-06-26T15:25:00Z">
        <w:r w:rsidR="00967EAB">
          <w:rPr>
            <w:rFonts w:ascii="Times New Roman" w:hAnsi="Times New Roman" w:cs="Times New Roman"/>
            <w:color w:val="000000" w:themeColor="text1"/>
            <w:sz w:val="24"/>
            <w:szCs w:val="24"/>
          </w:rPr>
          <w:t xml:space="preserve"> of PAs</w:t>
        </w:r>
        <w:r w:rsidR="00711672">
          <w:rPr>
            <w:rFonts w:ascii="Times New Roman" w:hAnsi="Times New Roman" w:cs="Times New Roman"/>
            <w:color w:val="000000" w:themeColor="text1"/>
            <w:sz w:val="24"/>
            <w:szCs w:val="24"/>
          </w:rPr>
          <w:t xml:space="preserve">- </w:t>
        </w:r>
      </w:ins>
      <w:ins w:id="987" w:author="Bandana Shakya" w:date="2020-06-26T15:26:00Z">
        <w:r w:rsidR="00FF779D">
          <w:rPr>
            <w:rFonts w:ascii="Times New Roman" w:hAnsi="Times New Roman" w:cs="Times New Roman"/>
            <w:color w:val="000000" w:themeColor="text1"/>
            <w:sz w:val="24"/>
            <w:szCs w:val="24"/>
          </w:rPr>
          <w:t xml:space="preserve">with </w:t>
        </w:r>
      </w:ins>
      <w:ins w:id="988" w:author="Bandana Shakya" w:date="2020-06-26T15:25:00Z">
        <w:r w:rsidR="00711672">
          <w:rPr>
            <w:rFonts w:ascii="Times New Roman" w:hAnsi="Times New Roman" w:cs="Times New Roman"/>
            <w:color w:val="000000" w:themeColor="text1"/>
            <w:sz w:val="24"/>
            <w:szCs w:val="24"/>
          </w:rPr>
          <w:t xml:space="preserve">93% </w:t>
        </w:r>
      </w:ins>
      <w:ins w:id="989" w:author="Bandana Shakya" w:date="2020-06-26T15:26:00Z">
        <w:r w:rsidR="00FF779D">
          <w:rPr>
            <w:rFonts w:ascii="Times New Roman" w:hAnsi="Times New Roman" w:cs="Times New Roman"/>
            <w:color w:val="000000" w:themeColor="text1"/>
            <w:sz w:val="24"/>
            <w:szCs w:val="24"/>
          </w:rPr>
          <w:t xml:space="preserve">of representation of SPHs </w:t>
        </w:r>
      </w:ins>
      <w:ins w:id="990" w:author="Bandana Shakya" w:date="2020-06-26T15:25:00Z">
        <w:r w:rsidR="00711672">
          <w:rPr>
            <w:rFonts w:ascii="Times New Roman" w:hAnsi="Times New Roman" w:cs="Times New Roman"/>
            <w:color w:val="000000" w:themeColor="text1"/>
            <w:sz w:val="24"/>
            <w:szCs w:val="24"/>
          </w:rPr>
          <w:t xml:space="preserve">within the </w:t>
        </w:r>
      </w:ins>
      <w:ins w:id="991" w:author="Bandana Shakya" w:date="2020-06-30T08:06:00Z">
        <w:r w:rsidR="002D1D12">
          <w:rPr>
            <w:rFonts w:ascii="Times New Roman" w:hAnsi="Times New Roman" w:cs="Times New Roman"/>
            <w:color w:val="000000" w:themeColor="text1"/>
            <w:sz w:val="24"/>
            <w:szCs w:val="24"/>
          </w:rPr>
          <w:t xml:space="preserve">three </w:t>
        </w:r>
      </w:ins>
      <w:ins w:id="992" w:author="Bandana Shakya" w:date="2020-06-26T15:25:00Z">
        <w:r w:rsidR="00711672">
          <w:rPr>
            <w:rFonts w:ascii="Times New Roman" w:hAnsi="Times New Roman" w:cs="Times New Roman"/>
            <w:color w:val="000000" w:themeColor="text1"/>
            <w:sz w:val="24"/>
            <w:szCs w:val="24"/>
          </w:rPr>
          <w:t>PAs</w:t>
        </w:r>
      </w:ins>
      <w:ins w:id="993" w:author="Bandana Shakya" w:date="2020-06-17T14:20:00Z">
        <w:r w:rsidR="005A2476">
          <w:rPr>
            <w:rFonts w:ascii="Times New Roman" w:hAnsi="Times New Roman" w:cs="Times New Roman"/>
            <w:color w:val="000000" w:themeColor="text1"/>
            <w:sz w:val="24"/>
            <w:szCs w:val="24"/>
          </w:rPr>
          <w:t>. The</w:t>
        </w:r>
      </w:ins>
      <w:ins w:id="994" w:author="Bandana Shakya" w:date="2020-06-26T15:26:00Z">
        <w:r w:rsidR="00FF779D">
          <w:rPr>
            <w:rFonts w:ascii="Times New Roman" w:hAnsi="Times New Roman" w:cs="Times New Roman"/>
            <w:color w:val="000000" w:themeColor="text1"/>
            <w:sz w:val="24"/>
            <w:szCs w:val="24"/>
          </w:rPr>
          <w:t xml:space="preserve"> SPHs </w:t>
        </w:r>
      </w:ins>
      <w:ins w:id="995" w:author="Bandana Shakya" w:date="2020-06-17T14:20:00Z">
        <w:r w:rsidR="005A2476">
          <w:rPr>
            <w:rFonts w:ascii="Times New Roman" w:hAnsi="Times New Roman" w:cs="Times New Roman"/>
            <w:color w:val="000000" w:themeColor="text1"/>
            <w:sz w:val="24"/>
            <w:szCs w:val="24"/>
          </w:rPr>
          <w:t xml:space="preserve">reflected range of </w:t>
        </w:r>
      </w:ins>
      <w:del w:id="996" w:author="Bandana Shakya" w:date="2020-06-17T14:21:00Z">
        <w:r w:rsidR="00725D99" w:rsidDel="005A2476">
          <w:rPr>
            <w:rFonts w:ascii="Times New Roman" w:hAnsi="Times New Roman" w:cs="Times New Roman"/>
            <w:color w:val="000000" w:themeColor="text1"/>
            <w:sz w:val="24"/>
            <w:szCs w:val="24"/>
          </w:rPr>
          <w:delText xml:space="preserve"> </w:delText>
        </w:r>
        <w:r w:rsidR="00571B01" w:rsidDel="005A2476">
          <w:rPr>
            <w:rFonts w:ascii="Times New Roman" w:hAnsi="Times New Roman" w:cs="Times New Roman"/>
            <w:color w:val="000000" w:themeColor="text1"/>
            <w:sz w:val="24"/>
            <w:szCs w:val="24"/>
          </w:rPr>
          <w:delText xml:space="preserve">making the entire </w:delText>
        </w:r>
      </w:del>
      <w:r w:rsidR="00CA3873">
        <w:rPr>
          <w:rFonts w:ascii="Times New Roman" w:hAnsi="Times New Roman" w:cs="Times New Roman"/>
          <w:color w:val="000000" w:themeColor="text1"/>
          <w:sz w:val="24"/>
          <w:szCs w:val="24"/>
        </w:rPr>
        <w:t>vegetation</w:t>
      </w:r>
      <w:ins w:id="997" w:author="Bandana Shakya" w:date="2020-06-17T14:21:00Z">
        <w:r w:rsidR="002B39DA">
          <w:rPr>
            <w:rFonts w:ascii="Times New Roman" w:hAnsi="Times New Roman" w:cs="Times New Roman"/>
            <w:color w:val="000000" w:themeColor="text1"/>
            <w:sz w:val="24"/>
            <w:szCs w:val="24"/>
          </w:rPr>
          <w:t xml:space="preserve">, </w:t>
        </w:r>
      </w:ins>
      <w:del w:id="998" w:author="Bandana Shakya" w:date="2020-06-17T14:21:00Z">
        <w:r w:rsidR="00CA3873" w:rsidDel="002B39DA">
          <w:rPr>
            <w:rFonts w:ascii="Times New Roman" w:hAnsi="Times New Roman" w:cs="Times New Roman"/>
            <w:color w:val="000000" w:themeColor="text1"/>
            <w:sz w:val="24"/>
            <w:szCs w:val="24"/>
          </w:rPr>
          <w:delText xml:space="preserve"> </w:delText>
        </w:r>
        <w:r w:rsidR="0097558B" w:rsidDel="002B39DA">
          <w:rPr>
            <w:rFonts w:ascii="Times New Roman" w:hAnsi="Times New Roman" w:cs="Times New Roman"/>
            <w:color w:val="000000" w:themeColor="text1"/>
            <w:sz w:val="24"/>
            <w:szCs w:val="24"/>
          </w:rPr>
          <w:delText>range</w:delText>
        </w:r>
        <w:r w:rsidR="0097558B" w:rsidDel="005A2476">
          <w:rPr>
            <w:rFonts w:ascii="Times New Roman" w:hAnsi="Times New Roman" w:cs="Times New Roman"/>
            <w:color w:val="000000" w:themeColor="text1"/>
            <w:sz w:val="24"/>
            <w:szCs w:val="24"/>
          </w:rPr>
          <w:delText xml:space="preserve"> </w:delText>
        </w:r>
        <w:r w:rsidR="00CA3873" w:rsidDel="005A2476">
          <w:rPr>
            <w:rFonts w:ascii="Times New Roman" w:hAnsi="Times New Roman" w:cs="Times New Roman"/>
            <w:color w:val="000000" w:themeColor="text1"/>
            <w:sz w:val="24"/>
            <w:szCs w:val="24"/>
          </w:rPr>
          <w:delText xml:space="preserve">and </w:delText>
        </w:r>
      </w:del>
      <w:r w:rsidR="00CA3873">
        <w:rPr>
          <w:rFonts w:ascii="Times New Roman" w:hAnsi="Times New Roman" w:cs="Times New Roman"/>
          <w:color w:val="000000" w:themeColor="text1"/>
          <w:sz w:val="24"/>
          <w:szCs w:val="24"/>
        </w:rPr>
        <w:t>ecosystems</w:t>
      </w:r>
      <w:ins w:id="999" w:author="Bandana Shakya" w:date="2020-06-17T14:21:00Z">
        <w:r w:rsidR="005A2476">
          <w:rPr>
            <w:rFonts w:ascii="Times New Roman" w:hAnsi="Times New Roman" w:cs="Times New Roman"/>
            <w:color w:val="000000" w:themeColor="text1"/>
            <w:sz w:val="24"/>
            <w:szCs w:val="24"/>
          </w:rPr>
          <w:t xml:space="preserve"> </w:t>
        </w:r>
      </w:ins>
      <w:del w:id="1000" w:author="Bandana Shakya" w:date="2020-06-17T14:21:00Z">
        <w:r w:rsidR="00CA3873" w:rsidDel="005A2476">
          <w:rPr>
            <w:rFonts w:ascii="Times New Roman" w:hAnsi="Times New Roman" w:cs="Times New Roman"/>
            <w:color w:val="000000" w:themeColor="text1"/>
            <w:sz w:val="24"/>
            <w:szCs w:val="24"/>
          </w:rPr>
          <w:delText xml:space="preserve"> </w:delText>
        </w:r>
      </w:del>
      <w:del w:id="1001" w:author="Bandana Shakya" w:date="2020-06-26T15:27:00Z">
        <w:r w:rsidR="00CA3873" w:rsidDel="00FF779D">
          <w:rPr>
            <w:rFonts w:ascii="Times New Roman" w:hAnsi="Times New Roman" w:cs="Times New Roman"/>
            <w:color w:val="000000" w:themeColor="text1"/>
            <w:sz w:val="24"/>
            <w:szCs w:val="24"/>
          </w:rPr>
          <w:delText xml:space="preserve">inside the </w:delText>
        </w:r>
        <w:r w:rsidR="00571B01" w:rsidDel="00FF779D">
          <w:rPr>
            <w:rFonts w:ascii="Times New Roman" w:hAnsi="Times New Roman" w:cs="Times New Roman"/>
            <w:color w:val="000000" w:themeColor="text1"/>
            <w:sz w:val="24"/>
            <w:szCs w:val="24"/>
          </w:rPr>
          <w:delText xml:space="preserve">PAs </w:delText>
        </w:r>
      </w:del>
      <w:del w:id="1002" w:author="Bandana Shakya" w:date="2020-06-16T13:35:00Z">
        <w:r w:rsidR="00571B01" w:rsidDel="00B77ED3">
          <w:rPr>
            <w:rFonts w:ascii="Times New Roman" w:hAnsi="Times New Roman" w:cs="Times New Roman"/>
            <w:color w:val="000000" w:themeColor="text1"/>
            <w:sz w:val="24"/>
            <w:szCs w:val="24"/>
          </w:rPr>
          <w:delText xml:space="preserve">useful in </w:delText>
        </w:r>
      </w:del>
      <w:ins w:id="1003" w:author="Bandana Shakya" w:date="2020-06-26T15:27:00Z">
        <w:r w:rsidR="00FF779D">
          <w:rPr>
            <w:rFonts w:ascii="Times New Roman" w:hAnsi="Times New Roman" w:cs="Times New Roman"/>
            <w:color w:val="000000" w:themeColor="text1"/>
            <w:sz w:val="24"/>
            <w:szCs w:val="24"/>
          </w:rPr>
          <w:t xml:space="preserve">and </w:t>
        </w:r>
      </w:ins>
      <w:ins w:id="1004" w:author="Bandana Shakya" w:date="2020-06-17T14:22:00Z">
        <w:r w:rsidR="002B39DA">
          <w:rPr>
            <w:rFonts w:ascii="Times New Roman" w:hAnsi="Times New Roman" w:cs="Times New Roman"/>
            <w:color w:val="000000" w:themeColor="text1"/>
            <w:sz w:val="24"/>
            <w:szCs w:val="24"/>
          </w:rPr>
          <w:t>biodiversity</w:t>
        </w:r>
      </w:ins>
      <w:ins w:id="1005" w:author="Bandana Shakya" w:date="2020-06-26T15:27:00Z">
        <w:r w:rsidR="00FF779D">
          <w:rPr>
            <w:rFonts w:ascii="Times New Roman" w:hAnsi="Times New Roman" w:cs="Times New Roman"/>
            <w:color w:val="000000" w:themeColor="text1"/>
            <w:sz w:val="24"/>
            <w:szCs w:val="24"/>
          </w:rPr>
          <w:t xml:space="preserve"> rich areas</w:t>
        </w:r>
      </w:ins>
      <w:ins w:id="1006" w:author="Bandana Shakya" w:date="2020-06-17T14:22:00Z">
        <w:r w:rsidR="00D476F5">
          <w:rPr>
            <w:rFonts w:ascii="Times New Roman" w:hAnsi="Times New Roman" w:cs="Times New Roman"/>
            <w:color w:val="000000" w:themeColor="text1"/>
            <w:sz w:val="24"/>
            <w:szCs w:val="24"/>
          </w:rPr>
          <w:t xml:space="preserve">. </w:t>
        </w:r>
      </w:ins>
      <w:del w:id="1007" w:author="Bandana Shakya" w:date="2020-06-17T14:22:00Z">
        <w:r w:rsidR="00571B01" w:rsidDel="00D476F5">
          <w:rPr>
            <w:rFonts w:ascii="Times New Roman" w:hAnsi="Times New Roman" w:cs="Times New Roman"/>
            <w:color w:val="000000" w:themeColor="text1"/>
            <w:sz w:val="24"/>
            <w:szCs w:val="24"/>
          </w:rPr>
          <w:delText xml:space="preserve">providing </w:delText>
        </w:r>
      </w:del>
      <w:del w:id="1008" w:author="Bandana Shakya" w:date="2020-06-16T13:36:00Z">
        <w:r w:rsidR="00571B01" w:rsidDel="00B77ED3">
          <w:rPr>
            <w:rFonts w:ascii="Times New Roman" w:hAnsi="Times New Roman" w:cs="Times New Roman"/>
            <w:color w:val="000000" w:themeColor="text1"/>
            <w:sz w:val="24"/>
            <w:szCs w:val="24"/>
          </w:rPr>
          <w:delText xml:space="preserve">the provisioning </w:delText>
        </w:r>
        <w:r w:rsidR="00571B01" w:rsidDel="00B77ED3">
          <w:rPr>
            <w:rFonts w:ascii="Times New Roman" w:hAnsi="Times New Roman" w:cs="Times New Roman"/>
            <w:color w:val="000000" w:themeColor="text1"/>
            <w:sz w:val="24"/>
            <w:szCs w:val="24"/>
          </w:rPr>
          <w:lastRenderedPageBreak/>
          <w:delText>services</w:delText>
        </w:r>
        <w:r w:rsidR="00CA3873" w:rsidDel="00B77ED3">
          <w:rPr>
            <w:rFonts w:ascii="Times New Roman" w:hAnsi="Times New Roman" w:cs="Times New Roman"/>
            <w:color w:val="000000" w:themeColor="text1"/>
            <w:sz w:val="24"/>
            <w:szCs w:val="24"/>
          </w:rPr>
          <w:delText xml:space="preserve">. </w:delText>
        </w:r>
        <w:r w:rsidR="00402033" w:rsidDel="007A6744">
          <w:rPr>
            <w:rFonts w:ascii="Times New Roman" w:hAnsi="Times New Roman" w:cs="Times New Roman"/>
            <w:color w:val="000000" w:themeColor="text1"/>
            <w:sz w:val="24"/>
            <w:szCs w:val="24"/>
          </w:rPr>
          <w:delText xml:space="preserve">For </w:delText>
        </w:r>
      </w:del>
      <w:ins w:id="1009" w:author="Bandana Shakya" w:date="2020-06-30T08:09:00Z">
        <w:r w:rsidR="000869A1">
          <w:rPr>
            <w:rFonts w:ascii="Times New Roman" w:hAnsi="Times New Roman" w:cs="Times New Roman"/>
            <w:color w:val="000000" w:themeColor="text1"/>
            <w:sz w:val="24"/>
            <w:szCs w:val="24"/>
          </w:rPr>
          <w:t>A</w:t>
        </w:r>
      </w:ins>
      <w:ins w:id="1010" w:author="Bandana Shakya" w:date="2020-06-30T15:41:00Z">
        <w:r w:rsidR="00C003FB">
          <w:rPr>
            <w:rFonts w:ascii="Times New Roman" w:hAnsi="Times New Roman" w:cs="Times New Roman"/>
            <w:color w:val="000000" w:themeColor="text1"/>
            <w:sz w:val="24"/>
            <w:szCs w:val="24"/>
          </w:rPr>
          <w:t xml:space="preserve">bout </w:t>
        </w:r>
      </w:ins>
      <w:ins w:id="1011" w:author="Bandana Shakya" w:date="2020-06-30T08:09:00Z">
        <w:r w:rsidR="000869A1">
          <w:rPr>
            <w:rFonts w:ascii="Times New Roman" w:hAnsi="Times New Roman" w:cs="Times New Roman"/>
            <w:color w:val="000000" w:themeColor="text1"/>
            <w:sz w:val="24"/>
            <w:szCs w:val="24"/>
          </w:rPr>
          <w:t xml:space="preserve">39 </w:t>
        </w:r>
      </w:ins>
      <w:r w:rsidR="00532F92" w:rsidRPr="00532F92">
        <w:rPr>
          <w:rFonts w:ascii="Times New Roman" w:hAnsi="Times New Roman" w:cs="Times New Roman"/>
          <w:color w:val="000000" w:themeColor="text1"/>
          <w:sz w:val="24"/>
          <w:szCs w:val="24"/>
        </w:rPr>
        <w:t>SBAs (Fig</w:t>
      </w:r>
      <w:r w:rsidR="00F56D7B">
        <w:rPr>
          <w:rFonts w:ascii="Times New Roman" w:hAnsi="Times New Roman" w:cs="Times New Roman"/>
          <w:color w:val="000000" w:themeColor="text1"/>
          <w:sz w:val="24"/>
          <w:szCs w:val="24"/>
        </w:rPr>
        <w:t>.</w:t>
      </w:r>
      <w:r w:rsidR="00532F92" w:rsidRPr="00532F92">
        <w:rPr>
          <w:rFonts w:ascii="Times New Roman" w:hAnsi="Times New Roman" w:cs="Times New Roman"/>
          <w:color w:val="000000" w:themeColor="text1"/>
          <w:sz w:val="24"/>
          <w:szCs w:val="24"/>
        </w:rPr>
        <w:t xml:space="preserve"> </w:t>
      </w:r>
      <w:ins w:id="1012" w:author="Bandana Shakya" w:date="2020-06-30T15:42:00Z">
        <w:r w:rsidR="00BF6BEB">
          <w:rPr>
            <w:rFonts w:ascii="Times New Roman" w:hAnsi="Times New Roman" w:cs="Times New Roman"/>
            <w:color w:val="000000" w:themeColor="text1"/>
            <w:sz w:val="24"/>
            <w:szCs w:val="24"/>
          </w:rPr>
          <w:t>3</w:t>
        </w:r>
      </w:ins>
      <w:del w:id="1013" w:author="Bandana Shakya" w:date="2020-06-30T15:42:00Z">
        <w:r w:rsidR="00B07085" w:rsidDel="00BF6BEB">
          <w:rPr>
            <w:rFonts w:ascii="Times New Roman" w:hAnsi="Times New Roman" w:cs="Times New Roman"/>
            <w:color w:val="000000" w:themeColor="text1"/>
            <w:sz w:val="24"/>
            <w:szCs w:val="24"/>
          </w:rPr>
          <w:delText>1</w:delText>
        </w:r>
      </w:del>
      <w:r w:rsidR="00B07085">
        <w:rPr>
          <w:rFonts w:ascii="Times New Roman" w:hAnsi="Times New Roman" w:cs="Times New Roman"/>
          <w:color w:val="000000" w:themeColor="text1"/>
          <w:sz w:val="24"/>
          <w:szCs w:val="24"/>
        </w:rPr>
        <w:t>b</w:t>
      </w:r>
      <w:r w:rsidR="00532F92" w:rsidRPr="00532F92">
        <w:rPr>
          <w:rFonts w:ascii="Times New Roman" w:hAnsi="Times New Roman" w:cs="Times New Roman"/>
          <w:color w:val="000000" w:themeColor="text1"/>
          <w:sz w:val="24"/>
          <w:szCs w:val="24"/>
        </w:rPr>
        <w:t>)</w:t>
      </w:r>
      <w:ins w:id="1014" w:author="Bandana Shakya" w:date="2020-06-30T08:10:00Z">
        <w:r w:rsidR="000869A1">
          <w:rPr>
            <w:rFonts w:ascii="Times New Roman" w:hAnsi="Times New Roman" w:cs="Times New Roman"/>
            <w:color w:val="000000" w:themeColor="text1"/>
            <w:sz w:val="24"/>
            <w:szCs w:val="24"/>
          </w:rPr>
          <w:t xml:space="preserve"> with </w:t>
        </w:r>
      </w:ins>
      <w:r w:rsidR="00532F92" w:rsidRPr="00532F92">
        <w:rPr>
          <w:rFonts w:ascii="Times New Roman" w:hAnsi="Times New Roman" w:cs="Times New Roman"/>
          <w:color w:val="000000" w:themeColor="text1"/>
          <w:sz w:val="24"/>
          <w:szCs w:val="24"/>
        </w:rPr>
        <w:t xml:space="preserve"> </w:t>
      </w:r>
      <w:ins w:id="1015" w:author="Bandana Shakya" w:date="2020-06-30T08:10:00Z">
        <w:r w:rsidR="000869A1">
          <w:rPr>
            <w:rFonts w:ascii="Times New Roman" w:hAnsi="Times New Roman" w:cs="Times New Roman"/>
            <w:color w:val="000000" w:themeColor="text1"/>
            <w:sz w:val="24"/>
            <w:szCs w:val="24"/>
          </w:rPr>
          <w:t>72% of representation</w:t>
        </w:r>
        <w:r w:rsidR="000869A1" w:rsidDel="007A6744">
          <w:rPr>
            <w:rFonts w:ascii="Times New Roman" w:hAnsi="Times New Roman" w:cs="Times New Roman"/>
            <w:color w:val="000000" w:themeColor="text1"/>
            <w:sz w:val="24"/>
            <w:szCs w:val="24"/>
          </w:rPr>
          <w:t xml:space="preserve"> </w:t>
        </w:r>
      </w:ins>
      <w:del w:id="1016" w:author="Bandana Shakya" w:date="2020-06-16T13:37:00Z">
        <w:r w:rsidR="00153BF2" w:rsidDel="007A6744">
          <w:rPr>
            <w:rFonts w:ascii="Times New Roman" w:hAnsi="Times New Roman" w:cs="Times New Roman"/>
            <w:color w:val="000000" w:themeColor="text1"/>
            <w:sz w:val="24"/>
            <w:szCs w:val="24"/>
          </w:rPr>
          <w:delText xml:space="preserve">it was </w:delText>
        </w:r>
      </w:del>
      <w:r w:rsidR="00532F92" w:rsidRPr="00532F92">
        <w:rPr>
          <w:rFonts w:ascii="Times New Roman" w:hAnsi="Times New Roman" w:cs="Times New Roman"/>
          <w:color w:val="000000" w:themeColor="text1"/>
          <w:sz w:val="24"/>
          <w:szCs w:val="24"/>
        </w:rPr>
        <w:t xml:space="preserve">reflected </w:t>
      </w:r>
      <w:ins w:id="1017" w:author="Bandana Shakya" w:date="2020-06-17T14:23:00Z">
        <w:r w:rsidR="00072894">
          <w:rPr>
            <w:rFonts w:ascii="Times New Roman" w:hAnsi="Times New Roman" w:cs="Times New Roman"/>
            <w:color w:val="000000" w:themeColor="text1"/>
            <w:sz w:val="24"/>
            <w:szCs w:val="24"/>
          </w:rPr>
          <w:t xml:space="preserve">settlements </w:t>
        </w:r>
      </w:ins>
      <w:del w:id="1018" w:author="Bandana Shakya" w:date="2020-06-17T14:23:00Z">
        <w:r w:rsidR="00153BF2" w:rsidDel="00D476F5">
          <w:rPr>
            <w:rFonts w:ascii="Times New Roman" w:hAnsi="Times New Roman" w:cs="Times New Roman"/>
            <w:color w:val="000000" w:themeColor="text1"/>
            <w:sz w:val="24"/>
            <w:szCs w:val="24"/>
          </w:rPr>
          <w:delText>th</w:delText>
        </w:r>
      </w:del>
      <w:del w:id="1019" w:author="Bandana Shakya" w:date="2020-06-16T13:37:00Z">
        <w:r w:rsidR="00153BF2" w:rsidDel="007A6744">
          <w:rPr>
            <w:rFonts w:ascii="Times New Roman" w:hAnsi="Times New Roman" w:cs="Times New Roman"/>
            <w:color w:val="000000" w:themeColor="text1"/>
            <w:sz w:val="24"/>
            <w:szCs w:val="24"/>
          </w:rPr>
          <w:delText xml:space="preserve">at </w:delText>
        </w:r>
      </w:del>
      <w:del w:id="1020" w:author="Bandana Shakya" w:date="2020-06-17T14:23:00Z">
        <w:r w:rsidR="00532F92" w:rsidRPr="00532F92" w:rsidDel="00072894">
          <w:rPr>
            <w:rFonts w:ascii="Times New Roman" w:hAnsi="Times New Roman" w:cs="Times New Roman"/>
            <w:color w:val="000000" w:themeColor="text1"/>
            <w:sz w:val="24"/>
            <w:szCs w:val="24"/>
          </w:rPr>
          <w:delText xml:space="preserve">use of services </w:delText>
        </w:r>
      </w:del>
      <w:del w:id="1021" w:author="Bandana Shakya" w:date="2020-06-16T13:37:00Z">
        <w:r w:rsidR="00153BF2" w:rsidDel="007A6744">
          <w:rPr>
            <w:rFonts w:ascii="Times New Roman" w:hAnsi="Times New Roman" w:cs="Times New Roman"/>
            <w:color w:val="000000" w:themeColor="text1"/>
            <w:sz w:val="24"/>
            <w:szCs w:val="24"/>
          </w:rPr>
          <w:delText xml:space="preserve">were </w:delText>
        </w:r>
      </w:del>
      <w:del w:id="1022" w:author="Bandana Shakya" w:date="2020-06-17T14:23:00Z">
        <w:r w:rsidR="00532F92" w:rsidRPr="00532F92" w:rsidDel="00072894">
          <w:rPr>
            <w:rFonts w:ascii="Times New Roman" w:hAnsi="Times New Roman" w:cs="Times New Roman"/>
            <w:color w:val="000000" w:themeColor="text1"/>
            <w:sz w:val="24"/>
            <w:szCs w:val="24"/>
          </w:rPr>
          <w:delText xml:space="preserve">by </w:delText>
        </w:r>
      </w:del>
      <w:del w:id="1023" w:author="Bandana Shakya" w:date="2020-06-17T14:24:00Z">
        <w:r w:rsidR="00532F92" w:rsidRPr="00532F92" w:rsidDel="00072894">
          <w:rPr>
            <w:rFonts w:ascii="Times New Roman" w:hAnsi="Times New Roman" w:cs="Times New Roman"/>
            <w:color w:val="000000" w:themeColor="text1"/>
            <w:sz w:val="24"/>
            <w:szCs w:val="24"/>
          </w:rPr>
          <w:delText xml:space="preserve">people living </w:delText>
        </w:r>
      </w:del>
      <w:r w:rsidR="00532F92" w:rsidRPr="00532F92">
        <w:rPr>
          <w:rFonts w:ascii="Times New Roman" w:hAnsi="Times New Roman" w:cs="Times New Roman"/>
          <w:color w:val="000000" w:themeColor="text1"/>
          <w:sz w:val="24"/>
          <w:szCs w:val="24"/>
        </w:rPr>
        <w:t>in or at the vicinity of PAs</w:t>
      </w:r>
      <w:ins w:id="1024" w:author="Bandana Shakya" w:date="2020-06-30T15:42:00Z">
        <w:r w:rsidR="00BF6BEB">
          <w:rPr>
            <w:rFonts w:ascii="Times New Roman" w:hAnsi="Times New Roman" w:cs="Times New Roman"/>
            <w:color w:val="000000" w:themeColor="text1"/>
            <w:sz w:val="24"/>
            <w:szCs w:val="24"/>
          </w:rPr>
          <w:t xml:space="preserve">. </w:t>
        </w:r>
      </w:ins>
      <w:del w:id="1025" w:author="Bandana Shakya" w:date="2020-06-26T15:33:00Z">
        <w:r w:rsidR="004947DC" w:rsidDel="00DC123A">
          <w:rPr>
            <w:rFonts w:ascii="Times New Roman" w:hAnsi="Times New Roman" w:cs="Times New Roman"/>
            <w:color w:val="000000" w:themeColor="text1"/>
            <w:sz w:val="24"/>
            <w:szCs w:val="24"/>
          </w:rPr>
          <w:delText xml:space="preserve">, </w:delText>
        </w:r>
      </w:del>
      <w:ins w:id="1026" w:author="Bandana Shakya" w:date="2020-06-17T14:24:00Z">
        <w:r w:rsidR="00072894">
          <w:rPr>
            <w:rFonts w:ascii="Times New Roman" w:hAnsi="Times New Roman" w:cs="Times New Roman"/>
            <w:color w:val="000000" w:themeColor="text1"/>
            <w:sz w:val="24"/>
            <w:szCs w:val="24"/>
          </w:rPr>
          <w:t>L</w:t>
        </w:r>
        <w:r w:rsidR="00072894" w:rsidRPr="00532F92">
          <w:rPr>
            <w:rFonts w:ascii="Times New Roman" w:hAnsi="Times New Roman" w:cs="Times New Roman"/>
            <w:color w:val="000000" w:themeColor="text1"/>
            <w:sz w:val="24"/>
            <w:szCs w:val="24"/>
          </w:rPr>
          <w:t xml:space="preserve">ocal communities </w:t>
        </w:r>
      </w:ins>
      <w:ins w:id="1027" w:author="Bandana Shakya" w:date="2020-06-26T15:33:00Z">
        <w:r w:rsidR="00DC123A">
          <w:rPr>
            <w:rFonts w:ascii="Times New Roman" w:hAnsi="Times New Roman" w:cs="Times New Roman"/>
            <w:color w:val="000000" w:themeColor="text1"/>
            <w:sz w:val="24"/>
            <w:szCs w:val="24"/>
          </w:rPr>
          <w:t xml:space="preserve">living in and near </w:t>
        </w:r>
      </w:ins>
      <w:ins w:id="1028" w:author="Bandana Shakya" w:date="2020-06-17T14:24:00Z">
        <w:r w:rsidR="00072894">
          <w:rPr>
            <w:rFonts w:ascii="Times New Roman" w:hAnsi="Times New Roman" w:cs="Times New Roman"/>
            <w:color w:val="000000" w:themeColor="text1"/>
            <w:sz w:val="24"/>
            <w:szCs w:val="24"/>
          </w:rPr>
          <w:t xml:space="preserve">PAs were regarded as </w:t>
        </w:r>
        <w:r w:rsidR="00072894" w:rsidRPr="00532F92">
          <w:rPr>
            <w:rFonts w:ascii="Times New Roman" w:hAnsi="Times New Roman" w:cs="Times New Roman"/>
            <w:color w:val="000000" w:themeColor="text1"/>
            <w:sz w:val="24"/>
            <w:szCs w:val="24"/>
          </w:rPr>
          <w:t xml:space="preserve">major beneficiaries </w:t>
        </w:r>
        <w:r w:rsidR="00072894">
          <w:rPr>
            <w:rFonts w:ascii="Times New Roman" w:hAnsi="Times New Roman" w:cs="Times New Roman"/>
            <w:color w:val="000000" w:themeColor="text1"/>
            <w:sz w:val="24"/>
            <w:szCs w:val="24"/>
          </w:rPr>
          <w:t>in terms of acquisi</w:t>
        </w:r>
      </w:ins>
      <w:ins w:id="1029" w:author="Bandana Shakya" w:date="2020-06-30T15:42:00Z">
        <w:r w:rsidR="00BF6BEB">
          <w:rPr>
            <w:rFonts w:ascii="Times New Roman" w:hAnsi="Times New Roman" w:cs="Times New Roman"/>
            <w:color w:val="000000" w:themeColor="text1"/>
            <w:sz w:val="24"/>
            <w:szCs w:val="24"/>
          </w:rPr>
          <w:t>ti</w:t>
        </w:r>
      </w:ins>
      <w:ins w:id="1030" w:author="Bandana Shakya" w:date="2020-06-17T14:24:00Z">
        <w:r w:rsidR="00072894">
          <w:rPr>
            <w:rFonts w:ascii="Times New Roman" w:hAnsi="Times New Roman" w:cs="Times New Roman"/>
            <w:color w:val="000000" w:themeColor="text1"/>
            <w:sz w:val="24"/>
            <w:szCs w:val="24"/>
          </w:rPr>
          <w:t xml:space="preserve">on of provisioning services- manly for </w:t>
        </w:r>
      </w:ins>
      <w:ins w:id="1031" w:author="Bandana Shakya" w:date="2020-06-26T15:33:00Z">
        <w:r w:rsidR="00DC123A">
          <w:rPr>
            <w:rFonts w:ascii="Times New Roman" w:hAnsi="Times New Roman" w:cs="Times New Roman"/>
            <w:color w:val="000000" w:themeColor="text1"/>
            <w:sz w:val="24"/>
            <w:szCs w:val="24"/>
          </w:rPr>
          <w:t xml:space="preserve">their </w:t>
        </w:r>
      </w:ins>
      <w:ins w:id="1032" w:author="Bandana Shakya" w:date="2020-06-17T14:24:00Z">
        <w:r w:rsidR="00072894">
          <w:rPr>
            <w:rFonts w:ascii="Times New Roman" w:hAnsi="Times New Roman" w:cs="Times New Roman"/>
            <w:color w:val="000000" w:themeColor="text1"/>
            <w:sz w:val="24"/>
            <w:szCs w:val="24"/>
          </w:rPr>
          <w:t xml:space="preserve">daily </w:t>
        </w:r>
      </w:ins>
      <w:ins w:id="1033" w:author="Bandana Shakya" w:date="2020-06-26T15:33:00Z">
        <w:r w:rsidR="00DC123A">
          <w:rPr>
            <w:rFonts w:ascii="Times New Roman" w:hAnsi="Times New Roman" w:cs="Times New Roman"/>
            <w:color w:val="000000" w:themeColor="text1"/>
            <w:sz w:val="24"/>
            <w:szCs w:val="24"/>
          </w:rPr>
          <w:t xml:space="preserve">household </w:t>
        </w:r>
      </w:ins>
      <w:ins w:id="1034" w:author="Bandana Shakya" w:date="2020-06-17T14:24:00Z">
        <w:r w:rsidR="00072894">
          <w:rPr>
            <w:rFonts w:ascii="Times New Roman" w:hAnsi="Times New Roman" w:cs="Times New Roman"/>
            <w:color w:val="000000" w:themeColor="text1"/>
            <w:sz w:val="24"/>
            <w:szCs w:val="24"/>
          </w:rPr>
          <w:t>use</w:t>
        </w:r>
      </w:ins>
      <w:ins w:id="1035" w:author="Bandana Shakya" w:date="2020-06-26T15:33:00Z">
        <w:r w:rsidR="00377C06">
          <w:rPr>
            <w:rFonts w:ascii="Times New Roman" w:hAnsi="Times New Roman" w:cs="Times New Roman"/>
            <w:color w:val="000000" w:themeColor="text1"/>
            <w:sz w:val="24"/>
            <w:szCs w:val="24"/>
          </w:rPr>
          <w:t xml:space="preserve">, </w:t>
        </w:r>
      </w:ins>
      <w:ins w:id="1036" w:author="Bandana Shakya" w:date="2020-06-26T15:34:00Z">
        <w:r w:rsidR="00377C06">
          <w:rPr>
            <w:rFonts w:ascii="Times New Roman" w:hAnsi="Times New Roman" w:cs="Times New Roman"/>
            <w:color w:val="000000" w:themeColor="text1"/>
            <w:sz w:val="24"/>
            <w:szCs w:val="24"/>
          </w:rPr>
          <w:t xml:space="preserve">and </w:t>
        </w:r>
      </w:ins>
      <w:ins w:id="1037" w:author="Bandana Shakya" w:date="2020-06-26T15:33:00Z">
        <w:r w:rsidR="00377C06">
          <w:rPr>
            <w:rFonts w:ascii="Times New Roman" w:hAnsi="Times New Roman" w:cs="Times New Roman"/>
            <w:color w:val="000000" w:themeColor="text1"/>
            <w:sz w:val="24"/>
            <w:szCs w:val="24"/>
          </w:rPr>
          <w:t xml:space="preserve">for farms and </w:t>
        </w:r>
      </w:ins>
      <w:ins w:id="1038" w:author="Bandana Shakya" w:date="2020-06-26T15:34:00Z">
        <w:r w:rsidR="00377C06">
          <w:rPr>
            <w:rFonts w:ascii="Times New Roman" w:hAnsi="Times New Roman" w:cs="Times New Roman"/>
            <w:color w:val="000000" w:themeColor="text1"/>
            <w:sz w:val="24"/>
            <w:szCs w:val="24"/>
          </w:rPr>
          <w:t>income</w:t>
        </w:r>
      </w:ins>
      <w:ins w:id="1039" w:author="Bandana Shakya" w:date="2020-06-26T15:33:00Z">
        <w:r w:rsidR="00377C06">
          <w:rPr>
            <w:rFonts w:ascii="Times New Roman" w:hAnsi="Times New Roman" w:cs="Times New Roman"/>
            <w:color w:val="000000" w:themeColor="text1"/>
            <w:sz w:val="24"/>
            <w:szCs w:val="24"/>
          </w:rPr>
          <w:t>.</w:t>
        </w:r>
      </w:ins>
      <w:ins w:id="1040" w:author="Bandana Shakya" w:date="2020-06-17T14:24:00Z">
        <w:r w:rsidR="00072894">
          <w:rPr>
            <w:rFonts w:ascii="Times New Roman" w:hAnsi="Times New Roman" w:cs="Times New Roman"/>
            <w:color w:val="000000" w:themeColor="text1"/>
            <w:sz w:val="24"/>
            <w:szCs w:val="24"/>
          </w:rPr>
          <w:t xml:space="preserve"> </w:t>
        </w:r>
      </w:ins>
      <w:ins w:id="1041" w:author="Bandana Shakya" w:date="2020-06-26T15:35:00Z">
        <w:r w:rsidR="00377C06">
          <w:rPr>
            <w:rFonts w:ascii="Times New Roman" w:hAnsi="Times New Roman" w:cs="Times New Roman"/>
            <w:color w:val="000000" w:themeColor="text1"/>
            <w:sz w:val="24"/>
            <w:szCs w:val="24"/>
          </w:rPr>
          <w:t xml:space="preserve">About 28% of SBAs were found to be located away from PAs- these reflected </w:t>
        </w:r>
      </w:ins>
      <w:del w:id="1042" w:author="Bandana Shakya" w:date="2020-06-17T14:25:00Z">
        <w:r w:rsidR="004947DC" w:rsidDel="00D84356">
          <w:rPr>
            <w:rFonts w:ascii="Times New Roman" w:hAnsi="Times New Roman" w:cs="Times New Roman"/>
            <w:color w:val="000000" w:themeColor="text1"/>
            <w:sz w:val="24"/>
            <w:szCs w:val="24"/>
          </w:rPr>
          <w:delText xml:space="preserve">and </w:delText>
        </w:r>
        <w:r w:rsidR="00532F92" w:rsidRPr="00532F92" w:rsidDel="00D84356">
          <w:rPr>
            <w:rFonts w:ascii="Times New Roman" w:hAnsi="Times New Roman" w:cs="Times New Roman"/>
            <w:color w:val="000000" w:themeColor="text1"/>
            <w:sz w:val="24"/>
            <w:szCs w:val="24"/>
          </w:rPr>
          <w:delText xml:space="preserve">by wider </w:delText>
        </w:r>
      </w:del>
      <w:del w:id="1043" w:author="Bandana Shakya" w:date="2020-06-30T15:43:00Z">
        <w:r w:rsidR="00532F92" w:rsidRPr="00532F92" w:rsidDel="00E41053">
          <w:rPr>
            <w:rFonts w:ascii="Times New Roman" w:hAnsi="Times New Roman" w:cs="Times New Roman"/>
            <w:color w:val="000000" w:themeColor="text1"/>
            <w:sz w:val="24"/>
            <w:szCs w:val="24"/>
          </w:rPr>
          <w:delText>stakehol</w:delText>
        </w:r>
        <w:r w:rsidR="00B07085" w:rsidDel="00E41053">
          <w:rPr>
            <w:rFonts w:ascii="Times New Roman" w:hAnsi="Times New Roman" w:cs="Times New Roman"/>
            <w:color w:val="000000" w:themeColor="text1"/>
            <w:sz w:val="24"/>
            <w:szCs w:val="24"/>
          </w:rPr>
          <w:delText>ders</w:delText>
        </w:r>
      </w:del>
      <w:ins w:id="1044" w:author="Bandana Shakya" w:date="2020-06-30T15:43:00Z">
        <w:r w:rsidR="00E41053">
          <w:rPr>
            <w:rFonts w:ascii="Times New Roman" w:hAnsi="Times New Roman" w:cs="Times New Roman"/>
            <w:color w:val="000000" w:themeColor="text1"/>
            <w:sz w:val="24"/>
            <w:szCs w:val="24"/>
          </w:rPr>
          <w:t xml:space="preserve">beneficiaries </w:t>
        </w:r>
      </w:ins>
      <w:del w:id="1045" w:author="Bandana Shakya" w:date="2020-06-30T15:43:00Z">
        <w:r w:rsidR="00B07085" w:rsidDel="00E41053">
          <w:rPr>
            <w:rFonts w:ascii="Times New Roman" w:hAnsi="Times New Roman" w:cs="Times New Roman"/>
            <w:color w:val="000000" w:themeColor="text1"/>
            <w:sz w:val="24"/>
            <w:szCs w:val="24"/>
          </w:rPr>
          <w:delText xml:space="preserve"> </w:delText>
        </w:r>
      </w:del>
      <w:r w:rsidR="00A22B75">
        <w:rPr>
          <w:rFonts w:ascii="Times New Roman" w:hAnsi="Times New Roman" w:cs="Times New Roman"/>
          <w:color w:val="000000" w:themeColor="text1"/>
          <w:sz w:val="24"/>
          <w:szCs w:val="24"/>
        </w:rPr>
        <w:t>located at distant urban centres</w:t>
      </w:r>
      <w:ins w:id="1046" w:author="Bandana Shakya" w:date="2020-06-30T08:18:00Z">
        <w:r w:rsidR="00663FBB">
          <w:rPr>
            <w:rFonts w:ascii="Times New Roman" w:hAnsi="Times New Roman" w:cs="Times New Roman"/>
            <w:color w:val="000000" w:themeColor="text1"/>
            <w:sz w:val="24"/>
            <w:szCs w:val="24"/>
          </w:rPr>
          <w:t xml:space="preserve"> or across bo</w:t>
        </w:r>
      </w:ins>
      <w:ins w:id="1047" w:author="Bandana Shakya" w:date="2020-06-30T08:28:00Z">
        <w:r w:rsidR="007F66ED">
          <w:rPr>
            <w:rFonts w:ascii="Times New Roman" w:hAnsi="Times New Roman" w:cs="Times New Roman"/>
            <w:color w:val="000000" w:themeColor="text1"/>
            <w:sz w:val="24"/>
            <w:szCs w:val="24"/>
          </w:rPr>
          <w:t>rders</w:t>
        </w:r>
      </w:ins>
      <w:ins w:id="1048" w:author="Bandana Shakya" w:date="2020-06-30T08:29:00Z">
        <w:r w:rsidR="007F66ED">
          <w:rPr>
            <w:rFonts w:ascii="Times New Roman" w:hAnsi="Times New Roman" w:cs="Times New Roman"/>
            <w:color w:val="000000" w:themeColor="text1"/>
            <w:sz w:val="24"/>
            <w:szCs w:val="24"/>
          </w:rPr>
          <w:t xml:space="preserve"> </w:t>
        </w:r>
      </w:ins>
      <w:del w:id="1049" w:author="Bandana Shakya" w:date="2020-06-30T08:29:00Z">
        <w:r w:rsidR="00A22B75" w:rsidDel="007F66ED">
          <w:rPr>
            <w:rFonts w:ascii="Times New Roman" w:hAnsi="Times New Roman" w:cs="Times New Roman"/>
            <w:color w:val="000000" w:themeColor="text1"/>
            <w:sz w:val="24"/>
            <w:szCs w:val="24"/>
          </w:rPr>
          <w:delText xml:space="preserve"> </w:delText>
        </w:r>
      </w:del>
      <w:del w:id="1050" w:author="Bandana Shakya" w:date="2020-06-26T15:35:00Z">
        <w:r w:rsidR="00B07085" w:rsidDel="00377C06">
          <w:rPr>
            <w:rFonts w:ascii="Times New Roman" w:hAnsi="Times New Roman" w:cs="Times New Roman"/>
            <w:color w:val="000000" w:themeColor="text1"/>
            <w:sz w:val="24"/>
            <w:szCs w:val="24"/>
          </w:rPr>
          <w:delText>beyond PAs</w:delText>
        </w:r>
      </w:del>
      <w:ins w:id="1051" w:author="Bandana Shakya" w:date="2020-06-17T14:25:00Z">
        <w:r w:rsidR="00D84356">
          <w:rPr>
            <w:rFonts w:ascii="Times New Roman" w:hAnsi="Times New Roman" w:cs="Times New Roman"/>
            <w:color w:val="000000" w:themeColor="text1"/>
            <w:sz w:val="24"/>
            <w:szCs w:val="24"/>
          </w:rPr>
          <w:t xml:space="preserve">where </w:t>
        </w:r>
      </w:ins>
      <w:ins w:id="1052" w:author="Bandana Shakya" w:date="2020-06-30T08:29:00Z">
        <w:r w:rsidR="007F66ED">
          <w:rPr>
            <w:rFonts w:ascii="Times New Roman" w:hAnsi="Times New Roman" w:cs="Times New Roman"/>
            <w:color w:val="000000" w:themeColor="text1"/>
            <w:sz w:val="24"/>
            <w:szCs w:val="24"/>
          </w:rPr>
          <w:t xml:space="preserve">biodiversity </w:t>
        </w:r>
      </w:ins>
      <w:ins w:id="1053" w:author="Bandana Shakya" w:date="2020-06-17T14:25:00Z">
        <w:r w:rsidR="00D84356">
          <w:rPr>
            <w:rFonts w:ascii="Times New Roman" w:hAnsi="Times New Roman" w:cs="Times New Roman"/>
            <w:color w:val="000000" w:themeColor="text1"/>
            <w:sz w:val="24"/>
            <w:szCs w:val="24"/>
          </w:rPr>
          <w:t>resources are used</w:t>
        </w:r>
      </w:ins>
      <w:ins w:id="1054" w:author="Bandana Shakya" w:date="2020-06-30T08:30:00Z">
        <w:r w:rsidR="007F66ED">
          <w:rPr>
            <w:rFonts w:ascii="Times New Roman" w:hAnsi="Times New Roman" w:cs="Times New Roman"/>
            <w:color w:val="000000" w:themeColor="text1"/>
            <w:sz w:val="24"/>
            <w:szCs w:val="24"/>
          </w:rPr>
          <w:t>.</w:t>
        </w:r>
        <w:r w:rsidR="006C1129">
          <w:rPr>
            <w:rFonts w:ascii="Times New Roman" w:hAnsi="Times New Roman" w:cs="Times New Roman"/>
            <w:color w:val="000000" w:themeColor="text1"/>
            <w:sz w:val="24"/>
            <w:szCs w:val="24"/>
          </w:rPr>
          <w:t xml:space="preserve"> </w:t>
        </w:r>
      </w:ins>
      <w:del w:id="1055" w:author="Bandana Shakya" w:date="2020-06-30T08:30:00Z">
        <w:r w:rsidR="00B07085" w:rsidDel="006C1129">
          <w:rPr>
            <w:rFonts w:ascii="Times New Roman" w:hAnsi="Times New Roman" w:cs="Times New Roman"/>
            <w:color w:val="000000" w:themeColor="text1"/>
            <w:sz w:val="24"/>
            <w:szCs w:val="24"/>
          </w:rPr>
          <w:delText>.</w:delText>
        </w:r>
      </w:del>
      <w:del w:id="1056" w:author="Bandana Shakya" w:date="2020-06-17T14:24:00Z">
        <w:r w:rsidR="00B07085" w:rsidDel="00072894">
          <w:rPr>
            <w:rFonts w:ascii="Times New Roman" w:hAnsi="Times New Roman" w:cs="Times New Roman"/>
            <w:color w:val="000000" w:themeColor="text1"/>
            <w:sz w:val="24"/>
            <w:szCs w:val="24"/>
          </w:rPr>
          <w:delText xml:space="preserve"> L</w:delText>
        </w:r>
        <w:r w:rsidR="00532F92" w:rsidRPr="00532F92" w:rsidDel="00072894">
          <w:rPr>
            <w:rFonts w:ascii="Times New Roman" w:hAnsi="Times New Roman" w:cs="Times New Roman"/>
            <w:color w:val="000000" w:themeColor="text1"/>
            <w:sz w:val="24"/>
            <w:szCs w:val="24"/>
          </w:rPr>
          <w:delText xml:space="preserve">ocal communities </w:delText>
        </w:r>
        <w:r w:rsidR="00153BF2" w:rsidDel="00072894">
          <w:rPr>
            <w:rFonts w:ascii="Times New Roman" w:hAnsi="Times New Roman" w:cs="Times New Roman"/>
            <w:color w:val="000000" w:themeColor="text1"/>
            <w:sz w:val="24"/>
            <w:szCs w:val="24"/>
          </w:rPr>
          <w:delText xml:space="preserve">adjacent to the PAs were regarded as </w:delText>
        </w:r>
        <w:r w:rsidR="00532F92" w:rsidRPr="00532F92" w:rsidDel="00072894">
          <w:rPr>
            <w:rFonts w:ascii="Times New Roman" w:hAnsi="Times New Roman" w:cs="Times New Roman"/>
            <w:color w:val="000000" w:themeColor="text1"/>
            <w:sz w:val="24"/>
            <w:szCs w:val="24"/>
          </w:rPr>
          <w:delText xml:space="preserve">major beneficiaries </w:delText>
        </w:r>
        <w:r w:rsidR="00153BF2" w:rsidDel="00072894">
          <w:rPr>
            <w:rFonts w:ascii="Times New Roman" w:hAnsi="Times New Roman" w:cs="Times New Roman"/>
            <w:color w:val="000000" w:themeColor="text1"/>
            <w:sz w:val="24"/>
            <w:szCs w:val="24"/>
          </w:rPr>
          <w:delText xml:space="preserve">in terms of </w:delText>
        </w:r>
        <w:r w:rsidR="00A22B75" w:rsidDel="00072894">
          <w:rPr>
            <w:rFonts w:ascii="Times New Roman" w:hAnsi="Times New Roman" w:cs="Times New Roman"/>
            <w:color w:val="000000" w:themeColor="text1"/>
            <w:sz w:val="24"/>
            <w:szCs w:val="24"/>
          </w:rPr>
          <w:delText xml:space="preserve">acquision of </w:delText>
        </w:r>
      </w:del>
      <w:del w:id="1057" w:author="Bandana Shakya" w:date="2020-06-16T13:38:00Z">
        <w:r w:rsidR="00532F92" w:rsidRPr="00532F92" w:rsidDel="006731C8">
          <w:rPr>
            <w:rFonts w:ascii="Times New Roman" w:hAnsi="Times New Roman" w:cs="Times New Roman"/>
            <w:color w:val="000000" w:themeColor="text1"/>
            <w:sz w:val="24"/>
            <w:szCs w:val="24"/>
          </w:rPr>
          <w:delText>daily use materials</w:delText>
        </w:r>
        <w:r w:rsidR="002A3A9E" w:rsidDel="006731C8">
          <w:rPr>
            <w:rFonts w:ascii="Times New Roman" w:hAnsi="Times New Roman" w:cs="Times New Roman"/>
            <w:color w:val="000000" w:themeColor="text1"/>
            <w:sz w:val="24"/>
            <w:szCs w:val="24"/>
          </w:rPr>
          <w:delText xml:space="preserve"> -  both for </w:delText>
        </w:r>
        <w:r w:rsidR="00606986" w:rsidDel="006731C8">
          <w:rPr>
            <w:rFonts w:ascii="Times New Roman" w:hAnsi="Times New Roman" w:cs="Times New Roman"/>
            <w:color w:val="000000" w:themeColor="text1"/>
            <w:sz w:val="24"/>
            <w:szCs w:val="24"/>
          </w:rPr>
          <w:delText>farm and household use</w:delText>
        </w:r>
      </w:del>
      <w:del w:id="1058" w:author="Bandana Shakya" w:date="2020-06-17T14:26:00Z">
        <w:r w:rsidR="00606986" w:rsidDel="00D84356">
          <w:rPr>
            <w:rFonts w:ascii="Times New Roman" w:hAnsi="Times New Roman" w:cs="Times New Roman"/>
            <w:color w:val="000000" w:themeColor="text1"/>
            <w:sz w:val="24"/>
            <w:szCs w:val="24"/>
          </w:rPr>
          <w:delText xml:space="preserve">. </w:delText>
        </w:r>
      </w:del>
      <w:del w:id="1059" w:author="Bandana Shakya" w:date="2020-06-16T13:40:00Z">
        <w:r w:rsidR="002A3A9E" w:rsidDel="00563FCE">
          <w:rPr>
            <w:rFonts w:ascii="Times New Roman" w:hAnsi="Times New Roman" w:cs="Times New Roman"/>
            <w:color w:val="000000" w:themeColor="text1"/>
            <w:sz w:val="24"/>
            <w:szCs w:val="24"/>
          </w:rPr>
          <w:delText>M</w:delText>
        </w:r>
        <w:r w:rsidR="002A3A9E" w:rsidRPr="00532F92" w:rsidDel="00563FCE">
          <w:rPr>
            <w:rFonts w:ascii="Times New Roman" w:hAnsi="Times New Roman" w:cs="Times New Roman"/>
            <w:color w:val="000000" w:themeColor="text1"/>
            <w:sz w:val="24"/>
            <w:szCs w:val="24"/>
          </w:rPr>
          <w:delText>edicinal plants</w:delText>
        </w:r>
        <w:r w:rsidR="00126B92" w:rsidDel="00563FCE">
          <w:rPr>
            <w:rFonts w:ascii="Times New Roman" w:hAnsi="Times New Roman" w:cs="Times New Roman"/>
            <w:color w:val="000000" w:themeColor="text1"/>
            <w:sz w:val="24"/>
            <w:szCs w:val="24"/>
          </w:rPr>
          <w:delText xml:space="preserve">, and </w:delText>
        </w:r>
        <w:r w:rsidR="002A3A9E" w:rsidRPr="00532F92" w:rsidDel="00563FCE">
          <w:rPr>
            <w:rFonts w:ascii="Times New Roman" w:hAnsi="Times New Roman" w:cs="Times New Roman"/>
            <w:color w:val="000000" w:themeColor="text1"/>
            <w:sz w:val="24"/>
            <w:szCs w:val="24"/>
          </w:rPr>
          <w:delText>wildlife</w:delText>
        </w:r>
        <w:r w:rsidR="00126B92" w:rsidDel="00563FCE">
          <w:rPr>
            <w:rFonts w:ascii="Times New Roman" w:hAnsi="Times New Roman" w:cs="Times New Roman"/>
            <w:color w:val="000000" w:themeColor="text1"/>
            <w:sz w:val="24"/>
            <w:szCs w:val="24"/>
          </w:rPr>
          <w:delText xml:space="preserve"> were being </w:delText>
        </w:r>
        <w:r w:rsidR="007F3ACB" w:rsidDel="00563FCE">
          <w:rPr>
            <w:rFonts w:ascii="Times New Roman" w:hAnsi="Times New Roman" w:cs="Times New Roman"/>
            <w:color w:val="000000" w:themeColor="text1"/>
            <w:sz w:val="24"/>
            <w:szCs w:val="24"/>
          </w:rPr>
          <w:delText>extract</w:delText>
        </w:r>
        <w:r w:rsidR="00126B92" w:rsidDel="00563FCE">
          <w:rPr>
            <w:rFonts w:ascii="Times New Roman" w:hAnsi="Times New Roman" w:cs="Times New Roman"/>
            <w:color w:val="000000" w:themeColor="text1"/>
            <w:sz w:val="24"/>
            <w:szCs w:val="24"/>
          </w:rPr>
          <w:delText xml:space="preserve">ed </w:delText>
        </w:r>
        <w:r w:rsidR="007F3ACB" w:rsidDel="00563FCE">
          <w:rPr>
            <w:rFonts w:ascii="Times New Roman" w:hAnsi="Times New Roman" w:cs="Times New Roman"/>
            <w:color w:val="000000" w:themeColor="text1"/>
            <w:sz w:val="24"/>
            <w:szCs w:val="24"/>
          </w:rPr>
          <w:delText xml:space="preserve">from </w:delText>
        </w:r>
        <w:r w:rsidR="00532F92" w:rsidRPr="00532F92" w:rsidDel="00563FCE">
          <w:rPr>
            <w:rFonts w:ascii="Times New Roman" w:hAnsi="Times New Roman" w:cs="Times New Roman"/>
            <w:color w:val="000000" w:themeColor="text1"/>
            <w:sz w:val="24"/>
            <w:szCs w:val="24"/>
          </w:rPr>
          <w:delText xml:space="preserve">comparatively accessible areas </w:delText>
        </w:r>
        <w:r w:rsidR="00126B92" w:rsidDel="00563FCE">
          <w:rPr>
            <w:rFonts w:ascii="Times New Roman" w:hAnsi="Times New Roman" w:cs="Times New Roman"/>
            <w:color w:val="000000" w:themeColor="text1"/>
            <w:sz w:val="24"/>
            <w:szCs w:val="24"/>
          </w:rPr>
          <w:delText xml:space="preserve">insie the PA or along settlements near </w:delText>
        </w:r>
        <w:r w:rsidR="00532F92" w:rsidRPr="00532F92" w:rsidDel="00563FCE">
          <w:rPr>
            <w:rFonts w:ascii="Times New Roman" w:hAnsi="Times New Roman" w:cs="Times New Roman"/>
            <w:color w:val="000000" w:themeColor="text1"/>
            <w:sz w:val="24"/>
            <w:szCs w:val="24"/>
          </w:rPr>
          <w:delText>park boundaries</w:delText>
        </w:r>
        <w:r w:rsidR="00126B92" w:rsidDel="00563FCE">
          <w:rPr>
            <w:rFonts w:ascii="Times New Roman" w:hAnsi="Times New Roman" w:cs="Times New Roman"/>
            <w:color w:val="000000" w:themeColor="text1"/>
            <w:sz w:val="24"/>
            <w:szCs w:val="24"/>
          </w:rPr>
          <w:delText>. In HKNP, lo</w:delText>
        </w:r>
        <w:r w:rsidR="00B17E96" w:rsidDel="00563FCE">
          <w:rPr>
            <w:rFonts w:ascii="Times New Roman" w:hAnsi="Times New Roman" w:cs="Times New Roman"/>
            <w:color w:val="000000" w:themeColor="text1"/>
            <w:sz w:val="24"/>
            <w:szCs w:val="24"/>
          </w:rPr>
          <w:delText xml:space="preserve">cal </w:delText>
        </w:r>
        <w:r w:rsidR="00126B92" w:rsidDel="00563FCE">
          <w:rPr>
            <w:rFonts w:ascii="Times New Roman" w:hAnsi="Times New Roman" w:cs="Times New Roman"/>
            <w:color w:val="000000" w:themeColor="text1"/>
            <w:sz w:val="24"/>
            <w:szCs w:val="24"/>
          </w:rPr>
          <w:delText xml:space="preserve">communities </w:delText>
        </w:r>
        <w:r w:rsidR="00B17E96" w:rsidDel="00563FCE">
          <w:rPr>
            <w:rFonts w:ascii="Times New Roman" w:hAnsi="Times New Roman" w:cs="Times New Roman"/>
            <w:color w:val="000000" w:themeColor="text1"/>
            <w:sz w:val="24"/>
            <w:szCs w:val="24"/>
          </w:rPr>
          <w:delText xml:space="preserve">often </w:delText>
        </w:r>
        <w:r w:rsidR="00532F92" w:rsidRPr="00532F92" w:rsidDel="00563FCE">
          <w:rPr>
            <w:rFonts w:ascii="Times New Roman" w:hAnsi="Times New Roman" w:cs="Times New Roman"/>
            <w:color w:val="000000" w:themeColor="text1"/>
            <w:sz w:val="24"/>
            <w:szCs w:val="24"/>
          </w:rPr>
          <w:delText>travel</w:delText>
        </w:r>
        <w:r w:rsidR="00DF1894" w:rsidDel="00563FCE">
          <w:rPr>
            <w:rFonts w:ascii="Times New Roman" w:hAnsi="Times New Roman" w:cs="Times New Roman"/>
            <w:color w:val="000000" w:themeColor="text1"/>
            <w:sz w:val="24"/>
            <w:szCs w:val="24"/>
          </w:rPr>
          <w:delText xml:space="preserve">led </w:delText>
        </w:r>
        <w:r w:rsidR="0051429E" w:rsidDel="00563FCE">
          <w:rPr>
            <w:rFonts w:ascii="Times New Roman" w:hAnsi="Times New Roman" w:cs="Times New Roman"/>
            <w:color w:val="000000" w:themeColor="text1"/>
            <w:sz w:val="24"/>
            <w:szCs w:val="24"/>
          </w:rPr>
          <w:delText xml:space="preserve">to high mountain areas </w:delText>
        </w:r>
        <w:r w:rsidR="00532F92" w:rsidRPr="00532F92" w:rsidDel="00563FCE">
          <w:rPr>
            <w:rFonts w:ascii="Times New Roman" w:hAnsi="Times New Roman" w:cs="Times New Roman"/>
            <w:color w:val="000000" w:themeColor="text1"/>
            <w:sz w:val="24"/>
            <w:szCs w:val="24"/>
          </w:rPr>
          <w:delText xml:space="preserve">for days </w:delText>
        </w:r>
        <w:r w:rsidR="00371966" w:rsidDel="00563FCE">
          <w:rPr>
            <w:rFonts w:ascii="Times New Roman" w:hAnsi="Times New Roman" w:cs="Times New Roman"/>
            <w:color w:val="000000" w:themeColor="text1"/>
            <w:sz w:val="24"/>
            <w:szCs w:val="24"/>
          </w:rPr>
          <w:delText xml:space="preserve">to </w:delText>
        </w:r>
        <w:r w:rsidR="00532F92" w:rsidRPr="00532F92" w:rsidDel="00563FCE">
          <w:rPr>
            <w:rFonts w:ascii="Times New Roman" w:hAnsi="Times New Roman" w:cs="Times New Roman"/>
            <w:color w:val="000000" w:themeColor="text1"/>
            <w:sz w:val="24"/>
            <w:szCs w:val="24"/>
          </w:rPr>
          <w:delText xml:space="preserve">collect certain high value medicinal species </w:delText>
        </w:r>
        <w:r w:rsidR="00802692" w:rsidDel="00563FCE">
          <w:rPr>
            <w:rFonts w:ascii="Times New Roman" w:hAnsi="Times New Roman" w:cs="Times New Roman"/>
            <w:color w:val="000000" w:themeColor="text1"/>
            <w:sz w:val="24"/>
            <w:szCs w:val="24"/>
          </w:rPr>
          <w:delText xml:space="preserve">such as </w:delText>
        </w:r>
        <w:r w:rsidR="00FD731F" w:rsidDel="00563FCE">
          <w:rPr>
            <w:rFonts w:ascii="Times New Roman" w:hAnsi="Times New Roman" w:cs="Times New Roman"/>
            <w:color w:val="000000" w:themeColor="text1"/>
            <w:sz w:val="24"/>
            <w:szCs w:val="24"/>
          </w:rPr>
          <w:delText>c</w:delText>
        </w:r>
        <w:r w:rsidR="00532F92" w:rsidRPr="00532F92" w:rsidDel="00563FCE">
          <w:rPr>
            <w:rFonts w:ascii="Times New Roman" w:hAnsi="Times New Roman" w:cs="Times New Roman"/>
            <w:color w:val="000000" w:themeColor="text1"/>
            <w:sz w:val="24"/>
            <w:szCs w:val="24"/>
          </w:rPr>
          <w:delText>ordyceps</w:delText>
        </w:r>
        <w:r w:rsidR="00B022F8" w:rsidDel="00563FCE">
          <w:rPr>
            <w:rFonts w:ascii="Times New Roman" w:hAnsi="Times New Roman" w:cs="Times New Roman"/>
            <w:color w:val="000000" w:themeColor="text1"/>
            <w:sz w:val="24"/>
            <w:szCs w:val="24"/>
          </w:rPr>
          <w:delText xml:space="preserve"> and sell them across t</w:delText>
        </w:r>
        <w:r w:rsidR="0051429E" w:rsidDel="00563FCE">
          <w:rPr>
            <w:rFonts w:ascii="Times New Roman" w:hAnsi="Times New Roman" w:cs="Times New Roman"/>
            <w:color w:val="000000" w:themeColor="text1"/>
            <w:sz w:val="24"/>
            <w:szCs w:val="24"/>
          </w:rPr>
          <w:delText xml:space="preserve">he border. </w:delText>
        </w:r>
        <w:r w:rsidR="00471E1D" w:rsidDel="00563FCE">
          <w:rPr>
            <w:rFonts w:ascii="Times New Roman" w:hAnsi="Times New Roman" w:cs="Times New Roman"/>
            <w:color w:val="000000" w:themeColor="text1"/>
            <w:sz w:val="24"/>
            <w:szCs w:val="24"/>
          </w:rPr>
          <w:delText xml:space="preserve">The </w:delText>
        </w:r>
        <w:r w:rsidR="00371966" w:rsidDel="00563FCE">
          <w:rPr>
            <w:rFonts w:ascii="Times New Roman" w:hAnsi="Times New Roman" w:cs="Times New Roman"/>
            <w:color w:val="000000" w:themeColor="text1"/>
            <w:sz w:val="24"/>
            <w:szCs w:val="24"/>
          </w:rPr>
          <w:delText xml:space="preserve">type </w:delText>
        </w:r>
        <w:r w:rsidR="00471E1D" w:rsidDel="00563FCE">
          <w:rPr>
            <w:rFonts w:ascii="Times New Roman" w:hAnsi="Times New Roman" w:cs="Times New Roman"/>
            <w:color w:val="000000" w:themeColor="text1"/>
            <w:sz w:val="24"/>
            <w:szCs w:val="24"/>
          </w:rPr>
          <w:delText xml:space="preserve">and volume of </w:delText>
        </w:r>
        <w:r w:rsidR="00371966" w:rsidDel="00563FCE">
          <w:rPr>
            <w:rFonts w:ascii="Times New Roman" w:hAnsi="Times New Roman" w:cs="Times New Roman"/>
            <w:color w:val="000000" w:themeColor="text1"/>
            <w:sz w:val="24"/>
            <w:szCs w:val="24"/>
          </w:rPr>
          <w:delText xml:space="preserve">medicinal plants harvested </w:delText>
        </w:r>
        <w:r w:rsidR="00471E1D" w:rsidDel="00563FCE">
          <w:rPr>
            <w:rFonts w:ascii="Times New Roman" w:hAnsi="Times New Roman" w:cs="Times New Roman"/>
            <w:color w:val="000000" w:themeColor="text1"/>
            <w:sz w:val="24"/>
            <w:szCs w:val="24"/>
          </w:rPr>
          <w:delText xml:space="preserve">often </w:delText>
        </w:r>
        <w:r w:rsidR="009B7237" w:rsidDel="00563FCE">
          <w:rPr>
            <w:rFonts w:ascii="Times New Roman" w:hAnsi="Times New Roman" w:cs="Times New Roman"/>
            <w:color w:val="000000" w:themeColor="text1"/>
            <w:sz w:val="24"/>
            <w:szCs w:val="24"/>
          </w:rPr>
          <w:delText>depend</w:delText>
        </w:r>
        <w:r w:rsidR="00DF1894" w:rsidDel="00563FCE">
          <w:rPr>
            <w:rFonts w:ascii="Times New Roman" w:hAnsi="Times New Roman" w:cs="Times New Roman"/>
            <w:color w:val="000000" w:themeColor="text1"/>
            <w:sz w:val="24"/>
            <w:szCs w:val="24"/>
          </w:rPr>
          <w:delText xml:space="preserve">ed </w:delText>
        </w:r>
        <w:r w:rsidR="009B7237" w:rsidDel="00563FCE">
          <w:rPr>
            <w:rFonts w:ascii="Times New Roman" w:hAnsi="Times New Roman" w:cs="Times New Roman"/>
            <w:color w:val="000000" w:themeColor="text1"/>
            <w:sz w:val="24"/>
            <w:szCs w:val="24"/>
          </w:rPr>
          <w:delText xml:space="preserve">on the </w:delText>
        </w:r>
        <w:r w:rsidR="001B4429" w:rsidRPr="001B4429" w:rsidDel="00563FCE">
          <w:rPr>
            <w:rFonts w:ascii="Times New Roman" w:hAnsi="Times New Roman" w:cs="Times New Roman"/>
            <w:color w:val="000000" w:themeColor="text1"/>
            <w:sz w:val="24"/>
            <w:szCs w:val="24"/>
          </w:rPr>
          <w:delText xml:space="preserve">market demand </w:delText>
        </w:r>
        <w:r w:rsidR="005F4650" w:rsidDel="00563FCE">
          <w:rPr>
            <w:rFonts w:ascii="Times New Roman" w:hAnsi="Times New Roman" w:cs="Times New Roman"/>
            <w:color w:val="000000" w:themeColor="text1"/>
            <w:sz w:val="24"/>
            <w:szCs w:val="24"/>
          </w:rPr>
          <w:delText>especially in China</w:delText>
        </w:r>
        <w:r w:rsidR="004C2BC4" w:rsidDel="00563FCE">
          <w:rPr>
            <w:rFonts w:ascii="Times New Roman" w:hAnsi="Times New Roman" w:cs="Times New Roman"/>
            <w:color w:val="000000" w:themeColor="text1"/>
            <w:sz w:val="24"/>
            <w:szCs w:val="24"/>
          </w:rPr>
          <w:delText xml:space="preserve"> or other m</w:delText>
        </w:r>
        <w:r w:rsidR="001B4429" w:rsidRPr="001B4429" w:rsidDel="00563FCE">
          <w:rPr>
            <w:rFonts w:ascii="Times New Roman" w:hAnsi="Times New Roman" w:cs="Times New Roman"/>
            <w:color w:val="000000" w:themeColor="text1"/>
            <w:sz w:val="24"/>
            <w:szCs w:val="24"/>
          </w:rPr>
          <w:delText xml:space="preserve">ultinational </w:delText>
        </w:r>
        <w:r w:rsidR="004C2BC4" w:rsidDel="00563FCE">
          <w:rPr>
            <w:rFonts w:ascii="Times New Roman" w:hAnsi="Times New Roman" w:cs="Times New Roman"/>
            <w:color w:val="000000" w:themeColor="text1"/>
            <w:sz w:val="24"/>
            <w:szCs w:val="24"/>
          </w:rPr>
          <w:delText xml:space="preserve">industries </w:delText>
        </w:r>
        <w:r w:rsidR="0042097B" w:rsidDel="00563FCE">
          <w:rPr>
            <w:rFonts w:ascii="Times New Roman" w:hAnsi="Times New Roman" w:cs="Times New Roman"/>
            <w:color w:val="000000" w:themeColor="text1"/>
            <w:sz w:val="24"/>
            <w:szCs w:val="24"/>
          </w:rPr>
          <w:delText xml:space="preserve">beyond the </w:delText>
        </w:r>
        <w:r w:rsidR="002C7D1A" w:rsidDel="00563FCE">
          <w:rPr>
            <w:rFonts w:ascii="Times New Roman" w:hAnsi="Times New Roman" w:cs="Times New Roman"/>
            <w:color w:val="000000" w:themeColor="text1"/>
            <w:sz w:val="24"/>
            <w:szCs w:val="24"/>
          </w:rPr>
          <w:delText xml:space="preserve">region. </w:delText>
        </w:r>
      </w:del>
      <w:del w:id="1060" w:author="Bandana Shakya" w:date="2020-06-16T13:42:00Z">
        <w:r w:rsidR="002C7D1A" w:rsidDel="00D96D72">
          <w:rPr>
            <w:rFonts w:ascii="Times New Roman" w:hAnsi="Times New Roman" w:cs="Times New Roman"/>
            <w:color w:val="000000" w:themeColor="text1"/>
            <w:sz w:val="24"/>
            <w:szCs w:val="24"/>
          </w:rPr>
          <w:delText>Wi</w:delText>
        </w:r>
        <w:r w:rsidR="0042097B" w:rsidDel="00D96D72">
          <w:rPr>
            <w:rFonts w:ascii="Times New Roman" w:hAnsi="Times New Roman" w:cs="Times New Roman"/>
            <w:color w:val="000000" w:themeColor="text1"/>
            <w:sz w:val="24"/>
            <w:szCs w:val="24"/>
          </w:rPr>
          <w:delText xml:space="preserve">th regard to </w:delText>
        </w:r>
      </w:del>
      <w:ins w:id="1061" w:author="Bandana Shakya" w:date="2020-06-16T13:42:00Z">
        <w:r w:rsidR="00D96D72">
          <w:rPr>
            <w:rFonts w:ascii="Times New Roman" w:hAnsi="Times New Roman" w:cs="Times New Roman"/>
            <w:color w:val="000000" w:themeColor="text1"/>
            <w:sz w:val="24"/>
            <w:szCs w:val="24"/>
          </w:rPr>
          <w:t xml:space="preserve">The </w:t>
        </w:r>
      </w:ins>
      <w:r w:rsidR="0042097B">
        <w:rPr>
          <w:rFonts w:ascii="Times New Roman" w:hAnsi="Times New Roman" w:cs="Times New Roman"/>
          <w:color w:val="000000" w:themeColor="text1"/>
          <w:sz w:val="24"/>
          <w:szCs w:val="24"/>
        </w:rPr>
        <w:t>dSPHs</w:t>
      </w:r>
      <w:r w:rsidR="00113C63">
        <w:rPr>
          <w:rFonts w:ascii="Times New Roman" w:hAnsi="Times New Roman" w:cs="Times New Roman"/>
          <w:color w:val="000000" w:themeColor="text1"/>
          <w:sz w:val="24"/>
          <w:szCs w:val="24"/>
        </w:rPr>
        <w:t xml:space="preserve"> (Fig</w:t>
      </w:r>
      <w:r w:rsidR="00E9320C">
        <w:rPr>
          <w:rFonts w:ascii="Times New Roman" w:hAnsi="Times New Roman" w:cs="Times New Roman"/>
          <w:color w:val="000000" w:themeColor="text1"/>
          <w:sz w:val="24"/>
          <w:szCs w:val="24"/>
        </w:rPr>
        <w:t xml:space="preserve">. </w:t>
      </w:r>
      <w:ins w:id="1062" w:author="Bandana Shakya" w:date="2020-06-30T15:44:00Z">
        <w:r w:rsidR="00C82FD8">
          <w:rPr>
            <w:rFonts w:ascii="Times New Roman" w:hAnsi="Times New Roman" w:cs="Times New Roman"/>
            <w:color w:val="000000" w:themeColor="text1"/>
            <w:sz w:val="24"/>
            <w:szCs w:val="24"/>
          </w:rPr>
          <w:t>3</w:t>
        </w:r>
      </w:ins>
      <w:del w:id="1063" w:author="Bandana Shakya" w:date="2020-06-30T15:44:00Z">
        <w:r w:rsidR="00113C63" w:rsidDel="00C82FD8">
          <w:rPr>
            <w:rFonts w:ascii="Times New Roman" w:hAnsi="Times New Roman" w:cs="Times New Roman"/>
            <w:color w:val="000000" w:themeColor="text1"/>
            <w:sz w:val="24"/>
            <w:szCs w:val="24"/>
          </w:rPr>
          <w:delText>1</w:delText>
        </w:r>
      </w:del>
      <w:r w:rsidR="00113C63">
        <w:rPr>
          <w:rFonts w:ascii="Times New Roman" w:hAnsi="Times New Roman" w:cs="Times New Roman"/>
          <w:color w:val="000000" w:themeColor="text1"/>
          <w:sz w:val="24"/>
          <w:szCs w:val="24"/>
        </w:rPr>
        <w:t>c)</w:t>
      </w:r>
      <w:r w:rsidR="0042097B">
        <w:rPr>
          <w:rFonts w:ascii="Times New Roman" w:hAnsi="Times New Roman" w:cs="Times New Roman"/>
          <w:color w:val="000000" w:themeColor="text1"/>
          <w:sz w:val="24"/>
          <w:szCs w:val="24"/>
        </w:rPr>
        <w:t xml:space="preserve">, </w:t>
      </w:r>
      <w:ins w:id="1064" w:author="Bandana Shakya" w:date="2020-06-16T13:43:00Z">
        <w:r w:rsidR="00815F78">
          <w:rPr>
            <w:rFonts w:ascii="Times New Roman" w:hAnsi="Times New Roman" w:cs="Times New Roman"/>
            <w:color w:val="000000" w:themeColor="text1"/>
            <w:sz w:val="24"/>
            <w:szCs w:val="24"/>
          </w:rPr>
          <w:t xml:space="preserve">mostly </w:t>
        </w:r>
      </w:ins>
      <w:ins w:id="1065" w:author="Bandana Shakya" w:date="2020-06-16T13:42:00Z">
        <w:r w:rsidR="00D96D72">
          <w:rPr>
            <w:rFonts w:ascii="Times New Roman" w:hAnsi="Times New Roman" w:cs="Times New Roman"/>
            <w:color w:val="000000" w:themeColor="text1"/>
            <w:sz w:val="24"/>
            <w:szCs w:val="24"/>
          </w:rPr>
          <w:t xml:space="preserve">highlighted </w:t>
        </w:r>
      </w:ins>
      <w:ins w:id="1066" w:author="Bandana Shakya" w:date="2020-06-16T13:44:00Z">
        <w:r w:rsidR="00815F78">
          <w:rPr>
            <w:rFonts w:ascii="Times New Roman" w:hAnsi="Times New Roman" w:cs="Times New Roman"/>
            <w:color w:val="000000" w:themeColor="text1"/>
            <w:sz w:val="24"/>
            <w:szCs w:val="24"/>
          </w:rPr>
          <w:t xml:space="preserve">areas </w:t>
        </w:r>
      </w:ins>
      <w:ins w:id="1067" w:author="Bandana Shakya" w:date="2020-06-16T13:45:00Z">
        <w:r w:rsidR="00ED62B4">
          <w:rPr>
            <w:rFonts w:ascii="Times New Roman" w:hAnsi="Times New Roman" w:cs="Times New Roman"/>
            <w:color w:val="000000" w:themeColor="text1"/>
            <w:sz w:val="24"/>
            <w:szCs w:val="24"/>
          </w:rPr>
          <w:t xml:space="preserve">of </w:t>
        </w:r>
      </w:ins>
      <w:ins w:id="1068" w:author="Bandana Shakya" w:date="2020-06-16T13:43:00Z">
        <w:r w:rsidR="00815F78" w:rsidRPr="00887249">
          <w:rPr>
            <w:rFonts w:ascii="Times New Roman" w:hAnsi="Times New Roman" w:cs="Times New Roman"/>
            <w:color w:val="000000" w:themeColor="text1"/>
            <w:sz w:val="24"/>
            <w:szCs w:val="24"/>
          </w:rPr>
          <w:t xml:space="preserve">human settlement </w:t>
        </w:r>
        <w:r w:rsidR="00815F78">
          <w:rPr>
            <w:rFonts w:ascii="Times New Roman" w:hAnsi="Times New Roman" w:cs="Times New Roman"/>
            <w:color w:val="000000" w:themeColor="text1"/>
            <w:sz w:val="24"/>
            <w:szCs w:val="24"/>
          </w:rPr>
          <w:t>both inside and at the outskirts of the PAs</w:t>
        </w:r>
      </w:ins>
      <w:ins w:id="1069" w:author="Bandana Shakya" w:date="2020-06-26T15:36:00Z">
        <w:r w:rsidR="00605817">
          <w:rPr>
            <w:rFonts w:ascii="Times New Roman" w:hAnsi="Times New Roman" w:cs="Times New Roman"/>
            <w:color w:val="000000" w:themeColor="text1"/>
            <w:sz w:val="24"/>
            <w:szCs w:val="24"/>
          </w:rPr>
          <w:t xml:space="preserve"> with 90% and 10% representation </w:t>
        </w:r>
      </w:ins>
      <w:ins w:id="1070" w:author="Bandana Shakya" w:date="2020-06-26T15:37:00Z">
        <w:r w:rsidR="00605817">
          <w:rPr>
            <w:rFonts w:ascii="Times New Roman" w:hAnsi="Times New Roman" w:cs="Times New Roman"/>
            <w:color w:val="000000" w:themeColor="text1"/>
            <w:sz w:val="24"/>
            <w:szCs w:val="24"/>
          </w:rPr>
          <w:t xml:space="preserve">respectively - </w:t>
        </w:r>
      </w:ins>
      <w:ins w:id="1071" w:author="Bandana Shakya" w:date="2020-06-16T13:44:00Z">
        <w:r w:rsidR="00815F78">
          <w:rPr>
            <w:rFonts w:ascii="Times New Roman" w:hAnsi="Times New Roman" w:cs="Times New Roman"/>
            <w:color w:val="000000" w:themeColor="text1"/>
            <w:sz w:val="24"/>
            <w:szCs w:val="24"/>
          </w:rPr>
          <w:t xml:space="preserve">where </w:t>
        </w:r>
      </w:ins>
      <w:del w:id="1072" w:author="Bandana Shakya" w:date="2020-06-16T13:44:00Z">
        <w:r w:rsidR="00E9320C" w:rsidDel="00666158">
          <w:rPr>
            <w:rFonts w:ascii="Times New Roman" w:hAnsi="Times New Roman" w:cs="Times New Roman"/>
            <w:color w:val="000000" w:themeColor="text1"/>
            <w:sz w:val="24"/>
            <w:szCs w:val="24"/>
          </w:rPr>
          <w:delText>some degree of overlaps w</w:delText>
        </w:r>
        <w:r w:rsidR="00471E1D" w:rsidDel="00666158">
          <w:rPr>
            <w:rFonts w:ascii="Times New Roman" w:hAnsi="Times New Roman" w:cs="Times New Roman"/>
            <w:color w:val="000000" w:themeColor="text1"/>
            <w:sz w:val="24"/>
            <w:szCs w:val="24"/>
          </w:rPr>
          <w:delText xml:space="preserve">as </w:delText>
        </w:r>
        <w:r w:rsidR="00E9320C" w:rsidDel="00666158">
          <w:rPr>
            <w:rFonts w:ascii="Times New Roman" w:hAnsi="Times New Roman" w:cs="Times New Roman"/>
            <w:color w:val="000000" w:themeColor="text1"/>
            <w:sz w:val="24"/>
            <w:szCs w:val="24"/>
          </w:rPr>
          <w:delText>evident between SBAs and dSPHs</w:delText>
        </w:r>
        <w:r w:rsidR="00097C8F" w:rsidDel="00666158">
          <w:rPr>
            <w:rFonts w:ascii="Times New Roman" w:hAnsi="Times New Roman" w:cs="Times New Roman"/>
            <w:color w:val="000000" w:themeColor="text1"/>
            <w:sz w:val="24"/>
            <w:szCs w:val="24"/>
          </w:rPr>
          <w:delText xml:space="preserve">, where </w:delText>
        </w:r>
        <w:r w:rsidR="00887249" w:rsidRPr="00887249" w:rsidDel="00666158">
          <w:rPr>
            <w:rFonts w:ascii="Times New Roman" w:hAnsi="Times New Roman" w:cs="Times New Roman"/>
            <w:color w:val="000000" w:themeColor="text1"/>
            <w:sz w:val="24"/>
            <w:szCs w:val="24"/>
          </w:rPr>
          <w:delText xml:space="preserve">degradation </w:delText>
        </w:r>
        <w:r w:rsidR="002A52AB" w:rsidDel="00666158">
          <w:rPr>
            <w:rFonts w:ascii="Times New Roman" w:hAnsi="Times New Roman" w:cs="Times New Roman"/>
            <w:color w:val="000000" w:themeColor="text1"/>
            <w:sz w:val="24"/>
            <w:szCs w:val="24"/>
          </w:rPr>
          <w:delText xml:space="preserve">of provisioning services related to </w:delText>
        </w:r>
      </w:del>
      <w:r w:rsidR="006E601D">
        <w:rPr>
          <w:rFonts w:ascii="Times New Roman" w:hAnsi="Times New Roman" w:cs="Times New Roman"/>
          <w:color w:val="000000" w:themeColor="text1"/>
          <w:sz w:val="24"/>
          <w:szCs w:val="24"/>
        </w:rPr>
        <w:t xml:space="preserve">high value </w:t>
      </w:r>
      <w:r w:rsidR="002A52AB">
        <w:rPr>
          <w:rFonts w:ascii="Times New Roman" w:hAnsi="Times New Roman" w:cs="Times New Roman"/>
          <w:color w:val="000000" w:themeColor="text1"/>
          <w:sz w:val="24"/>
          <w:szCs w:val="24"/>
        </w:rPr>
        <w:t>medicinal plants</w:t>
      </w:r>
      <w:r w:rsidR="00113C63">
        <w:rPr>
          <w:rFonts w:ascii="Times New Roman" w:hAnsi="Times New Roman" w:cs="Times New Roman"/>
          <w:color w:val="000000" w:themeColor="text1"/>
          <w:sz w:val="24"/>
          <w:szCs w:val="24"/>
        </w:rPr>
        <w:t xml:space="preserve"> </w:t>
      </w:r>
      <w:ins w:id="1073" w:author="Bandana Shakya" w:date="2020-06-16T14:17:00Z">
        <w:r w:rsidR="005B5359">
          <w:rPr>
            <w:rFonts w:ascii="Times New Roman" w:hAnsi="Times New Roman" w:cs="Times New Roman"/>
            <w:color w:val="000000" w:themeColor="text1"/>
            <w:sz w:val="24"/>
            <w:szCs w:val="24"/>
          </w:rPr>
          <w:t xml:space="preserve">were </w:t>
        </w:r>
      </w:ins>
      <w:ins w:id="1074" w:author="Bandana Shakya" w:date="2020-06-16T13:46:00Z">
        <w:r w:rsidR="00ED62B4">
          <w:rPr>
            <w:rFonts w:ascii="Times New Roman" w:hAnsi="Times New Roman" w:cs="Times New Roman"/>
            <w:color w:val="000000" w:themeColor="text1"/>
            <w:sz w:val="24"/>
            <w:szCs w:val="24"/>
          </w:rPr>
          <w:t>more intensely</w:t>
        </w:r>
      </w:ins>
      <w:ins w:id="1075" w:author="Bandana Shakya" w:date="2020-06-16T14:17:00Z">
        <w:r w:rsidR="005B5359">
          <w:rPr>
            <w:rFonts w:ascii="Times New Roman" w:hAnsi="Times New Roman" w:cs="Times New Roman"/>
            <w:color w:val="000000" w:themeColor="text1"/>
            <w:sz w:val="24"/>
            <w:szCs w:val="24"/>
          </w:rPr>
          <w:t xml:space="preserve"> collected</w:t>
        </w:r>
      </w:ins>
      <w:ins w:id="1076" w:author="Bandana Shakya" w:date="2020-06-26T15:37:00Z">
        <w:r w:rsidR="00D60E16">
          <w:rPr>
            <w:rFonts w:ascii="Times New Roman" w:hAnsi="Times New Roman" w:cs="Times New Roman"/>
            <w:color w:val="000000" w:themeColor="text1"/>
            <w:sz w:val="24"/>
            <w:szCs w:val="24"/>
          </w:rPr>
          <w:t xml:space="preserve"> for commercial purpose.</w:t>
        </w:r>
      </w:ins>
      <w:ins w:id="1077" w:author="Bandana Shakya" w:date="2020-06-16T13:46:00Z">
        <w:r w:rsidR="00ED62B4">
          <w:rPr>
            <w:rFonts w:ascii="Times New Roman" w:hAnsi="Times New Roman" w:cs="Times New Roman"/>
            <w:color w:val="000000" w:themeColor="text1"/>
            <w:sz w:val="24"/>
            <w:szCs w:val="24"/>
          </w:rPr>
          <w:t xml:space="preserve"> </w:t>
        </w:r>
      </w:ins>
      <w:del w:id="1078" w:author="Bandana Shakya" w:date="2020-06-16T13:45:00Z">
        <w:r w:rsidR="00097C8F" w:rsidDel="00666158">
          <w:rPr>
            <w:rFonts w:ascii="Times New Roman" w:hAnsi="Times New Roman" w:cs="Times New Roman"/>
            <w:color w:val="000000" w:themeColor="text1"/>
            <w:sz w:val="24"/>
            <w:szCs w:val="24"/>
          </w:rPr>
          <w:delText>w</w:delText>
        </w:r>
        <w:r w:rsidR="0073462A" w:rsidDel="00666158">
          <w:rPr>
            <w:rFonts w:ascii="Times New Roman" w:hAnsi="Times New Roman" w:cs="Times New Roman"/>
            <w:color w:val="000000" w:themeColor="text1"/>
            <w:sz w:val="24"/>
            <w:szCs w:val="24"/>
          </w:rPr>
          <w:delText>as greater</w:delText>
        </w:r>
      </w:del>
      <w:del w:id="1079" w:author="Bandana Shakya" w:date="2020-06-16T13:43:00Z">
        <w:r w:rsidR="0073462A" w:rsidDel="00815F78">
          <w:rPr>
            <w:rFonts w:ascii="Times New Roman" w:hAnsi="Times New Roman" w:cs="Times New Roman"/>
            <w:color w:val="000000" w:themeColor="text1"/>
            <w:sz w:val="24"/>
            <w:szCs w:val="24"/>
          </w:rPr>
          <w:delText xml:space="preserve"> </w:delText>
        </w:r>
        <w:r w:rsidR="00097C8F" w:rsidDel="00815F78">
          <w:rPr>
            <w:rFonts w:ascii="Times New Roman" w:hAnsi="Times New Roman" w:cs="Times New Roman"/>
            <w:color w:val="000000" w:themeColor="text1"/>
            <w:sz w:val="24"/>
            <w:szCs w:val="24"/>
          </w:rPr>
          <w:delText>along</w:delText>
        </w:r>
        <w:r w:rsidR="00887249" w:rsidRPr="00887249" w:rsidDel="00815F78">
          <w:rPr>
            <w:rFonts w:ascii="Times New Roman" w:hAnsi="Times New Roman" w:cs="Times New Roman"/>
            <w:color w:val="000000" w:themeColor="text1"/>
            <w:sz w:val="24"/>
            <w:szCs w:val="24"/>
          </w:rPr>
          <w:delText xml:space="preserve"> the human settlement </w:delText>
        </w:r>
        <w:r w:rsidR="00113C63" w:rsidDel="00815F78">
          <w:rPr>
            <w:rFonts w:ascii="Times New Roman" w:hAnsi="Times New Roman" w:cs="Times New Roman"/>
            <w:color w:val="000000" w:themeColor="text1"/>
            <w:sz w:val="24"/>
            <w:szCs w:val="24"/>
          </w:rPr>
          <w:delText xml:space="preserve">areas </w:delText>
        </w:r>
        <w:r w:rsidR="002C7D1A" w:rsidDel="00815F78">
          <w:rPr>
            <w:rFonts w:ascii="Times New Roman" w:hAnsi="Times New Roman" w:cs="Times New Roman"/>
            <w:color w:val="000000" w:themeColor="text1"/>
            <w:sz w:val="24"/>
            <w:szCs w:val="24"/>
          </w:rPr>
          <w:delText xml:space="preserve">both </w:delText>
        </w:r>
        <w:r w:rsidR="00097C8F" w:rsidDel="00815F78">
          <w:rPr>
            <w:rFonts w:ascii="Times New Roman" w:hAnsi="Times New Roman" w:cs="Times New Roman"/>
            <w:color w:val="000000" w:themeColor="text1"/>
            <w:sz w:val="24"/>
            <w:szCs w:val="24"/>
          </w:rPr>
          <w:delText>inside and at the o</w:delText>
        </w:r>
        <w:r w:rsidR="000046D2" w:rsidDel="00815F78">
          <w:rPr>
            <w:rFonts w:ascii="Times New Roman" w:hAnsi="Times New Roman" w:cs="Times New Roman"/>
            <w:color w:val="000000" w:themeColor="text1"/>
            <w:sz w:val="24"/>
            <w:szCs w:val="24"/>
          </w:rPr>
          <w:delText xml:space="preserve">utskirts of </w:delText>
        </w:r>
        <w:r w:rsidR="00097C8F" w:rsidDel="00815F78">
          <w:rPr>
            <w:rFonts w:ascii="Times New Roman" w:hAnsi="Times New Roman" w:cs="Times New Roman"/>
            <w:color w:val="000000" w:themeColor="text1"/>
            <w:sz w:val="24"/>
            <w:szCs w:val="24"/>
          </w:rPr>
          <w:delText xml:space="preserve">the </w:delText>
        </w:r>
        <w:r w:rsidR="000046D2" w:rsidDel="00815F78">
          <w:rPr>
            <w:rFonts w:ascii="Times New Roman" w:hAnsi="Times New Roman" w:cs="Times New Roman"/>
            <w:color w:val="000000" w:themeColor="text1"/>
            <w:sz w:val="24"/>
            <w:szCs w:val="24"/>
          </w:rPr>
          <w:delText>PAs</w:delText>
        </w:r>
      </w:del>
      <w:r w:rsidR="00097C8F">
        <w:rPr>
          <w:rFonts w:ascii="Times New Roman" w:hAnsi="Times New Roman" w:cs="Times New Roman"/>
          <w:color w:val="000000" w:themeColor="text1"/>
          <w:sz w:val="24"/>
          <w:szCs w:val="24"/>
        </w:rPr>
        <w:t xml:space="preserve">. The dSPHs </w:t>
      </w:r>
      <w:ins w:id="1080" w:author="Bandana Shakya" w:date="2020-06-16T14:17:00Z">
        <w:r w:rsidR="005B5359">
          <w:rPr>
            <w:rFonts w:ascii="Times New Roman" w:hAnsi="Times New Roman" w:cs="Times New Roman"/>
            <w:color w:val="000000" w:themeColor="text1"/>
            <w:sz w:val="24"/>
            <w:szCs w:val="24"/>
          </w:rPr>
          <w:t xml:space="preserve">also indicated </w:t>
        </w:r>
      </w:ins>
      <w:del w:id="1081" w:author="Bandana Shakya" w:date="2020-06-16T14:17:00Z">
        <w:r w:rsidR="00097C8F" w:rsidDel="00CB7415">
          <w:rPr>
            <w:rFonts w:ascii="Times New Roman" w:hAnsi="Times New Roman" w:cs="Times New Roman"/>
            <w:color w:val="000000" w:themeColor="text1"/>
            <w:sz w:val="24"/>
            <w:szCs w:val="24"/>
          </w:rPr>
          <w:delText>were also evident i</w:delText>
        </w:r>
        <w:r w:rsidR="000046D2" w:rsidDel="00CB7415">
          <w:rPr>
            <w:rFonts w:ascii="Times New Roman" w:hAnsi="Times New Roman" w:cs="Times New Roman"/>
            <w:color w:val="000000" w:themeColor="text1"/>
            <w:sz w:val="24"/>
            <w:szCs w:val="24"/>
          </w:rPr>
          <w:delText xml:space="preserve">n the </w:delText>
        </w:r>
      </w:del>
      <w:r w:rsidR="00887249" w:rsidRPr="00887249">
        <w:rPr>
          <w:rFonts w:ascii="Times New Roman" w:hAnsi="Times New Roman" w:cs="Times New Roman"/>
          <w:color w:val="000000" w:themeColor="text1"/>
          <w:sz w:val="24"/>
          <w:szCs w:val="24"/>
        </w:rPr>
        <w:t>border areas between the two countries</w:t>
      </w:r>
      <w:ins w:id="1082" w:author="Bandana Shakya" w:date="2020-06-16T14:16:00Z">
        <w:r w:rsidR="00B00D70">
          <w:rPr>
            <w:rFonts w:ascii="Times New Roman" w:hAnsi="Times New Roman" w:cs="Times New Roman"/>
            <w:color w:val="000000" w:themeColor="text1"/>
            <w:sz w:val="24"/>
            <w:szCs w:val="24"/>
          </w:rPr>
          <w:t xml:space="preserve">, where </w:t>
        </w:r>
        <w:r w:rsidR="005B5359">
          <w:rPr>
            <w:rFonts w:ascii="Times New Roman" w:hAnsi="Times New Roman" w:cs="Times New Roman"/>
            <w:color w:val="000000" w:themeColor="text1"/>
            <w:sz w:val="24"/>
            <w:szCs w:val="24"/>
          </w:rPr>
          <w:t>reseources are unsustainably and haphazardly extracted for trade</w:t>
        </w:r>
      </w:ins>
      <w:ins w:id="1083" w:author="Bandana Shakya" w:date="2020-06-26T15:38:00Z">
        <w:r w:rsidR="00D60E16">
          <w:rPr>
            <w:rFonts w:ascii="Times New Roman" w:hAnsi="Times New Roman" w:cs="Times New Roman"/>
            <w:color w:val="000000" w:themeColor="text1"/>
            <w:sz w:val="24"/>
            <w:szCs w:val="24"/>
          </w:rPr>
          <w:t>, particularly between China and Myanmar</w:t>
        </w:r>
      </w:ins>
      <w:ins w:id="1084" w:author="Bandana Shakya" w:date="2020-06-16T14:16:00Z">
        <w:r w:rsidR="005B5359">
          <w:rPr>
            <w:rFonts w:ascii="Times New Roman" w:hAnsi="Times New Roman" w:cs="Times New Roman"/>
            <w:color w:val="000000" w:themeColor="text1"/>
            <w:sz w:val="24"/>
            <w:szCs w:val="24"/>
          </w:rPr>
          <w:t xml:space="preserve">. </w:t>
        </w:r>
      </w:ins>
      <w:del w:id="1085" w:author="Bandana Shakya" w:date="2020-06-16T14:18:00Z">
        <w:r w:rsidR="00FA07AD" w:rsidDel="00CB7415">
          <w:rPr>
            <w:rFonts w:ascii="Times New Roman" w:hAnsi="Times New Roman" w:cs="Times New Roman"/>
            <w:color w:val="000000" w:themeColor="text1"/>
            <w:sz w:val="24"/>
            <w:szCs w:val="24"/>
          </w:rPr>
          <w:delText xml:space="preserve"> </w:delText>
        </w:r>
        <w:r w:rsidR="00815A85" w:rsidDel="00CB7415">
          <w:rPr>
            <w:rFonts w:ascii="Times New Roman" w:hAnsi="Times New Roman" w:cs="Times New Roman"/>
            <w:color w:val="000000" w:themeColor="text1"/>
            <w:sz w:val="24"/>
            <w:szCs w:val="24"/>
          </w:rPr>
          <w:delText>eliciting</w:delText>
        </w:r>
        <w:r w:rsidR="00FA07AD" w:rsidDel="00CB7415">
          <w:rPr>
            <w:rFonts w:ascii="Times New Roman" w:hAnsi="Times New Roman" w:cs="Times New Roman"/>
            <w:color w:val="000000" w:themeColor="text1"/>
            <w:sz w:val="24"/>
            <w:szCs w:val="24"/>
          </w:rPr>
          <w:delText xml:space="preserve"> the major challenge of </w:delText>
        </w:r>
        <w:r w:rsidR="00887249" w:rsidRPr="00887249" w:rsidDel="00CB7415">
          <w:rPr>
            <w:rFonts w:ascii="Times New Roman" w:hAnsi="Times New Roman" w:cs="Times New Roman"/>
            <w:color w:val="000000" w:themeColor="text1"/>
            <w:sz w:val="24"/>
            <w:szCs w:val="24"/>
          </w:rPr>
          <w:delText>illegal hunting</w:delText>
        </w:r>
        <w:r w:rsidR="002026F7" w:rsidDel="00CB7415">
          <w:rPr>
            <w:rFonts w:ascii="Times New Roman" w:hAnsi="Times New Roman" w:cs="Times New Roman"/>
            <w:color w:val="000000" w:themeColor="text1"/>
            <w:sz w:val="24"/>
            <w:szCs w:val="24"/>
          </w:rPr>
          <w:delText xml:space="preserve"> and poaching of wildlife, </w:delText>
        </w:r>
        <w:r w:rsidR="00887249" w:rsidRPr="00887249" w:rsidDel="00CB7415">
          <w:rPr>
            <w:rFonts w:ascii="Times New Roman" w:hAnsi="Times New Roman" w:cs="Times New Roman"/>
            <w:color w:val="000000" w:themeColor="text1"/>
            <w:sz w:val="24"/>
            <w:szCs w:val="24"/>
          </w:rPr>
          <w:delText xml:space="preserve">and trade </w:delText>
        </w:r>
        <w:r w:rsidR="00D846B8" w:rsidDel="00CB7415">
          <w:rPr>
            <w:rFonts w:ascii="Times New Roman" w:hAnsi="Times New Roman" w:cs="Times New Roman"/>
            <w:color w:val="000000" w:themeColor="text1"/>
            <w:sz w:val="24"/>
            <w:szCs w:val="24"/>
          </w:rPr>
          <w:delText xml:space="preserve">across border followed by </w:delText>
        </w:r>
        <w:r w:rsidR="001219F1" w:rsidDel="00CB7415">
          <w:rPr>
            <w:rFonts w:ascii="Times New Roman" w:hAnsi="Times New Roman" w:cs="Times New Roman"/>
            <w:color w:val="000000" w:themeColor="text1"/>
            <w:sz w:val="24"/>
            <w:szCs w:val="24"/>
          </w:rPr>
          <w:delText>u</w:delText>
        </w:r>
        <w:r w:rsidR="00D846B8" w:rsidDel="00CB7415">
          <w:rPr>
            <w:rFonts w:ascii="Times New Roman" w:hAnsi="Times New Roman" w:cs="Times New Roman"/>
            <w:color w:val="000000" w:themeColor="text1"/>
            <w:sz w:val="24"/>
            <w:szCs w:val="24"/>
          </w:rPr>
          <w:delText>nsustainable and haphazard harvesting</w:delText>
        </w:r>
        <w:r w:rsidR="001219F1" w:rsidDel="00CB7415">
          <w:rPr>
            <w:rFonts w:ascii="Times New Roman" w:hAnsi="Times New Roman" w:cs="Times New Roman"/>
            <w:color w:val="000000" w:themeColor="text1"/>
            <w:sz w:val="24"/>
            <w:szCs w:val="24"/>
          </w:rPr>
          <w:delText xml:space="preserve"> of wild resources</w:delText>
        </w:r>
        <w:r w:rsidR="00142A9C" w:rsidDel="00CB7415">
          <w:rPr>
            <w:rFonts w:ascii="Times New Roman" w:hAnsi="Times New Roman" w:cs="Times New Roman"/>
            <w:color w:val="000000" w:themeColor="text1"/>
            <w:sz w:val="24"/>
            <w:szCs w:val="24"/>
          </w:rPr>
          <w:delText xml:space="preserve">, as highlighted for HKNP by Tun (2001). </w:delText>
        </w:r>
      </w:del>
      <w:ins w:id="1086" w:author="Bandana Shakya" w:date="2020-06-16T14:18:00Z">
        <w:r w:rsidR="00CB7415">
          <w:rPr>
            <w:rFonts w:ascii="Times New Roman" w:hAnsi="Times New Roman" w:cs="Times New Roman"/>
            <w:color w:val="000000" w:themeColor="text1"/>
            <w:sz w:val="24"/>
            <w:szCs w:val="24"/>
          </w:rPr>
          <w:t xml:space="preserve">Areas of </w:t>
        </w:r>
      </w:ins>
      <w:del w:id="1087" w:author="Bandana Shakya" w:date="2020-06-16T14:18:00Z">
        <w:r w:rsidR="00DF1894" w:rsidDel="00CB7415">
          <w:rPr>
            <w:rFonts w:ascii="Times New Roman" w:hAnsi="Times New Roman" w:cs="Times New Roman"/>
            <w:color w:val="000000" w:themeColor="text1"/>
            <w:sz w:val="24"/>
            <w:szCs w:val="24"/>
          </w:rPr>
          <w:delText>T</w:delText>
        </w:r>
        <w:r w:rsidR="009C0D1F" w:rsidDel="00CB7415">
          <w:rPr>
            <w:rFonts w:ascii="Times New Roman" w:hAnsi="Times New Roman" w:cs="Times New Roman"/>
            <w:sz w:val="24"/>
            <w:szCs w:val="24"/>
          </w:rPr>
          <w:delText>h</w:delText>
        </w:r>
        <w:r w:rsidR="00DF1894" w:rsidDel="00CB7415">
          <w:rPr>
            <w:rFonts w:ascii="Times New Roman" w:hAnsi="Times New Roman" w:cs="Times New Roman"/>
            <w:sz w:val="24"/>
            <w:szCs w:val="24"/>
          </w:rPr>
          <w:delText xml:space="preserve">e </w:delText>
        </w:r>
        <w:r w:rsidR="009C0D1F" w:rsidDel="00CB7415">
          <w:rPr>
            <w:rFonts w:ascii="Times New Roman" w:hAnsi="Times New Roman" w:cs="Times New Roman"/>
            <w:sz w:val="24"/>
            <w:szCs w:val="24"/>
          </w:rPr>
          <w:delText xml:space="preserve">challenge of </w:delText>
        </w:r>
      </w:del>
      <w:r w:rsidR="006E601D">
        <w:rPr>
          <w:rFonts w:ascii="Times New Roman" w:hAnsi="Times New Roman" w:cs="Times New Roman"/>
          <w:sz w:val="24"/>
          <w:szCs w:val="24"/>
        </w:rPr>
        <w:t xml:space="preserve">timber </w:t>
      </w:r>
      <w:r w:rsidR="002026F7">
        <w:rPr>
          <w:rFonts w:ascii="Times New Roman" w:hAnsi="Times New Roman" w:cs="Times New Roman"/>
          <w:sz w:val="24"/>
          <w:szCs w:val="24"/>
        </w:rPr>
        <w:t xml:space="preserve">felling </w:t>
      </w:r>
      <w:ins w:id="1088" w:author="Bandana Shakya" w:date="2020-06-16T14:18:00Z">
        <w:r w:rsidR="00CB7415">
          <w:rPr>
            <w:rFonts w:ascii="Times New Roman" w:hAnsi="Times New Roman" w:cs="Times New Roman"/>
            <w:sz w:val="24"/>
            <w:szCs w:val="24"/>
          </w:rPr>
          <w:t xml:space="preserve">and deforestation for agricultural expansion were also </w:t>
        </w:r>
      </w:ins>
      <w:del w:id="1089" w:author="Bandana Shakya" w:date="2020-06-16T14:19:00Z">
        <w:r w:rsidR="00DF1894" w:rsidDel="00CB7415">
          <w:rPr>
            <w:rFonts w:ascii="Times New Roman" w:hAnsi="Times New Roman" w:cs="Times New Roman"/>
            <w:sz w:val="24"/>
            <w:szCs w:val="24"/>
          </w:rPr>
          <w:delText xml:space="preserve">was </w:delText>
        </w:r>
        <w:r w:rsidR="001219F1" w:rsidDel="00CB7415">
          <w:rPr>
            <w:rFonts w:ascii="Times New Roman" w:hAnsi="Times New Roman" w:cs="Times New Roman"/>
            <w:sz w:val="24"/>
            <w:szCs w:val="24"/>
          </w:rPr>
          <w:delText xml:space="preserve">also </w:delText>
        </w:r>
      </w:del>
      <w:r w:rsidR="00815A85">
        <w:rPr>
          <w:rFonts w:ascii="Times New Roman" w:hAnsi="Times New Roman" w:cs="Times New Roman"/>
          <w:sz w:val="24"/>
          <w:szCs w:val="24"/>
        </w:rPr>
        <w:t>explicitly</w:t>
      </w:r>
      <w:r w:rsidR="001219F1">
        <w:rPr>
          <w:rFonts w:ascii="Times New Roman" w:hAnsi="Times New Roman" w:cs="Times New Roman"/>
          <w:sz w:val="24"/>
          <w:szCs w:val="24"/>
        </w:rPr>
        <w:t xml:space="preserve"> mentioned</w:t>
      </w:r>
      <w:ins w:id="1090" w:author="Bandana Shakya" w:date="2020-06-16T14:19:00Z">
        <w:r w:rsidR="00CB7415">
          <w:rPr>
            <w:rFonts w:ascii="Times New Roman" w:hAnsi="Times New Roman" w:cs="Times New Roman"/>
            <w:sz w:val="24"/>
            <w:szCs w:val="24"/>
          </w:rPr>
          <w:t xml:space="preserve"> </w:t>
        </w:r>
      </w:ins>
      <w:ins w:id="1091" w:author="Bandana Shakya" w:date="2020-06-26T15:39:00Z">
        <w:r w:rsidR="00D60E16">
          <w:rPr>
            <w:rFonts w:ascii="Times New Roman" w:hAnsi="Times New Roman" w:cs="Times New Roman"/>
            <w:sz w:val="24"/>
            <w:szCs w:val="24"/>
          </w:rPr>
          <w:t xml:space="preserve">under </w:t>
        </w:r>
      </w:ins>
      <w:ins w:id="1092" w:author="Bandana Shakya" w:date="2020-06-16T14:19:00Z">
        <w:r w:rsidR="00CB7415">
          <w:rPr>
            <w:rFonts w:ascii="Times New Roman" w:hAnsi="Times New Roman" w:cs="Times New Roman"/>
            <w:sz w:val="24"/>
            <w:szCs w:val="24"/>
          </w:rPr>
          <w:t>dSPHs</w:t>
        </w:r>
      </w:ins>
      <w:ins w:id="1093" w:author="Bandana Shakya" w:date="2020-06-26T15:39:00Z">
        <w:r w:rsidR="00E02DAC">
          <w:rPr>
            <w:rFonts w:ascii="Times New Roman" w:hAnsi="Times New Roman" w:cs="Times New Roman"/>
            <w:sz w:val="24"/>
            <w:szCs w:val="24"/>
          </w:rPr>
          <w:t xml:space="preserve">, especially for </w:t>
        </w:r>
        <w:r w:rsidR="00E02DAC">
          <w:rPr>
            <w:rFonts w:ascii="Times New Roman" w:hAnsi="Times New Roman" w:cs="Times New Roman"/>
            <w:sz w:val="24"/>
            <w:szCs w:val="24"/>
          </w:rPr>
          <w:lastRenderedPageBreak/>
          <w:t xml:space="preserve">HKNP and NNP-TR. </w:t>
        </w:r>
      </w:ins>
      <w:del w:id="1094" w:author="Bandana Shakya" w:date="2020-06-26T15:40:00Z">
        <w:r w:rsidR="001219F1" w:rsidDel="00E02DAC">
          <w:rPr>
            <w:rFonts w:ascii="Times New Roman" w:hAnsi="Times New Roman" w:cs="Times New Roman"/>
            <w:sz w:val="24"/>
            <w:szCs w:val="24"/>
          </w:rPr>
          <w:delText>.</w:delText>
        </w:r>
      </w:del>
      <w:del w:id="1095" w:author="Bandana Shakya" w:date="2020-06-16T14:19:00Z">
        <w:r w:rsidR="001219F1" w:rsidDel="002F7AC6">
          <w:rPr>
            <w:rFonts w:ascii="Times New Roman" w:hAnsi="Times New Roman" w:cs="Times New Roman"/>
            <w:sz w:val="24"/>
            <w:szCs w:val="24"/>
          </w:rPr>
          <w:delText xml:space="preserve"> </w:delText>
        </w:r>
        <w:r w:rsidR="002C7D1A" w:rsidDel="002F7AC6">
          <w:rPr>
            <w:rFonts w:ascii="Times New Roman" w:hAnsi="Times New Roman" w:cs="Times New Roman"/>
            <w:sz w:val="24"/>
            <w:szCs w:val="24"/>
          </w:rPr>
          <w:delText>The r</w:delText>
        </w:r>
        <w:r w:rsidR="000A3FF3" w:rsidDel="002F7AC6">
          <w:rPr>
            <w:rFonts w:ascii="Times New Roman" w:hAnsi="Times New Roman" w:cs="Times New Roman"/>
            <w:sz w:val="24"/>
            <w:szCs w:val="24"/>
          </w:rPr>
          <w:delText xml:space="preserve">oot cause </w:delText>
        </w:r>
        <w:r w:rsidR="003F5575" w:rsidDel="002F7AC6">
          <w:rPr>
            <w:rFonts w:ascii="Times New Roman" w:hAnsi="Times New Roman" w:cs="Times New Roman"/>
            <w:sz w:val="24"/>
            <w:szCs w:val="24"/>
          </w:rPr>
          <w:delText>ind</w:delText>
        </w:r>
        <w:r w:rsidR="001219F1" w:rsidDel="002F7AC6">
          <w:rPr>
            <w:rFonts w:ascii="Times New Roman" w:hAnsi="Times New Roman" w:cs="Times New Roman"/>
            <w:sz w:val="24"/>
            <w:szCs w:val="24"/>
          </w:rPr>
          <w:delText xml:space="preserve">icated was </w:delText>
        </w:r>
        <w:r w:rsidR="000A3FF3" w:rsidDel="002F7AC6">
          <w:rPr>
            <w:rFonts w:ascii="Times New Roman" w:hAnsi="Times New Roman" w:cs="Times New Roman"/>
            <w:sz w:val="24"/>
            <w:szCs w:val="24"/>
          </w:rPr>
          <w:delText xml:space="preserve">poverty and biodiversity dependent livelihoods </w:delText>
        </w:r>
        <w:r w:rsidR="001219F1" w:rsidDel="002F7AC6">
          <w:rPr>
            <w:rFonts w:ascii="Times New Roman" w:hAnsi="Times New Roman" w:cs="Times New Roman"/>
            <w:sz w:val="24"/>
            <w:szCs w:val="24"/>
          </w:rPr>
          <w:delText xml:space="preserve">that </w:delText>
        </w:r>
        <w:r w:rsidR="0002574A" w:rsidDel="002F7AC6">
          <w:rPr>
            <w:rFonts w:ascii="Times New Roman" w:hAnsi="Times New Roman" w:cs="Times New Roman"/>
            <w:sz w:val="24"/>
            <w:szCs w:val="24"/>
          </w:rPr>
          <w:delText xml:space="preserve">lures </w:delText>
        </w:r>
        <w:r w:rsidR="00F235C9" w:rsidDel="002F7AC6">
          <w:rPr>
            <w:rFonts w:ascii="Times New Roman" w:hAnsi="Times New Roman" w:cs="Times New Roman"/>
            <w:sz w:val="24"/>
            <w:szCs w:val="24"/>
          </w:rPr>
          <w:delText>over</w:delText>
        </w:r>
        <w:r w:rsidR="001219F1" w:rsidDel="002F7AC6">
          <w:rPr>
            <w:rFonts w:ascii="Times New Roman" w:hAnsi="Times New Roman" w:cs="Times New Roman"/>
            <w:sz w:val="24"/>
            <w:szCs w:val="24"/>
          </w:rPr>
          <w:delText>-</w:delText>
        </w:r>
        <w:r w:rsidR="00F235C9" w:rsidDel="002F7AC6">
          <w:rPr>
            <w:rFonts w:ascii="Times New Roman" w:hAnsi="Times New Roman" w:cs="Times New Roman"/>
            <w:sz w:val="24"/>
            <w:szCs w:val="24"/>
          </w:rPr>
          <w:delText>extraction of resources for economic gains</w:delText>
        </w:r>
        <w:r w:rsidR="003F5575" w:rsidDel="002F7AC6">
          <w:rPr>
            <w:rFonts w:ascii="Times New Roman" w:hAnsi="Times New Roman" w:cs="Times New Roman"/>
            <w:sz w:val="24"/>
            <w:szCs w:val="24"/>
          </w:rPr>
          <w:delText xml:space="preserve">. However, the greater concern was </w:delText>
        </w:r>
        <w:r w:rsidR="0002574A" w:rsidDel="002F7AC6">
          <w:rPr>
            <w:rFonts w:ascii="Times New Roman" w:hAnsi="Times New Roman" w:cs="Times New Roman"/>
            <w:sz w:val="24"/>
            <w:szCs w:val="24"/>
          </w:rPr>
          <w:delText xml:space="preserve">bulk </w:delText>
        </w:r>
        <w:r w:rsidR="003F5575" w:rsidDel="002F7AC6">
          <w:rPr>
            <w:rFonts w:ascii="Times New Roman" w:hAnsi="Times New Roman" w:cs="Times New Roman"/>
            <w:sz w:val="24"/>
            <w:szCs w:val="24"/>
          </w:rPr>
          <w:delText xml:space="preserve">extraction in </w:delText>
        </w:r>
        <w:r w:rsidR="0002574A" w:rsidDel="002F7AC6">
          <w:rPr>
            <w:rFonts w:ascii="Times New Roman" w:hAnsi="Times New Roman" w:cs="Times New Roman"/>
            <w:sz w:val="24"/>
            <w:szCs w:val="24"/>
          </w:rPr>
          <w:delText>haphazard manners in random areas for wider trade.</w:delText>
        </w:r>
      </w:del>
      <w:r w:rsidR="0002574A">
        <w:rPr>
          <w:rFonts w:ascii="Times New Roman" w:hAnsi="Times New Roman" w:cs="Times New Roman"/>
          <w:sz w:val="24"/>
          <w:szCs w:val="24"/>
        </w:rPr>
        <w:t xml:space="preserve"> </w:t>
      </w:r>
      <w:r w:rsidR="00F235C9">
        <w:rPr>
          <w:rFonts w:ascii="Times New Roman" w:hAnsi="Times New Roman" w:cs="Times New Roman"/>
          <w:sz w:val="24"/>
          <w:szCs w:val="24"/>
        </w:rPr>
        <w:t xml:space="preserve"> </w:t>
      </w:r>
    </w:p>
    <w:p w:rsidR="0099291A" w:rsidRDefault="005859BF" w:rsidP="00B3588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72126" w:rsidRPr="00D9152D">
        <w:rPr>
          <w:rFonts w:ascii="Times New Roman" w:hAnsi="Times New Roman" w:cs="Times New Roman"/>
          <w:noProof/>
          <w:sz w:val="24"/>
          <w:szCs w:val="24"/>
        </w:rPr>
        <w:drawing>
          <wp:inline distT="0" distB="0" distL="0" distR="0" wp14:anchorId="1B466413" wp14:editId="7679DBE1">
            <wp:extent cx="3046197" cy="5373858"/>
            <wp:effectExtent l="0" t="0" r="1905" b="0"/>
            <wp:docPr id="3" name="Picture 3" descr="D:\2020 work\ES flow\Submission -ES\Figure 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0 work\ES flow\Submission -ES\Figure 3-V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9228" cy="5379205"/>
                    </a:xfrm>
                    <a:prstGeom prst="rect">
                      <a:avLst/>
                    </a:prstGeom>
                    <a:noFill/>
                    <a:ln>
                      <a:noFill/>
                    </a:ln>
                  </pic:spPr>
                </pic:pic>
              </a:graphicData>
            </a:graphic>
          </wp:inline>
        </w:drawing>
      </w:r>
    </w:p>
    <w:p w:rsidR="007C49F0" w:rsidRDefault="00F72126" w:rsidP="00DD498F">
      <w:pPr>
        <w:spacing w:line="240" w:lineRule="auto"/>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Fig. 3</w:t>
      </w:r>
      <w:r w:rsidR="00DD498F" w:rsidRPr="00DD498F">
        <w:rPr>
          <w:rFonts w:ascii="Times New Roman" w:hAnsi="Times New Roman" w:cs="Times New Roman"/>
          <w:b/>
          <w:color w:val="000000" w:themeColor="text1"/>
          <w:sz w:val="20"/>
          <w:szCs w:val="20"/>
        </w:rPr>
        <w:t>.</w:t>
      </w:r>
      <w:r w:rsidR="00DD498F" w:rsidRPr="00DD498F">
        <w:rPr>
          <w:rFonts w:ascii="Times New Roman" w:hAnsi="Times New Roman" w:cs="Times New Roman"/>
          <w:color w:val="000000" w:themeColor="text1"/>
          <w:sz w:val="20"/>
          <w:szCs w:val="20"/>
        </w:rPr>
        <w:t xml:space="preserve"> </w:t>
      </w:r>
      <w:r w:rsidR="007C49F0">
        <w:rPr>
          <w:rFonts w:ascii="Times New Roman" w:hAnsi="Times New Roman" w:cs="Times New Roman"/>
          <w:color w:val="000000" w:themeColor="text1"/>
          <w:sz w:val="20"/>
          <w:szCs w:val="20"/>
        </w:rPr>
        <w:t>The SPHs (a), SBA (b) and dSPHs</w:t>
      </w:r>
      <w:r w:rsidR="00117CF4">
        <w:rPr>
          <w:rFonts w:ascii="Times New Roman" w:hAnsi="Times New Roman" w:cs="Times New Roman"/>
          <w:color w:val="000000" w:themeColor="text1"/>
          <w:sz w:val="20"/>
          <w:szCs w:val="20"/>
        </w:rPr>
        <w:t xml:space="preserve"> (c)</w:t>
      </w:r>
      <w:r w:rsidR="007C49F0">
        <w:rPr>
          <w:rFonts w:ascii="Times New Roman" w:hAnsi="Times New Roman" w:cs="Times New Roman"/>
          <w:color w:val="000000" w:themeColor="text1"/>
          <w:sz w:val="20"/>
          <w:szCs w:val="20"/>
        </w:rPr>
        <w:t xml:space="preserve"> for the provisioning services in the three PAs.</w:t>
      </w:r>
    </w:p>
    <w:p w:rsidR="00DD498F" w:rsidRDefault="00DD498F" w:rsidP="0080794D">
      <w:pPr>
        <w:spacing w:line="480" w:lineRule="auto"/>
        <w:rPr>
          <w:rFonts w:ascii="Times New Roman" w:hAnsi="Times New Roman" w:cs="Times New Roman"/>
          <w:b/>
          <w:sz w:val="24"/>
          <w:szCs w:val="24"/>
        </w:rPr>
      </w:pPr>
    </w:p>
    <w:p w:rsidR="0080794D" w:rsidRDefault="0080794D" w:rsidP="0080794D">
      <w:pPr>
        <w:spacing w:line="480" w:lineRule="auto"/>
        <w:rPr>
          <w:rFonts w:ascii="Times New Roman" w:hAnsi="Times New Roman" w:cs="Times New Roman"/>
          <w:b/>
          <w:sz w:val="24"/>
          <w:szCs w:val="24"/>
        </w:rPr>
      </w:pPr>
      <w:del w:id="1096" w:author="Bandana Shakya" w:date="2020-06-16T14:19:00Z">
        <w:r w:rsidRPr="005C58B2" w:rsidDel="002F7AC6">
          <w:rPr>
            <w:rFonts w:ascii="Times New Roman" w:hAnsi="Times New Roman" w:cs="Times New Roman"/>
            <w:b/>
            <w:sz w:val="24"/>
            <w:szCs w:val="24"/>
          </w:rPr>
          <w:delText>4.</w:delText>
        </w:r>
        <w:r w:rsidDel="002F7AC6">
          <w:rPr>
            <w:rFonts w:ascii="Times New Roman" w:hAnsi="Times New Roman" w:cs="Times New Roman"/>
            <w:b/>
            <w:sz w:val="24"/>
            <w:szCs w:val="24"/>
          </w:rPr>
          <w:delText>2</w:delText>
        </w:r>
        <w:r w:rsidRPr="005C58B2" w:rsidDel="002F7AC6">
          <w:rPr>
            <w:rFonts w:ascii="Times New Roman" w:hAnsi="Times New Roman" w:cs="Times New Roman"/>
            <w:b/>
            <w:sz w:val="24"/>
            <w:szCs w:val="24"/>
          </w:rPr>
          <w:delText xml:space="preserve">. </w:delText>
        </w:r>
        <w:r w:rsidDel="002F7AC6">
          <w:rPr>
            <w:rFonts w:ascii="Times New Roman" w:hAnsi="Times New Roman" w:cs="Times New Roman"/>
            <w:b/>
            <w:sz w:val="24"/>
            <w:szCs w:val="24"/>
          </w:rPr>
          <w:delText xml:space="preserve">SPHs, SBAs and dSPHs for </w:delText>
        </w:r>
      </w:del>
      <w:r w:rsidR="00F72126">
        <w:rPr>
          <w:rFonts w:ascii="Times New Roman" w:hAnsi="Times New Roman" w:cs="Times New Roman"/>
          <w:b/>
          <w:sz w:val="24"/>
          <w:szCs w:val="24"/>
        </w:rPr>
        <w:t>C</w:t>
      </w:r>
      <w:r w:rsidR="00E476CE">
        <w:rPr>
          <w:rFonts w:ascii="Times New Roman" w:hAnsi="Times New Roman" w:cs="Times New Roman"/>
          <w:b/>
          <w:sz w:val="24"/>
          <w:szCs w:val="24"/>
        </w:rPr>
        <w:t>ultural services</w:t>
      </w:r>
      <w:del w:id="1097" w:author="Bandana Shakya" w:date="2020-06-26T15:40:00Z">
        <w:r w:rsidR="00E476CE" w:rsidDel="00E02DAC">
          <w:rPr>
            <w:rFonts w:ascii="Times New Roman" w:hAnsi="Times New Roman" w:cs="Times New Roman"/>
            <w:b/>
            <w:sz w:val="24"/>
            <w:szCs w:val="24"/>
          </w:rPr>
          <w:delText xml:space="preserve"> </w:delText>
        </w:r>
        <w:r w:rsidDel="00E02DAC">
          <w:rPr>
            <w:rFonts w:ascii="Times New Roman" w:hAnsi="Times New Roman" w:cs="Times New Roman"/>
            <w:b/>
            <w:sz w:val="24"/>
            <w:szCs w:val="24"/>
          </w:rPr>
          <w:delText>in three PAs</w:delText>
        </w:r>
      </w:del>
      <w:r>
        <w:rPr>
          <w:rFonts w:ascii="Times New Roman" w:hAnsi="Times New Roman" w:cs="Times New Roman"/>
          <w:b/>
          <w:sz w:val="24"/>
          <w:szCs w:val="24"/>
        </w:rPr>
        <w:t xml:space="preserve">  </w:t>
      </w:r>
    </w:p>
    <w:p w:rsidR="00911CCA" w:rsidRPr="00176AA1" w:rsidRDefault="00F132BD" w:rsidP="00C81765">
      <w:pPr>
        <w:spacing w:line="480" w:lineRule="auto"/>
        <w:ind w:firstLine="720"/>
        <w:rPr>
          <w:rFonts w:ascii="Times New Roman" w:hAnsi="Times New Roman" w:cs="Times New Roman"/>
          <w:color w:val="000000" w:themeColor="text1"/>
          <w:sz w:val="24"/>
          <w:szCs w:val="24"/>
        </w:rPr>
      </w:pPr>
      <w:ins w:id="1098" w:author="Bandana Shakya" w:date="2020-06-26T15:53:00Z">
        <w:r>
          <w:rPr>
            <w:rFonts w:ascii="Times New Roman" w:hAnsi="Times New Roman" w:cs="Times New Roman"/>
            <w:color w:val="000000" w:themeColor="text1"/>
            <w:sz w:val="24"/>
            <w:szCs w:val="24"/>
          </w:rPr>
          <w:lastRenderedPageBreak/>
          <w:t xml:space="preserve">About </w:t>
        </w:r>
      </w:ins>
      <w:ins w:id="1099" w:author="Bandana Shakya" w:date="2020-06-26T15:41:00Z">
        <w:r w:rsidR="002B2B23">
          <w:rPr>
            <w:rFonts w:ascii="Times New Roman" w:hAnsi="Times New Roman" w:cs="Times New Roman"/>
            <w:color w:val="000000" w:themeColor="text1"/>
            <w:sz w:val="24"/>
            <w:szCs w:val="24"/>
          </w:rPr>
          <w:t>78% of t</w:t>
        </w:r>
      </w:ins>
      <w:del w:id="1100" w:author="Bandana Shakya" w:date="2020-06-26T15:41:00Z">
        <w:r w:rsidR="005859BF" w:rsidRPr="00911CCA" w:rsidDel="002B2B23">
          <w:rPr>
            <w:rFonts w:ascii="Times New Roman" w:hAnsi="Times New Roman" w:cs="Times New Roman"/>
            <w:color w:val="000000" w:themeColor="text1"/>
            <w:sz w:val="24"/>
            <w:szCs w:val="24"/>
          </w:rPr>
          <w:delText>T</w:delText>
        </w:r>
      </w:del>
      <w:r w:rsidR="005859BF" w:rsidRPr="00911CCA">
        <w:rPr>
          <w:rFonts w:ascii="Times New Roman" w:hAnsi="Times New Roman" w:cs="Times New Roman"/>
          <w:color w:val="000000" w:themeColor="text1"/>
          <w:sz w:val="24"/>
          <w:szCs w:val="24"/>
        </w:rPr>
        <w:t xml:space="preserve">he SPHs </w:t>
      </w:r>
      <w:r w:rsidR="00BD0FFC">
        <w:rPr>
          <w:rFonts w:ascii="Times New Roman" w:hAnsi="Times New Roman" w:cs="Times New Roman"/>
          <w:color w:val="000000" w:themeColor="text1"/>
          <w:sz w:val="24"/>
          <w:szCs w:val="24"/>
        </w:rPr>
        <w:t>f</w:t>
      </w:r>
      <w:r w:rsidR="00BD0FFC" w:rsidRPr="00DE527F">
        <w:rPr>
          <w:rFonts w:ascii="Times New Roman" w:hAnsi="Times New Roman" w:cs="Times New Roman"/>
          <w:color w:val="000000" w:themeColor="text1"/>
          <w:sz w:val="24"/>
          <w:szCs w:val="24"/>
        </w:rPr>
        <w:t>or cultural services</w:t>
      </w:r>
      <w:r w:rsidR="00BD0FFC">
        <w:rPr>
          <w:rFonts w:ascii="Times New Roman" w:hAnsi="Times New Roman" w:cs="Times New Roman"/>
          <w:color w:val="000000" w:themeColor="text1"/>
          <w:sz w:val="24"/>
          <w:szCs w:val="24"/>
        </w:rPr>
        <w:t xml:space="preserve"> (Fig</w:t>
      </w:r>
      <w:r w:rsidR="009A6CE8">
        <w:rPr>
          <w:rFonts w:ascii="Times New Roman" w:hAnsi="Times New Roman" w:cs="Times New Roman"/>
          <w:color w:val="000000" w:themeColor="text1"/>
          <w:sz w:val="24"/>
          <w:szCs w:val="24"/>
        </w:rPr>
        <w:t xml:space="preserve">. </w:t>
      </w:r>
      <w:ins w:id="1101" w:author="Bandana Shakya" w:date="2020-06-30T15:47:00Z">
        <w:r w:rsidR="00E737F7">
          <w:rPr>
            <w:rFonts w:ascii="Times New Roman" w:hAnsi="Times New Roman" w:cs="Times New Roman"/>
            <w:color w:val="000000" w:themeColor="text1"/>
            <w:sz w:val="24"/>
            <w:szCs w:val="24"/>
          </w:rPr>
          <w:t>4</w:t>
        </w:r>
      </w:ins>
      <w:del w:id="1102" w:author="Bandana Shakya" w:date="2020-06-30T15:47:00Z">
        <w:r w:rsidR="00E737F7" w:rsidDel="00E737F7">
          <w:rPr>
            <w:rFonts w:ascii="Times New Roman" w:hAnsi="Times New Roman" w:cs="Times New Roman"/>
            <w:color w:val="000000" w:themeColor="text1"/>
            <w:sz w:val="24"/>
            <w:szCs w:val="24"/>
          </w:rPr>
          <w:delText>2</w:delText>
        </w:r>
      </w:del>
      <w:r w:rsidR="00BD0FFC">
        <w:rPr>
          <w:rFonts w:ascii="Times New Roman" w:hAnsi="Times New Roman" w:cs="Times New Roman"/>
          <w:color w:val="000000" w:themeColor="text1"/>
          <w:sz w:val="24"/>
          <w:szCs w:val="24"/>
        </w:rPr>
        <w:t>a)</w:t>
      </w:r>
      <w:ins w:id="1103" w:author="Bandana Shakya" w:date="2020-06-26T15:41:00Z">
        <w:r w:rsidR="002B2B23">
          <w:rPr>
            <w:rFonts w:ascii="Times New Roman" w:hAnsi="Times New Roman" w:cs="Times New Roman"/>
            <w:color w:val="000000" w:themeColor="text1"/>
            <w:sz w:val="24"/>
            <w:szCs w:val="24"/>
          </w:rPr>
          <w:t xml:space="preserve"> were inside PAs</w:t>
        </w:r>
      </w:ins>
      <w:ins w:id="1104" w:author="Bandana Shakya" w:date="2020-06-30T08:32:00Z">
        <w:r w:rsidR="00E32985">
          <w:rPr>
            <w:rFonts w:ascii="Times New Roman" w:hAnsi="Times New Roman" w:cs="Times New Roman"/>
            <w:color w:val="000000" w:themeColor="text1"/>
            <w:sz w:val="24"/>
            <w:szCs w:val="24"/>
          </w:rPr>
          <w:t xml:space="preserve">. These </w:t>
        </w:r>
      </w:ins>
      <w:del w:id="1105" w:author="Bandana Shakya" w:date="2020-06-26T15:41:00Z">
        <w:r w:rsidR="00BD0FFC" w:rsidDel="002B2B23">
          <w:rPr>
            <w:rFonts w:ascii="Times New Roman" w:hAnsi="Times New Roman" w:cs="Times New Roman"/>
            <w:color w:val="000000" w:themeColor="text1"/>
            <w:sz w:val="24"/>
            <w:szCs w:val="24"/>
          </w:rPr>
          <w:delText xml:space="preserve"> </w:delText>
        </w:r>
      </w:del>
      <w:r w:rsidR="005859BF" w:rsidRPr="00911CCA">
        <w:rPr>
          <w:rFonts w:ascii="Times New Roman" w:hAnsi="Times New Roman" w:cs="Times New Roman"/>
          <w:color w:val="000000" w:themeColor="text1"/>
          <w:sz w:val="24"/>
          <w:szCs w:val="24"/>
        </w:rPr>
        <w:t xml:space="preserve">reflected </w:t>
      </w:r>
      <w:r w:rsidR="00A96C89">
        <w:rPr>
          <w:rFonts w:ascii="Times New Roman" w:hAnsi="Times New Roman" w:cs="Times New Roman"/>
          <w:color w:val="000000" w:themeColor="text1"/>
          <w:sz w:val="24"/>
          <w:szCs w:val="24"/>
        </w:rPr>
        <w:t xml:space="preserve">areas with </w:t>
      </w:r>
      <w:r w:rsidR="007D7CD4">
        <w:rPr>
          <w:rFonts w:ascii="Times New Roman" w:hAnsi="Times New Roman" w:cs="Times New Roman"/>
          <w:color w:val="000000" w:themeColor="text1"/>
          <w:sz w:val="24"/>
          <w:szCs w:val="24"/>
        </w:rPr>
        <w:t>pristine habitats</w:t>
      </w:r>
      <w:ins w:id="1106" w:author="Bandana Shakya" w:date="2020-06-30T08:32:00Z">
        <w:r w:rsidR="00E32985">
          <w:rPr>
            <w:rFonts w:ascii="Times New Roman" w:hAnsi="Times New Roman" w:cs="Times New Roman"/>
            <w:color w:val="000000" w:themeColor="text1"/>
            <w:sz w:val="24"/>
            <w:szCs w:val="24"/>
          </w:rPr>
          <w:t xml:space="preserve"> and </w:t>
        </w:r>
      </w:ins>
      <w:del w:id="1107" w:author="Bandana Shakya" w:date="2020-06-30T08:32:00Z">
        <w:r w:rsidR="007D7CD4" w:rsidDel="00E32985">
          <w:rPr>
            <w:rFonts w:ascii="Times New Roman" w:hAnsi="Times New Roman" w:cs="Times New Roman"/>
            <w:color w:val="000000" w:themeColor="text1"/>
            <w:sz w:val="24"/>
            <w:szCs w:val="24"/>
          </w:rPr>
          <w:delText xml:space="preserve"> </w:delText>
        </w:r>
      </w:del>
      <w:del w:id="1108" w:author="Bandana Shakya" w:date="2020-06-30T08:33:00Z">
        <w:r w:rsidR="00BD0FFC" w:rsidDel="00E32985">
          <w:rPr>
            <w:rFonts w:ascii="Times New Roman" w:hAnsi="Times New Roman" w:cs="Times New Roman"/>
            <w:color w:val="000000" w:themeColor="text1"/>
            <w:sz w:val="24"/>
            <w:szCs w:val="24"/>
          </w:rPr>
          <w:delText xml:space="preserve">with </w:delText>
        </w:r>
      </w:del>
      <w:r w:rsidR="00BD0FFC">
        <w:rPr>
          <w:rFonts w:ascii="Times New Roman" w:hAnsi="Times New Roman" w:cs="Times New Roman"/>
          <w:color w:val="000000" w:themeColor="text1"/>
          <w:sz w:val="24"/>
          <w:szCs w:val="24"/>
        </w:rPr>
        <w:t>unexplored biodiversity</w:t>
      </w:r>
      <w:r w:rsidR="00A96C89">
        <w:rPr>
          <w:rFonts w:ascii="Times New Roman" w:hAnsi="Times New Roman" w:cs="Times New Roman"/>
          <w:color w:val="000000" w:themeColor="text1"/>
          <w:sz w:val="24"/>
          <w:szCs w:val="24"/>
        </w:rPr>
        <w:t xml:space="preserve">, and </w:t>
      </w:r>
      <w:r w:rsidR="00B12AF7">
        <w:rPr>
          <w:rFonts w:ascii="Times New Roman" w:hAnsi="Times New Roman" w:cs="Times New Roman"/>
          <w:color w:val="000000" w:themeColor="text1"/>
          <w:sz w:val="24"/>
          <w:szCs w:val="24"/>
        </w:rPr>
        <w:t xml:space="preserve">abode of </w:t>
      </w:r>
      <w:r w:rsidR="005859BF" w:rsidRPr="00911CCA">
        <w:rPr>
          <w:rFonts w:ascii="Times New Roman" w:hAnsi="Times New Roman" w:cs="Times New Roman"/>
          <w:color w:val="000000" w:themeColor="text1"/>
          <w:sz w:val="24"/>
          <w:szCs w:val="24"/>
        </w:rPr>
        <w:t xml:space="preserve">indigenous and ethnic communities </w:t>
      </w:r>
      <w:r w:rsidR="00365DB0">
        <w:rPr>
          <w:rFonts w:ascii="Times New Roman" w:hAnsi="Times New Roman" w:cs="Times New Roman"/>
          <w:color w:val="000000" w:themeColor="text1"/>
          <w:sz w:val="24"/>
          <w:szCs w:val="24"/>
        </w:rPr>
        <w:t>in the landscape</w:t>
      </w:r>
      <w:ins w:id="1109" w:author="Bandana Shakya" w:date="2020-06-30T08:34:00Z">
        <w:r w:rsidR="000B005A">
          <w:rPr>
            <w:rFonts w:ascii="Times New Roman" w:hAnsi="Times New Roman" w:cs="Times New Roman"/>
            <w:color w:val="000000" w:themeColor="text1"/>
            <w:sz w:val="24"/>
            <w:szCs w:val="24"/>
          </w:rPr>
          <w:t xml:space="preserve"> - </w:t>
        </w:r>
      </w:ins>
      <w:del w:id="1110" w:author="Bandana Shakya" w:date="2020-06-30T08:34:00Z">
        <w:r w:rsidR="00365DB0" w:rsidDel="000B005A">
          <w:rPr>
            <w:rFonts w:ascii="Times New Roman" w:hAnsi="Times New Roman" w:cs="Times New Roman"/>
            <w:color w:val="000000" w:themeColor="text1"/>
            <w:sz w:val="24"/>
            <w:szCs w:val="24"/>
          </w:rPr>
          <w:delText xml:space="preserve">, </w:delText>
        </w:r>
        <w:r w:rsidR="008D3543" w:rsidDel="000B005A">
          <w:rPr>
            <w:rFonts w:ascii="Times New Roman" w:hAnsi="Times New Roman" w:cs="Times New Roman"/>
            <w:color w:val="000000" w:themeColor="text1"/>
            <w:sz w:val="24"/>
            <w:szCs w:val="24"/>
          </w:rPr>
          <w:delText xml:space="preserve">such as </w:delText>
        </w:r>
      </w:del>
      <w:r w:rsidR="008D3543" w:rsidRPr="00B86FD5">
        <w:rPr>
          <w:rFonts w:ascii="Times New Roman" w:hAnsi="Times New Roman" w:cs="Times New Roman"/>
          <w:color w:val="000000" w:themeColor="text1"/>
          <w:sz w:val="24"/>
          <w:szCs w:val="24"/>
        </w:rPr>
        <w:t>Han, Yi, Bai, Lisu, Nu, Dulong in GNNR</w:t>
      </w:r>
      <w:r w:rsidR="00815A85">
        <w:rPr>
          <w:rFonts w:ascii="Times New Roman" w:hAnsi="Times New Roman" w:cs="Times New Roman"/>
          <w:color w:val="000000" w:themeColor="text1"/>
          <w:sz w:val="24"/>
          <w:szCs w:val="24"/>
        </w:rPr>
        <w:t xml:space="preserve">; </w:t>
      </w:r>
      <w:r w:rsidR="008D3543" w:rsidRPr="00B86FD5">
        <w:rPr>
          <w:rFonts w:ascii="Times New Roman" w:hAnsi="Times New Roman" w:cs="Times New Roman"/>
          <w:color w:val="000000" w:themeColor="text1"/>
          <w:sz w:val="24"/>
          <w:szCs w:val="24"/>
        </w:rPr>
        <w:t>Rawang, Lisu, Kachin</w:t>
      </w:r>
      <w:r w:rsidR="00BF248D" w:rsidRPr="00B86FD5">
        <w:rPr>
          <w:rFonts w:ascii="Times New Roman" w:hAnsi="Times New Roman" w:cs="Times New Roman"/>
          <w:color w:val="000000" w:themeColor="text1"/>
          <w:sz w:val="24"/>
          <w:szCs w:val="24"/>
        </w:rPr>
        <w:t>, Taron</w:t>
      </w:r>
      <w:r w:rsidR="002B0427">
        <w:rPr>
          <w:rFonts w:ascii="Times New Roman" w:hAnsi="Times New Roman" w:cs="Times New Roman"/>
          <w:color w:val="000000" w:themeColor="text1"/>
          <w:sz w:val="24"/>
          <w:szCs w:val="24"/>
        </w:rPr>
        <w:t>g</w:t>
      </w:r>
      <w:r w:rsidR="008D3543" w:rsidRPr="00B86FD5">
        <w:rPr>
          <w:rFonts w:ascii="Times New Roman" w:hAnsi="Times New Roman" w:cs="Times New Roman"/>
          <w:color w:val="000000" w:themeColor="text1"/>
          <w:sz w:val="24"/>
          <w:szCs w:val="24"/>
        </w:rPr>
        <w:t xml:space="preserve"> in </w:t>
      </w:r>
      <w:r w:rsidR="00BF248D" w:rsidRPr="00B86FD5">
        <w:rPr>
          <w:rFonts w:ascii="Times New Roman" w:hAnsi="Times New Roman" w:cs="Times New Roman"/>
          <w:color w:val="000000" w:themeColor="text1"/>
          <w:sz w:val="24"/>
          <w:szCs w:val="24"/>
        </w:rPr>
        <w:t>Myanmar</w:t>
      </w:r>
      <w:r w:rsidR="00815A85">
        <w:rPr>
          <w:rFonts w:ascii="Times New Roman" w:hAnsi="Times New Roman" w:cs="Times New Roman"/>
          <w:color w:val="000000" w:themeColor="text1"/>
          <w:sz w:val="24"/>
          <w:szCs w:val="24"/>
        </w:rPr>
        <w:t xml:space="preserve">; </w:t>
      </w:r>
      <w:r w:rsidR="00BF248D" w:rsidRPr="00B86FD5">
        <w:rPr>
          <w:rFonts w:ascii="Times New Roman" w:hAnsi="Times New Roman" w:cs="Times New Roman"/>
          <w:color w:val="000000" w:themeColor="text1"/>
          <w:sz w:val="24"/>
          <w:szCs w:val="24"/>
        </w:rPr>
        <w:t>and Jingpaw, Lisu, Chakmas in India</w:t>
      </w:r>
      <w:r w:rsidR="005859BF" w:rsidRPr="00911CCA">
        <w:rPr>
          <w:rFonts w:ascii="Times New Roman" w:hAnsi="Times New Roman" w:cs="Times New Roman"/>
          <w:color w:val="000000" w:themeColor="text1"/>
          <w:sz w:val="24"/>
          <w:szCs w:val="24"/>
        </w:rPr>
        <w:t xml:space="preserve">. </w:t>
      </w:r>
      <w:r w:rsidR="00B86FD5">
        <w:rPr>
          <w:rFonts w:ascii="Times New Roman" w:hAnsi="Times New Roman" w:cs="Times New Roman"/>
          <w:color w:val="000000" w:themeColor="text1"/>
          <w:sz w:val="24"/>
          <w:szCs w:val="24"/>
        </w:rPr>
        <w:t xml:space="preserve">The </w:t>
      </w:r>
      <w:r w:rsidR="00BD0FFC">
        <w:rPr>
          <w:rFonts w:ascii="Times New Roman" w:hAnsi="Times New Roman" w:cs="Times New Roman"/>
          <w:color w:val="000000" w:themeColor="text1"/>
          <w:sz w:val="24"/>
          <w:szCs w:val="24"/>
        </w:rPr>
        <w:t xml:space="preserve">SPHs </w:t>
      </w:r>
      <w:r w:rsidR="00294070">
        <w:rPr>
          <w:rFonts w:ascii="Times New Roman" w:hAnsi="Times New Roman" w:cs="Times New Roman"/>
          <w:color w:val="000000" w:themeColor="text1"/>
          <w:sz w:val="24"/>
          <w:szCs w:val="24"/>
        </w:rPr>
        <w:t xml:space="preserve">also </w:t>
      </w:r>
      <w:r w:rsidR="00BD0FFC">
        <w:rPr>
          <w:rFonts w:ascii="Times New Roman" w:hAnsi="Times New Roman" w:cs="Times New Roman"/>
          <w:color w:val="000000" w:themeColor="text1"/>
          <w:sz w:val="24"/>
          <w:szCs w:val="24"/>
        </w:rPr>
        <w:t xml:space="preserve">indicated </w:t>
      </w:r>
      <w:del w:id="1111" w:author="Bandana Shakya" w:date="2020-06-26T15:42:00Z">
        <w:r w:rsidR="00BD0FFC" w:rsidDel="002B2B23">
          <w:rPr>
            <w:rFonts w:ascii="Times New Roman" w:hAnsi="Times New Roman" w:cs="Times New Roman"/>
            <w:color w:val="000000" w:themeColor="text1"/>
            <w:sz w:val="24"/>
            <w:szCs w:val="24"/>
          </w:rPr>
          <w:delText>the pr</w:delText>
        </w:r>
        <w:r w:rsidR="005859BF" w:rsidRPr="00911CCA" w:rsidDel="002B2B23">
          <w:rPr>
            <w:rFonts w:ascii="Times New Roman" w:hAnsi="Times New Roman" w:cs="Times New Roman"/>
            <w:color w:val="000000" w:themeColor="text1"/>
            <w:sz w:val="24"/>
            <w:szCs w:val="24"/>
          </w:rPr>
          <w:delText xml:space="preserve">esence of several </w:delText>
        </w:r>
      </w:del>
      <w:r w:rsidR="005859BF" w:rsidRPr="00911CCA">
        <w:rPr>
          <w:rFonts w:ascii="Times New Roman" w:hAnsi="Times New Roman" w:cs="Times New Roman"/>
          <w:color w:val="000000" w:themeColor="text1"/>
          <w:sz w:val="24"/>
          <w:szCs w:val="24"/>
        </w:rPr>
        <w:t>natural</w:t>
      </w:r>
      <w:ins w:id="1112" w:author="Bandana Shakya" w:date="2020-06-26T15:42:00Z">
        <w:r w:rsidR="002B2B23">
          <w:rPr>
            <w:rFonts w:ascii="Times New Roman" w:hAnsi="Times New Roman" w:cs="Times New Roman"/>
            <w:color w:val="000000" w:themeColor="text1"/>
            <w:sz w:val="24"/>
            <w:szCs w:val="24"/>
          </w:rPr>
          <w:t>ly</w:t>
        </w:r>
      </w:ins>
      <w:r w:rsidR="005859BF" w:rsidRPr="00911CCA">
        <w:rPr>
          <w:rFonts w:ascii="Times New Roman" w:hAnsi="Times New Roman" w:cs="Times New Roman"/>
          <w:color w:val="000000" w:themeColor="text1"/>
          <w:sz w:val="24"/>
          <w:szCs w:val="24"/>
        </w:rPr>
        <w:t>, cultural</w:t>
      </w:r>
      <w:ins w:id="1113" w:author="Bandana Shakya" w:date="2020-06-26T15:42:00Z">
        <w:r w:rsidR="002B2B23">
          <w:rPr>
            <w:rFonts w:ascii="Times New Roman" w:hAnsi="Times New Roman" w:cs="Times New Roman"/>
            <w:color w:val="000000" w:themeColor="text1"/>
            <w:sz w:val="24"/>
            <w:szCs w:val="24"/>
          </w:rPr>
          <w:t>ly</w:t>
        </w:r>
      </w:ins>
      <w:r w:rsidR="005859BF" w:rsidRPr="00911CCA">
        <w:rPr>
          <w:rFonts w:ascii="Times New Roman" w:hAnsi="Times New Roman" w:cs="Times New Roman"/>
          <w:color w:val="000000" w:themeColor="text1"/>
          <w:sz w:val="24"/>
          <w:szCs w:val="24"/>
        </w:rPr>
        <w:t xml:space="preserve"> and historically significant </w:t>
      </w:r>
      <w:r w:rsidR="00294070" w:rsidRPr="00B86FD5">
        <w:rPr>
          <w:rFonts w:ascii="Times New Roman" w:hAnsi="Times New Roman" w:cs="Times New Roman"/>
          <w:color w:val="000000" w:themeColor="text1"/>
          <w:sz w:val="24"/>
          <w:szCs w:val="24"/>
        </w:rPr>
        <w:t xml:space="preserve">spaces within the PAs </w:t>
      </w:r>
      <w:r w:rsidR="00B86FD5" w:rsidRPr="00B86FD5">
        <w:rPr>
          <w:rFonts w:ascii="Times New Roman" w:hAnsi="Times New Roman" w:cs="Times New Roman"/>
          <w:color w:val="000000" w:themeColor="text1"/>
          <w:sz w:val="24"/>
          <w:szCs w:val="24"/>
        </w:rPr>
        <w:t xml:space="preserve">that held </w:t>
      </w:r>
      <w:r w:rsidR="00365DB0">
        <w:rPr>
          <w:rFonts w:ascii="Times New Roman" w:hAnsi="Times New Roman" w:cs="Times New Roman"/>
          <w:color w:val="000000" w:themeColor="text1"/>
          <w:sz w:val="24"/>
          <w:szCs w:val="24"/>
        </w:rPr>
        <w:t xml:space="preserve">spiritual </w:t>
      </w:r>
      <w:r w:rsidR="00B86FD5" w:rsidRPr="00B86FD5">
        <w:rPr>
          <w:rFonts w:ascii="Times New Roman" w:hAnsi="Times New Roman" w:cs="Times New Roman"/>
          <w:color w:val="000000" w:themeColor="text1"/>
          <w:sz w:val="24"/>
          <w:szCs w:val="24"/>
        </w:rPr>
        <w:t>values</w:t>
      </w:r>
      <w:r w:rsidR="00365DB0">
        <w:rPr>
          <w:rFonts w:ascii="Times New Roman" w:hAnsi="Times New Roman" w:cs="Times New Roman"/>
          <w:color w:val="000000" w:themeColor="text1"/>
          <w:sz w:val="24"/>
          <w:szCs w:val="24"/>
        </w:rPr>
        <w:t xml:space="preserve">, </w:t>
      </w:r>
      <w:ins w:id="1114" w:author="Bandana Shakya" w:date="2020-06-26T15:42:00Z">
        <w:r w:rsidR="002B2B23">
          <w:rPr>
            <w:rFonts w:ascii="Times New Roman" w:hAnsi="Times New Roman" w:cs="Times New Roman"/>
            <w:color w:val="000000" w:themeColor="text1"/>
            <w:sz w:val="24"/>
            <w:szCs w:val="24"/>
          </w:rPr>
          <w:t xml:space="preserve">and </w:t>
        </w:r>
      </w:ins>
      <w:r w:rsidR="00365DB0">
        <w:rPr>
          <w:rFonts w:ascii="Times New Roman" w:hAnsi="Times New Roman" w:cs="Times New Roman"/>
          <w:color w:val="000000" w:themeColor="text1"/>
          <w:sz w:val="24"/>
          <w:szCs w:val="24"/>
        </w:rPr>
        <w:t xml:space="preserve">provided </w:t>
      </w:r>
      <w:r w:rsidR="00294070" w:rsidRPr="00B86FD5">
        <w:rPr>
          <w:rFonts w:ascii="Times New Roman" w:hAnsi="Times New Roman" w:cs="Times New Roman"/>
          <w:color w:val="000000" w:themeColor="text1"/>
          <w:sz w:val="24"/>
          <w:szCs w:val="24"/>
        </w:rPr>
        <w:t xml:space="preserve">cognitive </w:t>
      </w:r>
      <w:ins w:id="1115" w:author="Bandana Shakya" w:date="2020-06-26T15:42:00Z">
        <w:r w:rsidR="002B2B23">
          <w:rPr>
            <w:rFonts w:ascii="Times New Roman" w:hAnsi="Times New Roman" w:cs="Times New Roman"/>
            <w:color w:val="000000" w:themeColor="text1"/>
            <w:sz w:val="24"/>
            <w:szCs w:val="24"/>
          </w:rPr>
          <w:t xml:space="preserve">and </w:t>
        </w:r>
      </w:ins>
      <w:del w:id="1116" w:author="Bandana Shakya" w:date="2020-06-26T15:42:00Z">
        <w:r w:rsidR="00294070" w:rsidRPr="00B86FD5" w:rsidDel="002B2B23">
          <w:rPr>
            <w:rFonts w:ascii="Times New Roman" w:hAnsi="Times New Roman" w:cs="Times New Roman"/>
            <w:color w:val="000000" w:themeColor="text1"/>
            <w:sz w:val="24"/>
            <w:szCs w:val="24"/>
          </w:rPr>
          <w:delText>knowledge</w:delText>
        </w:r>
        <w:r w:rsidR="00365DB0" w:rsidDel="002B2B23">
          <w:rPr>
            <w:rFonts w:ascii="Times New Roman" w:hAnsi="Times New Roman" w:cs="Times New Roman"/>
            <w:color w:val="000000" w:themeColor="text1"/>
            <w:sz w:val="24"/>
            <w:szCs w:val="24"/>
          </w:rPr>
          <w:delText xml:space="preserve"> </w:delText>
        </w:r>
        <w:r w:rsidR="00294070" w:rsidRPr="00B86FD5" w:rsidDel="002B2B23">
          <w:rPr>
            <w:rFonts w:ascii="Times New Roman" w:hAnsi="Times New Roman" w:cs="Times New Roman"/>
            <w:color w:val="000000" w:themeColor="text1"/>
            <w:sz w:val="24"/>
            <w:szCs w:val="24"/>
          </w:rPr>
          <w:delText xml:space="preserve">and </w:delText>
        </w:r>
      </w:del>
      <w:r w:rsidR="00294070" w:rsidRPr="00B86FD5">
        <w:rPr>
          <w:rFonts w:ascii="Times New Roman" w:hAnsi="Times New Roman" w:cs="Times New Roman"/>
          <w:color w:val="000000" w:themeColor="text1"/>
          <w:sz w:val="24"/>
          <w:szCs w:val="24"/>
        </w:rPr>
        <w:t>educational benefits</w:t>
      </w:r>
      <w:r w:rsidR="00B86FD5">
        <w:rPr>
          <w:rFonts w:ascii="Times New Roman" w:hAnsi="Times New Roman" w:cs="Times New Roman"/>
          <w:color w:val="000000" w:themeColor="text1"/>
          <w:sz w:val="24"/>
          <w:szCs w:val="24"/>
        </w:rPr>
        <w:t xml:space="preserve"> </w:t>
      </w:r>
      <w:r w:rsidR="002B0427">
        <w:rPr>
          <w:rFonts w:ascii="Times New Roman" w:hAnsi="Times New Roman" w:cs="Times New Roman"/>
          <w:color w:val="000000" w:themeColor="text1"/>
          <w:sz w:val="24"/>
          <w:szCs w:val="24"/>
        </w:rPr>
        <w:t xml:space="preserve">- </w:t>
      </w:r>
      <w:r w:rsidR="00B86FD5">
        <w:rPr>
          <w:rFonts w:ascii="Times New Roman" w:hAnsi="Times New Roman" w:cs="Times New Roman"/>
          <w:color w:val="000000" w:themeColor="text1"/>
          <w:sz w:val="24"/>
          <w:szCs w:val="24"/>
        </w:rPr>
        <w:t xml:space="preserve">such as sacred forests in NNP-TR, </w:t>
      </w:r>
      <w:r w:rsidR="002B0427">
        <w:rPr>
          <w:rFonts w:ascii="Times New Roman" w:hAnsi="Times New Roman" w:cs="Times New Roman"/>
          <w:color w:val="000000" w:themeColor="text1"/>
          <w:sz w:val="24"/>
          <w:szCs w:val="24"/>
        </w:rPr>
        <w:t xml:space="preserve">areas used by almost </w:t>
      </w:r>
      <w:r w:rsidR="00B86FD5">
        <w:rPr>
          <w:rFonts w:ascii="Times New Roman" w:hAnsi="Times New Roman" w:cs="Times New Roman"/>
          <w:color w:val="000000" w:themeColor="text1"/>
          <w:sz w:val="24"/>
          <w:szCs w:val="24"/>
        </w:rPr>
        <w:t xml:space="preserve">vanishing </w:t>
      </w:r>
      <w:r w:rsidR="002B0427">
        <w:rPr>
          <w:rFonts w:ascii="Times New Roman" w:hAnsi="Times New Roman" w:cs="Times New Roman"/>
          <w:color w:val="000000" w:themeColor="text1"/>
          <w:sz w:val="24"/>
          <w:szCs w:val="24"/>
        </w:rPr>
        <w:t xml:space="preserve">Tarong </w:t>
      </w:r>
      <w:r w:rsidR="00B86FD5">
        <w:rPr>
          <w:rFonts w:ascii="Times New Roman" w:hAnsi="Times New Roman" w:cs="Times New Roman"/>
          <w:color w:val="000000" w:themeColor="text1"/>
          <w:sz w:val="24"/>
          <w:szCs w:val="24"/>
        </w:rPr>
        <w:t>tribe in HKNP</w:t>
      </w:r>
      <w:r w:rsidR="00F377D2">
        <w:rPr>
          <w:rFonts w:ascii="Times New Roman" w:hAnsi="Times New Roman" w:cs="Times New Roman"/>
          <w:color w:val="000000" w:themeColor="text1"/>
          <w:sz w:val="24"/>
          <w:szCs w:val="24"/>
        </w:rPr>
        <w:t xml:space="preserve">, </w:t>
      </w:r>
      <w:r w:rsidR="00B86FD5">
        <w:rPr>
          <w:rFonts w:ascii="Times New Roman" w:hAnsi="Times New Roman" w:cs="Times New Roman"/>
          <w:color w:val="000000" w:themeColor="text1"/>
          <w:sz w:val="24"/>
          <w:szCs w:val="24"/>
        </w:rPr>
        <w:t xml:space="preserve">and </w:t>
      </w:r>
      <w:r w:rsidR="00F377D2">
        <w:rPr>
          <w:rFonts w:ascii="Times New Roman" w:hAnsi="Times New Roman" w:cs="Times New Roman"/>
          <w:color w:val="000000" w:themeColor="text1"/>
          <w:sz w:val="24"/>
          <w:szCs w:val="24"/>
        </w:rPr>
        <w:t xml:space="preserve">ethnic </w:t>
      </w:r>
      <w:ins w:id="1117" w:author="Bandana Shakya" w:date="2020-06-30T15:47:00Z">
        <w:r w:rsidR="00903077">
          <w:rPr>
            <w:rFonts w:ascii="Times New Roman" w:hAnsi="Times New Roman" w:cs="Times New Roman"/>
            <w:color w:val="000000" w:themeColor="text1"/>
            <w:sz w:val="24"/>
            <w:szCs w:val="24"/>
          </w:rPr>
          <w:t>D</w:t>
        </w:r>
      </w:ins>
      <w:del w:id="1118" w:author="Bandana Shakya" w:date="2020-06-30T15:47:00Z">
        <w:r w:rsidR="00B86FD5" w:rsidDel="00903077">
          <w:rPr>
            <w:rFonts w:ascii="Times New Roman" w:hAnsi="Times New Roman" w:cs="Times New Roman"/>
            <w:color w:val="000000" w:themeColor="text1"/>
            <w:sz w:val="24"/>
            <w:szCs w:val="24"/>
          </w:rPr>
          <w:delText>d</w:delText>
        </w:r>
      </w:del>
      <w:r w:rsidR="00B86FD5">
        <w:rPr>
          <w:rFonts w:ascii="Times New Roman" w:hAnsi="Times New Roman" w:cs="Times New Roman"/>
          <w:color w:val="000000" w:themeColor="text1"/>
          <w:sz w:val="24"/>
          <w:szCs w:val="24"/>
        </w:rPr>
        <w:t>ulong</w:t>
      </w:r>
      <w:r w:rsidR="00F377D2">
        <w:rPr>
          <w:rFonts w:ascii="Times New Roman" w:hAnsi="Times New Roman" w:cs="Times New Roman"/>
          <w:color w:val="000000" w:themeColor="text1"/>
          <w:sz w:val="24"/>
          <w:szCs w:val="24"/>
        </w:rPr>
        <w:t xml:space="preserve"> communities </w:t>
      </w:r>
      <w:r w:rsidR="00B86FD5">
        <w:rPr>
          <w:rFonts w:ascii="Times New Roman" w:hAnsi="Times New Roman" w:cs="Times New Roman"/>
          <w:color w:val="000000" w:themeColor="text1"/>
          <w:sz w:val="24"/>
          <w:szCs w:val="24"/>
        </w:rPr>
        <w:t xml:space="preserve">in GNNR. </w:t>
      </w:r>
      <w:ins w:id="1119" w:author="Bandana Shakya" w:date="2020-06-26T15:44:00Z">
        <w:r w:rsidR="005B7175">
          <w:rPr>
            <w:rFonts w:ascii="Times New Roman" w:hAnsi="Times New Roman" w:cs="Times New Roman"/>
            <w:color w:val="000000" w:themeColor="text1"/>
            <w:sz w:val="24"/>
            <w:szCs w:val="24"/>
          </w:rPr>
          <w:t xml:space="preserve">About </w:t>
        </w:r>
        <w:r w:rsidR="00D46D13">
          <w:rPr>
            <w:rFonts w:ascii="Times New Roman" w:hAnsi="Times New Roman" w:cs="Times New Roman"/>
            <w:color w:val="000000" w:themeColor="text1"/>
            <w:sz w:val="24"/>
            <w:szCs w:val="24"/>
          </w:rPr>
          <w:t xml:space="preserve">28% of </w:t>
        </w:r>
      </w:ins>
      <w:del w:id="1120" w:author="Bandana Shakya" w:date="2020-06-26T15:44:00Z">
        <w:r w:rsidR="000807FB" w:rsidDel="00D46D13">
          <w:rPr>
            <w:rFonts w:ascii="Times New Roman" w:hAnsi="Times New Roman" w:cs="Times New Roman"/>
            <w:color w:val="000000" w:themeColor="text1"/>
            <w:sz w:val="24"/>
            <w:szCs w:val="24"/>
          </w:rPr>
          <w:delText xml:space="preserve">The </w:delText>
        </w:r>
      </w:del>
      <w:r w:rsidR="000807FB">
        <w:rPr>
          <w:rFonts w:ascii="Times New Roman" w:hAnsi="Times New Roman" w:cs="Times New Roman"/>
          <w:color w:val="000000" w:themeColor="text1"/>
          <w:sz w:val="24"/>
          <w:szCs w:val="24"/>
        </w:rPr>
        <w:t>SBAs (Fig</w:t>
      </w:r>
      <w:r w:rsidR="009A6CE8">
        <w:rPr>
          <w:rFonts w:ascii="Times New Roman" w:hAnsi="Times New Roman" w:cs="Times New Roman"/>
          <w:color w:val="000000" w:themeColor="text1"/>
          <w:sz w:val="24"/>
          <w:szCs w:val="24"/>
        </w:rPr>
        <w:t xml:space="preserve">. </w:t>
      </w:r>
      <w:ins w:id="1121" w:author="Bandana Shakya" w:date="2020-06-30T15:47:00Z">
        <w:r w:rsidR="00E737F7">
          <w:rPr>
            <w:rFonts w:ascii="Times New Roman" w:hAnsi="Times New Roman" w:cs="Times New Roman"/>
            <w:color w:val="000000" w:themeColor="text1"/>
            <w:sz w:val="24"/>
            <w:szCs w:val="24"/>
          </w:rPr>
          <w:t>4</w:t>
        </w:r>
      </w:ins>
      <w:del w:id="1122" w:author="Bandana Shakya" w:date="2020-06-30T15:47:00Z">
        <w:r w:rsidR="000807FB" w:rsidDel="00E737F7">
          <w:rPr>
            <w:rFonts w:ascii="Times New Roman" w:hAnsi="Times New Roman" w:cs="Times New Roman"/>
            <w:color w:val="000000" w:themeColor="text1"/>
            <w:sz w:val="24"/>
            <w:szCs w:val="24"/>
          </w:rPr>
          <w:delText>2</w:delText>
        </w:r>
      </w:del>
      <w:r w:rsidR="000807FB">
        <w:rPr>
          <w:rFonts w:ascii="Times New Roman" w:hAnsi="Times New Roman" w:cs="Times New Roman"/>
          <w:color w:val="000000" w:themeColor="text1"/>
          <w:sz w:val="24"/>
          <w:szCs w:val="24"/>
        </w:rPr>
        <w:t>b)</w:t>
      </w:r>
      <w:r w:rsidR="00294070">
        <w:rPr>
          <w:rFonts w:ascii="Times New Roman" w:hAnsi="Times New Roman" w:cs="Times New Roman"/>
          <w:color w:val="000000" w:themeColor="text1"/>
          <w:sz w:val="24"/>
          <w:szCs w:val="24"/>
        </w:rPr>
        <w:t xml:space="preserve"> </w:t>
      </w:r>
      <w:ins w:id="1123" w:author="Bandana Shakya" w:date="2020-06-26T15:44:00Z">
        <w:r w:rsidR="00D46D13">
          <w:rPr>
            <w:rFonts w:ascii="Times New Roman" w:hAnsi="Times New Roman" w:cs="Times New Roman"/>
            <w:color w:val="000000" w:themeColor="text1"/>
            <w:sz w:val="24"/>
            <w:szCs w:val="24"/>
          </w:rPr>
          <w:t xml:space="preserve">appeared </w:t>
        </w:r>
      </w:ins>
      <w:del w:id="1124" w:author="Bandana Shakya" w:date="2020-06-26T15:45:00Z">
        <w:r w:rsidR="00F377D2" w:rsidDel="00D46D13">
          <w:rPr>
            <w:rFonts w:ascii="Times New Roman" w:hAnsi="Times New Roman" w:cs="Times New Roman"/>
            <w:color w:val="000000" w:themeColor="text1"/>
            <w:sz w:val="24"/>
            <w:szCs w:val="24"/>
          </w:rPr>
          <w:delText xml:space="preserve">lied </w:delText>
        </w:r>
        <w:r w:rsidR="009A6CE8" w:rsidDel="00D46D13">
          <w:rPr>
            <w:rFonts w:ascii="Times New Roman" w:hAnsi="Times New Roman" w:cs="Times New Roman"/>
            <w:color w:val="000000" w:themeColor="text1"/>
            <w:sz w:val="24"/>
            <w:szCs w:val="24"/>
          </w:rPr>
          <w:delText xml:space="preserve">mostly </w:delText>
        </w:r>
      </w:del>
      <w:r w:rsidR="0007201A">
        <w:rPr>
          <w:rFonts w:ascii="Times New Roman" w:hAnsi="Times New Roman" w:cs="Times New Roman"/>
          <w:color w:val="000000" w:themeColor="text1"/>
          <w:sz w:val="24"/>
          <w:szCs w:val="24"/>
        </w:rPr>
        <w:t>beyond the PAs</w:t>
      </w:r>
      <w:r w:rsidR="009A6CE8">
        <w:rPr>
          <w:rFonts w:ascii="Times New Roman" w:hAnsi="Times New Roman" w:cs="Times New Roman"/>
          <w:color w:val="000000" w:themeColor="text1"/>
          <w:sz w:val="24"/>
          <w:szCs w:val="24"/>
        </w:rPr>
        <w:t xml:space="preserve"> </w:t>
      </w:r>
      <w:ins w:id="1125" w:author="Bandana Shakya" w:date="2020-06-26T15:45:00Z">
        <w:r w:rsidR="00D46D13">
          <w:rPr>
            <w:rFonts w:ascii="Times New Roman" w:hAnsi="Times New Roman" w:cs="Times New Roman"/>
            <w:color w:val="000000" w:themeColor="text1"/>
            <w:sz w:val="24"/>
            <w:szCs w:val="24"/>
          </w:rPr>
          <w:t xml:space="preserve">that highlighted </w:t>
        </w:r>
      </w:ins>
      <w:del w:id="1126" w:author="Bandana Shakya" w:date="2020-06-26T15:45:00Z">
        <w:r w:rsidR="00F377D2" w:rsidDel="00D46D13">
          <w:rPr>
            <w:rFonts w:ascii="Times New Roman" w:hAnsi="Times New Roman" w:cs="Times New Roman"/>
            <w:color w:val="000000" w:themeColor="text1"/>
            <w:sz w:val="24"/>
            <w:szCs w:val="24"/>
          </w:rPr>
          <w:delText xml:space="preserve">and </w:delText>
        </w:r>
      </w:del>
      <w:del w:id="1127" w:author="Bandana Shakya" w:date="2020-06-26T15:46:00Z">
        <w:r w:rsidR="003C2EED" w:rsidDel="00D46D13">
          <w:rPr>
            <w:rFonts w:ascii="Times New Roman" w:hAnsi="Times New Roman" w:cs="Times New Roman"/>
            <w:color w:val="000000" w:themeColor="text1"/>
            <w:sz w:val="24"/>
            <w:szCs w:val="24"/>
          </w:rPr>
          <w:delText>reflect</w:delText>
        </w:r>
      </w:del>
      <w:del w:id="1128" w:author="Bandana Shakya" w:date="2020-06-26T15:45:00Z">
        <w:r w:rsidR="003C2EED" w:rsidDel="00D46D13">
          <w:rPr>
            <w:rFonts w:ascii="Times New Roman" w:hAnsi="Times New Roman" w:cs="Times New Roman"/>
            <w:color w:val="000000" w:themeColor="text1"/>
            <w:sz w:val="24"/>
            <w:szCs w:val="24"/>
          </w:rPr>
          <w:delText xml:space="preserve">ed </w:delText>
        </w:r>
        <w:r w:rsidR="00F377D2" w:rsidDel="00D46D13">
          <w:rPr>
            <w:rFonts w:ascii="Times New Roman" w:hAnsi="Times New Roman" w:cs="Times New Roman"/>
            <w:color w:val="000000" w:themeColor="text1"/>
            <w:sz w:val="24"/>
            <w:szCs w:val="24"/>
          </w:rPr>
          <w:delText>i</w:delText>
        </w:r>
      </w:del>
      <w:del w:id="1129" w:author="Bandana Shakya" w:date="2020-06-26T15:46:00Z">
        <w:r w:rsidR="00F377D2" w:rsidDel="00D46D13">
          <w:rPr>
            <w:rFonts w:ascii="Times New Roman" w:hAnsi="Times New Roman" w:cs="Times New Roman"/>
            <w:color w:val="000000" w:themeColor="text1"/>
            <w:sz w:val="24"/>
            <w:szCs w:val="24"/>
          </w:rPr>
          <w:delText xml:space="preserve">mportance of </w:delText>
        </w:r>
      </w:del>
      <w:r w:rsidR="00F377D2">
        <w:rPr>
          <w:rFonts w:ascii="Times New Roman" w:hAnsi="Times New Roman" w:cs="Times New Roman"/>
          <w:color w:val="000000" w:themeColor="text1"/>
          <w:sz w:val="24"/>
          <w:szCs w:val="24"/>
        </w:rPr>
        <w:t xml:space="preserve">cultural services </w:t>
      </w:r>
      <w:ins w:id="1130" w:author="Bandana Shakya" w:date="2020-06-26T15:46:00Z">
        <w:r w:rsidR="00D46D13">
          <w:rPr>
            <w:rFonts w:ascii="Times New Roman" w:hAnsi="Times New Roman" w:cs="Times New Roman"/>
            <w:color w:val="000000" w:themeColor="text1"/>
            <w:sz w:val="24"/>
            <w:szCs w:val="24"/>
          </w:rPr>
          <w:t xml:space="preserve">of </w:t>
        </w:r>
      </w:ins>
      <w:del w:id="1131" w:author="Bandana Shakya" w:date="2020-06-26T15:46:00Z">
        <w:r w:rsidR="00F377D2" w:rsidDel="00D46D13">
          <w:rPr>
            <w:rFonts w:ascii="Times New Roman" w:hAnsi="Times New Roman" w:cs="Times New Roman"/>
            <w:color w:val="000000" w:themeColor="text1"/>
            <w:sz w:val="24"/>
            <w:szCs w:val="24"/>
          </w:rPr>
          <w:delText xml:space="preserve">to </w:delText>
        </w:r>
      </w:del>
      <w:r w:rsidR="003C2EED">
        <w:rPr>
          <w:rFonts w:ascii="Times New Roman" w:hAnsi="Times New Roman" w:cs="Times New Roman"/>
          <w:color w:val="000000" w:themeColor="text1"/>
          <w:sz w:val="24"/>
          <w:szCs w:val="24"/>
        </w:rPr>
        <w:t>g</w:t>
      </w:r>
      <w:r w:rsidR="0007201A">
        <w:rPr>
          <w:rFonts w:ascii="Times New Roman" w:hAnsi="Times New Roman" w:cs="Times New Roman"/>
          <w:color w:val="000000" w:themeColor="text1"/>
          <w:sz w:val="24"/>
          <w:szCs w:val="24"/>
        </w:rPr>
        <w:t>lobal scientific</w:t>
      </w:r>
      <w:ins w:id="1132" w:author="Bandana Shakya" w:date="2020-06-26T15:46:00Z">
        <w:r w:rsidR="00D46D13">
          <w:rPr>
            <w:rFonts w:ascii="Times New Roman" w:hAnsi="Times New Roman" w:cs="Times New Roman"/>
            <w:color w:val="000000" w:themeColor="text1"/>
            <w:sz w:val="24"/>
            <w:szCs w:val="24"/>
          </w:rPr>
          <w:t xml:space="preserve"> value- especially </w:t>
        </w:r>
        <w:r w:rsidR="003542D8">
          <w:rPr>
            <w:rFonts w:ascii="Times New Roman" w:hAnsi="Times New Roman" w:cs="Times New Roman"/>
            <w:color w:val="000000" w:themeColor="text1"/>
            <w:sz w:val="24"/>
            <w:szCs w:val="24"/>
          </w:rPr>
          <w:t xml:space="preserve">academia </w:t>
        </w:r>
      </w:ins>
      <w:del w:id="1133" w:author="Bandana Shakya" w:date="2020-06-26T15:46:00Z">
        <w:r w:rsidR="0007201A" w:rsidDel="00D46D13">
          <w:rPr>
            <w:rFonts w:ascii="Times New Roman" w:hAnsi="Times New Roman" w:cs="Times New Roman"/>
            <w:color w:val="000000" w:themeColor="text1"/>
            <w:sz w:val="24"/>
            <w:szCs w:val="24"/>
          </w:rPr>
          <w:delText xml:space="preserve"> communities, </w:delText>
        </w:r>
      </w:del>
      <w:del w:id="1134" w:author="Bandana Shakya" w:date="2020-06-26T15:47:00Z">
        <w:r w:rsidR="0007201A" w:rsidDel="003542D8">
          <w:rPr>
            <w:rFonts w:ascii="Times New Roman" w:hAnsi="Times New Roman" w:cs="Times New Roman"/>
            <w:color w:val="000000" w:themeColor="text1"/>
            <w:sz w:val="24"/>
            <w:szCs w:val="24"/>
          </w:rPr>
          <w:delText>research institutions</w:delText>
        </w:r>
        <w:r w:rsidR="003C2EED" w:rsidDel="003542D8">
          <w:rPr>
            <w:rFonts w:ascii="Times New Roman" w:hAnsi="Times New Roman" w:cs="Times New Roman"/>
            <w:color w:val="000000" w:themeColor="text1"/>
            <w:sz w:val="24"/>
            <w:szCs w:val="24"/>
          </w:rPr>
          <w:delText xml:space="preserve"> </w:delText>
        </w:r>
      </w:del>
      <w:r w:rsidR="0007201A">
        <w:rPr>
          <w:rFonts w:ascii="Times New Roman" w:hAnsi="Times New Roman" w:cs="Times New Roman"/>
          <w:color w:val="000000" w:themeColor="text1"/>
          <w:sz w:val="24"/>
          <w:szCs w:val="24"/>
        </w:rPr>
        <w:t>interest</w:t>
      </w:r>
      <w:r w:rsidR="00DF557D">
        <w:rPr>
          <w:rFonts w:ascii="Times New Roman" w:hAnsi="Times New Roman" w:cs="Times New Roman"/>
          <w:color w:val="000000" w:themeColor="text1"/>
          <w:sz w:val="24"/>
          <w:szCs w:val="24"/>
        </w:rPr>
        <w:t>ed</w:t>
      </w:r>
      <w:r w:rsidR="0007201A">
        <w:rPr>
          <w:rFonts w:ascii="Times New Roman" w:hAnsi="Times New Roman" w:cs="Times New Roman"/>
          <w:color w:val="000000" w:themeColor="text1"/>
          <w:sz w:val="24"/>
          <w:szCs w:val="24"/>
        </w:rPr>
        <w:t xml:space="preserve"> on </w:t>
      </w:r>
      <w:ins w:id="1135" w:author="Bandana Shakya" w:date="2020-06-26T15:47:00Z">
        <w:r w:rsidR="003542D8">
          <w:rPr>
            <w:rFonts w:ascii="Times New Roman" w:hAnsi="Times New Roman" w:cs="Times New Roman"/>
            <w:color w:val="000000" w:themeColor="text1"/>
            <w:sz w:val="24"/>
            <w:szCs w:val="24"/>
          </w:rPr>
          <w:t xml:space="preserve">knowledge of </w:t>
        </w:r>
      </w:ins>
      <w:del w:id="1136" w:author="Bandana Shakya" w:date="2020-06-26T15:47:00Z">
        <w:r w:rsidR="0007201A" w:rsidDel="003542D8">
          <w:rPr>
            <w:rFonts w:ascii="Times New Roman" w:hAnsi="Times New Roman" w:cs="Times New Roman"/>
            <w:color w:val="000000" w:themeColor="text1"/>
            <w:sz w:val="24"/>
            <w:szCs w:val="24"/>
          </w:rPr>
          <w:delText>the</w:delText>
        </w:r>
      </w:del>
      <w:r w:rsidR="0007201A">
        <w:rPr>
          <w:rFonts w:ascii="Times New Roman" w:hAnsi="Times New Roman" w:cs="Times New Roman"/>
          <w:color w:val="000000" w:themeColor="text1"/>
          <w:sz w:val="24"/>
          <w:szCs w:val="24"/>
        </w:rPr>
        <w:t xml:space="preserve"> rich biodiversity in the three PAs. </w:t>
      </w:r>
      <w:r w:rsidR="00AD13E9">
        <w:rPr>
          <w:rFonts w:ascii="Times New Roman" w:hAnsi="Times New Roman" w:cs="Times New Roman"/>
          <w:color w:val="000000" w:themeColor="text1"/>
          <w:sz w:val="24"/>
          <w:szCs w:val="24"/>
        </w:rPr>
        <w:t xml:space="preserve">Other SBAs </w:t>
      </w:r>
      <w:del w:id="1137" w:author="Bandana Shakya" w:date="2020-06-30T08:35:00Z">
        <w:r w:rsidR="00AD13E9" w:rsidDel="006E4B90">
          <w:rPr>
            <w:rFonts w:ascii="Times New Roman" w:hAnsi="Times New Roman" w:cs="Times New Roman"/>
            <w:color w:val="000000" w:themeColor="text1"/>
            <w:sz w:val="24"/>
            <w:szCs w:val="24"/>
          </w:rPr>
          <w:delText>mainly reflected</w:delText>
        </w:r>
      </w:del>
      <w:ins w:id="1138" w:author="Bandana Shakya" w:date="2020-06-30T08:35:00Z">
        <w:r w:rsidR="006E4B90">
          <w:rPr>
            <w:rFonts w:ascii="Times New Roman" w:hAnsi="Times New Roman" w:cs="Times New Roman"/>
            <w:color w:val="000000" w:themeColor="text1"/>
            <w:sz w:val="24"/>
            <w:szCs w:val="24"/>
          </w:rPr>
          <w:t>included</w:t>
        </w:r>
      </w:ins>
      <w:r w:rsidR="00AD13E9">
        <w:rPr>
          <w:rFonts w:ascii="Times New Roman" w:hAnsi="Times New Roman" w:cs="Times New Roman"/>
          <w:color w:val="000000" w:themeColor="text1"/>
          <w:sz w:val="24"/>
          <w:szCs w:val="24"/>
        </w:rPr>
        <w:t xml:space="preserve"> recreation </w:t>
      </w:r>
      <w:r w:rsidR="00DF557D">
        <w:rPr>
          <w:rFonts w:ascii="Times New Roman" w:hAnsi="Times New Roman" w:cs="Times New Roman"/>
          <w:color w:val="000000" w:themeColor="text1"/>
          <w:sz w:val="24"/>
          <w:szCs w:val="24"/>
        </w:rPr>
        <w:t xml:space="preserve">and tourism </w:t>
      </w:r>
      <w:r w:rsidR="00AD13E9">
        <w:rPr>
          <w:rFonts w:ascii="Times New Roman" w:hAnsi="Times New Roman" w:cs="Times New Roman"/>
          <w:color w:val="000000" w:themeColor="text1"/>
          <w:sz w:val="24"/>
          <w:szCs w:val="24"/>
        </w:rPr>
        <w:t>sites</w:t>
      </w:r>
      <w:r w:rsidR="00DF557D">
        <w:rPr>
          <w:rFonts w:ascii="Times New Roman" w:hAnsi="Times New Roman" w:cs="Times New Roman"/>
          <w:color w:val="000000" w:themeColor="text1"/>
          <w:sz w:val="24"/>
          <w:szCs w:val="24"/>
        </w:rPr>
        <w:t xml:space="preserve"> and </w:t>
      </w:r>
      <w:r w:rsidR="00AD13E9">
        <w:rPr>
          <w:rFonts w:ascii="Times New Roman" w:hAnsi="Times New Roman" w:cs="Times New Roman"/>
          <w:color w:val="000000" w:themeColor="text1"/>
          <w:sz w:val="24"/>
          <w:szCs w:val="24"/>
        </w:rPr>
        <w:t xml:space="preserve">natural scenic spots catering to both </w:t>
      </w:r>
      <w:r w:rsidR="00F40E47">
        <w:rPr>
          <w:rFonts w:ascii="Times New Roman" w:hAnsi="Times New Roman" w:cs="Times New Roman"/>
          <w:color w:val="000000" w:themeColor="text1"/>
          <w:sz w:val="24"/>
          <w:szCs w:val="24"/>
        </w:rPr>
        <w:t xml:space="preserve">domestic and international </w:t>
      </w:r>
      <w:r w:rsidR="00AD13E9">
        <w:rPr>
          <w:rFonts w:ascii="Times New Roman" w:hAnsi="Times New Roman" w:cs="Times New Roman"/>
          <w:color w:val="000000" w:themeColor="text1"/>
          <w:sz w:val="24"/>
          <w:szCs w:val="24"/>
        </w:rPr>
        <w:t>tourists and travelers.</w:t>
      </w:r>
      <w:del w:id="1139" w:author="Bandana Shakya" w:date="2020-06-30T08:35:00Z">
        <w:r w:rsidR="00AD13E9" w:rsidDel="006E4B90">
          <w:rPr>
            <w:rFonts w:ascii="Times New Roman" w:hAnsi="Times New Roman" w:cs="Times New Roman"/>
            <w:color w:val="000000" w:themeColor="text1"/>
            <w:sz w:val="24"/>
            <w:szCs w:val="24"/>
          </w:rPr>
          <w:delText xml:space="preserve"> </w:delText>
        </w:r>
        <w:r w:rsidR="009870A6" w:rsidDel="006E4B90">
          <w:rPr>
            <w:rFonts w:ascii="Times New Roman" w:hAnsi="Times New Roman" w:cs="Times New Roman"/>
            <w:color w:val="000000" w:themeColor="text1"/>
            <w:sz w:val="24"/>
            <w:szCs w:val="24"/>
          </w:rPr>
          <w:delText>Sacred sites and other places revered by local and indigenous communities and institutions were also mapped as SBAs</w:delText>
        </w:r>
      </w:del>
      <w:r w:rsidR="009870A6">
        <w:rPr>
          <w:rFonts w:ascii="Times New Roman" w:hAnsi="Times New Roman" w:cs="Times New Roman"/>
          <w:color w:val="000000" w:themeColor="text1"/>
          <w:sz w:val="24"/>
          <w:szCs w:val="24"/>
        </w:rPr>
        <w:t xml:space="preserve">. </w:t>
      </w:r>
      <w:r w:rsidR="006A42F7">
        <w:rPr>
          <w:rFonts w:ascii="Times New Roman" w:hAnsi="Times New Roman" w:cs="Times New Roman"/>
          <w:color w:val="000000" w:themeColor="text1"/>
          <w:sz w:val="24"/>
          <w:szCs w:val="24"/>
        </w:rPr>
        <w:t>T</w:t>
      </w:r>
      <w:r w:rsidR="00DE527F" w:rsidRPr="00DE527F">
        <w:rPr>
          <w:rFonts w:ascii="Times New Roman" w:hAnsi="Times New Roman" w:cs="Times New Roman"/>
          <w:color w:val="000000" w:themeColor="text1"/>
          <w:sz w:val="24"/>
          <w:szCs w:val="24"/>
        </w:rPr>
        <w:t xml:space="preserve">he </w:t>
      </w:r>
      <w:r w:rsidR="00881024">
        <w:rPr>
          <w:rFonts w:ascii="Times New Roman" w:hAnsi="Times New Roman" w:cs="Times New Roman"/>
          <w:color w:val="000000" w:themeColor="text1"/>
          <w:sz w:val="24"/>
          <w:szCs w:val="24"/>
        </w:rPr>
        <w:t>dS</w:t>
      </w:r>
      <w:ins w:id="1140" w:author="Bandana Shakya" w:date="2020-06-26T15:47:00Z">
        <w:r w:rsidR="003542D8">
          <w:rPr>
            <w:rFonts w:ascii="Times New Roman" w:hAnsi="Times New Roman" w:cs="Times New Roman"/>
            <w:color w:val="000000" w:themeColor="text1"/>
            <w:sz w:val="24"/>
            <w:szCs w:val="24"/>
          </w:rPr>
          <w:t>P</w:t>
        </w:r>
      </w:ins>
      <w:r w:rsidR="00881024">
        <w:rPr>
          <w:rFonts w:ascii="Times New Roman" w:hAnsi="Times New Roman" w:cs="Times New Roman"/>
          <w:color w:val="000000" w:themeColor="text1"/>
          <w:sz w:val="24"/>
          <w:szCs w:val="24"/>
        </w:rPr>
        <w:t xml:space="preserve">Hs (Figure </w:t>
      </w:r>
      <w:ins w:id="1141" w:author="Bandana Shakya" w:date="2020-06-30T15:47:00Z">
        <w:r w:rsidR="00E737F7">
          <w:rPr>
            <w:rFonts w:ascii="Times New Roman" w:hAnsi="Times New Roman" w:cs="Times New Roman"/>
            <w:color w:val="000000" w:themeColor="text1"/>
            <w:sz w:val="24"/>
            <w:szCs w:val="24"/>
          </w:rPr>
          <w:t>4</w:t>
        </w:r>
      </w:ins>
      <w:del w:id="1142" w:author="Bandana Shakya" w:date="2020-06-30T15:47:00Z">
        <w:r w:rsidR="00881024" w:rsidDel="00E737F7">
          <w:rPr>
            <w:rFonts w:ascii="Times New Roman" w:hAnsi="Times New Roman" w:cs="Times New Roman"/>
            <w:color w:val="000000" w:themeColor="text1"/>
            <w:sz w:val="24"/>
            <w:szCs w:val="24"/>
          </w:rPr>
          <w:delText>2</w:delText>
        </w:r>
      </w:del>
      <w:r w:rsidR="00881024">
        <w:rPr>
          <w:rFonts w:ascii="Times New Roman" w:hAnsi="Times New Roman" w:cs="Times New Roman"/>
          <w:color w:val="000000" w:themeColor="text1"/>
          <w:sz w:val="24"/>
          <w:szCs w:val="24"/>
        </w:rPr>
        <w:t xml:space="preserve">c) </w:t>
      </w:r>
      <w:ins w:id="1143" w:author="Bandana Shakya" w:date="2020-06-26T15:47:00Z">
        <w:r w:rsidR="003542D8">
          <w:rPr>
            <w:rFonts w:ascii="Times New Roman" w:hAnsi="Times New Roman" w:cs="Times New Roman"/>
            <w:color w:val="000000" w:themeColor="text1"/>
            <w:sz w:val="24"/>
            <w:szCs w:val="24"/>
          </w:rPr>
          <w:t>accounting to 83% of representation with</w:t>
        </w:r>
      </w:ins>
      <w:ins w:id="1144" w:author="Bandana Shakya" w:date="2020-06-30T08:36:00Z">
        <w:r w:rsidR="006E4B90">
          <w:rPr>
            <w:rFonts w:ascii="Times New Roman" w:hAnsi="Times New Roman" w:cs="Times New Roman"/>
            <w:color w:val="000000" w:themeColor="text1"/>
            <w:sz w:val="24"/>
            <w:szCs w:val="24"/>
          </w:rPr>
          <w:t>in</w:t>
        </w:r>
      </w:ins>
      <w:ins w:id="1145" w:author="Bandana Shakya" w:date="2020-06-26T15:47:00Z">
        <w:r w:rsidR="003542D8">
          <w:rPr>
            <w:rFonts w:ascii="Times New Roman" w:hAnsi="Times New Roman" w:cs="Times New Roman"/>
            <w:color w:val="000000" w:themeColor="text1"/>
            <w:sz w:val="24"/>
            <w:szCs w:val="24"/>
          </w:rPr>
          <w:t xml:space="preserve"> PAs </w:t>
        </w:r>
      </w:ins>
      <w:r w:rsidR="00DE527F" w:rsidRPr="00DE527F">
        <w:rPr>
          <w:rFonts w:ascii="Times New Roman" w:hAnsi="Times New Roman" w:cs="Times New Roman"/>
          <w:color w:val="000000" w:themeColor="text1"/>
          <w:sz w:val="24"/>
          <w:szCs w:val="24"/>
        </w:rPr>
        <w:t xml:space="preserve">highlighted </w:t>
      </w:r>
      <w:r w:rsidR="00881024">
        <w:rPr>
          <w:rFonts w:ascii="Times New Roman" w:hAnsi="Times New Roman" w:cs="Times New Roman"/>
          <w:color w:val="000000" w:themeColor="text1"/>
          <w:sz w:val="24"/>
          <w:szCs w:val="24"/>
        </w:rPr>
        <w:t xml:space="preserve">areas of </w:t>
      </w:r>
      <w:r w:rsidR="00DE527F" w:rsidRPr="00DE527F">
        <w:rPr>
          <w:rFonts w:ascii="Times New Roman" w:hAnsi="Times New Roman" w:cs="Times New Roman"/>
          <w:color w:val="000000" w:themeColor="text1"/>
          <w:sz w:val="24"/>
          <w:szCs w:val="24"/>
        </w:rPr>
        <w:t>socio-cultural conflict</w:t>
      </w:r>
      <w:r w:rsidR="00881024">
        <w:rPr>
          <w:rFonts w:ascii="Times New Roman" w:hAnsi="Times New Roman" w:cs="Times New Roman"/>
          <w:color w:val="000000" w:themeColor="text1"/>
          <w:sz w:val="24"/>
          <w:szCs w:val="24"/>
        </w:rPr>
        <w:t xml:space="preserve"> and </w:t>
      </w:r>
      <w:r w:rsidR="00B54837">
        <w:rPr>
          <w:rFonts w:ascii="Times New Roman" w:hAnsi="Times New Roman" w:cs="Times New Roman"/>
          <w:color w:val="000000" w:themeColor="text1"/>
          <w:sz w:val="24"/>
          <w:szCs w:val="24"/>
        </w:rPr>
        <w:t xml:space="preserve">areas where </w:t>
      </w:r>
      <w:r w:rsidR="008003D4">
        <w:rPr>
          <w:rFonts w:ascii="Times New Roman" w:hAnsi="Times New Roman" w:cs="Times New Roman"/>
          <w:color w:val="000000" w:themeColor="text1"/>
          <w:sz w:val="24"/>
          <w:szCs w:val="24"/>
        </w:rPr>
        <w:t xml:space="preserve">traditional systems </w:t>
      </w:r>
      <w:r w:rsidR="00E10457">
        <w:rPr>
          <w:rFonts w:ascii="Times New Roman" w:hAnsi="Times New Roman" w:cs="Times New Roman"/>
          <w:color w:val="000000" w:themeColor="text1"/>
          <w:sz w:val="24"/>
          <w:szCs w:val="24"/>
        </w:rPr>
        <w:t xml:space="preserve">of </w:t>
      </w:r>
      <w:r w:rsidR="00B54837">
        <w:rPr>
          <w:rFonts w:ascii="Times New Roman" w:hAnsi="Times New Roman" w:cs="Times New Roman"/>
          <w:color w:val="000000" w:themeColor="text1"/>
          <w:sz w:val="24"/>
          <w:szCs w:val="24"/>
        </w:rPr>
        <w:t xml:space="preserve">local </w:t>
      </w:r>
      <w:r w:rsidR="00DE527F" w:rsidRPr="00DE527F">
        <w:rPr>
          <w:rFonts w:ascii="Times New Roman" w:hAnsi="Times New Roman" w:cs="Times New Roman"/>
          <w:color w:val="000000" w:themeColor="text1"/>
          <w:sz w:val="24"/>
          <w:szCs w:val="24"/>
        </w:rPr>
        <w:t>communities</w:t>
      </w:r>
      <w:r w:rsidR="00B54837">
        <w:rPr>
          <w:rFonts w:ascii="Times New Roman" w:hAnsi="Times New Roman" w:cs="Times New Roman"/>
          <w:color w:val="000000" w:themeColor="text1"/>
          <w:sz w:val="24"/>
          <w:szCs w:val="24"/>
        </w:rPr>
        <w:t xml:space="preserve"> are deteriorating</w:t>
      </w:r>
      <w:r w:rsidR="00E10457">
        <w:rPr>
          <w:rFonts w:ascii="Times New Roman" w:hAnsi="Times New Roman" w:cs="Times New Roman"/>
          <w:color w:val="000000" w:themeColor="text1"/>
          <w:sz w:val="24"/>
          <w:szCs w:val="24"/>
        </w:rPr>
        <w:t xml:space="preserve">, </w:t>
      </w:r>
      <w:ins w:id="1146" w:author="Bandana Shakya" w:date="2020-06-26T15:49:00Z">
        <w:r w:rsidR="004261E2">
          <w:rPr>
            <w:rFonts w:ascii="Times New Roman" w:hAnsi="Times New Roman" w:cs="Times New Roman"/>
            <w:color w:val="000000" w:themeColor="text1"/>
            <w:sz w:val="24"/>
            <w:szCs w:val="24"/>
          </w:rPr>
          <w:t xml:space="preserve">The dSPHs outside PAs mainly highlighted </w:t>
        </w:r>
      </w:ins>
      <w:del w:id="1147" w:author="Bandana Shakya" w:date="2020-06-26T15:49:00Z">
        <w:r w:rsidR="00B54837" w:rsidDel="004261E2">
          <w:rPr>
            <w:rFonts w:ascii="Times New Roman" w:hAnsi="Times New Roman" w:cs="Times New Roman"/>
            <w:color w:val="000000" w:themeColor="text1"/>
            <w:sz w:val="24"/>
            <w:szCs w:val="24"/>
          </w:rPr>
          <w:delText>and where</w:delText>
        </w:r>
      </w:del>
      <w:ins w:id="1148" w:author="Bandana Shakya" w:date="2020-06-26T15:49:00Z">
        <w:r w:rsidR="004261E2">
          <w:rPr>
            <w:rFonts w:ascii="Times New Roman" w:hAnsi="Times New Roman" w:cs="Times New Roman"/>
            <w:color w:val="000000" w:themeColor="text1"/>
            <w:sz w:val="24"/>
            <w:szCs w:val="24"/>
          </w:rPr>
          <w:t>areas with</w:t>
        </w:r>
      </w:ins>
      <w:ins w:id="1149" w:author="Bandana Shakya" w:date="2020-06-30T15:49:00Z">
        <w:r w:rsidR="004422A2">
          <w:rPr>
            <w:rFonts w:ascii="Times New Roman" w:hAnsi="Times New Roman" w:cs="Times New Roman"/>
            <w:color w:val="000000" w:themeColor="text1"/>
            <w:sz w:val="24"/>
            <w:szCs w:val="24"/>
          </w:rPr>
          <w:t xml:space="preserve"> </w:t>
        </w:r>
      </w:ins>
      <w:del w:id="1150" w:author="Bandana Shakya" w:date="2020-06-30T15:49:00Z">
        <w:r w:rsidR="00B54837" w:rsidDel="004422A2">
          <w:rPr>
            <w:rFonts w:ascii="Times New Roman" w:hAnsi="Times New Roman" w:cs="Times New Roman"/>
            <w:color w:val="000000" w:themeColor="text1"/>
            <w:sz w:val="24"/>
            <w:szCs w:val="24"/>
          </w:rPr>
          <w:delText xml:space="preserve"> </w:delText>
        </w:r>
      </w:del>
      <w:ins w:id="1151" w:author="Bandana Shakya" w:date="2020-06-30T15:49:00Z">
        <w:r w:rsidR="004422A2">
          <w:rPr>
            <w:rFonts w:ascii="Times New Roman" w:hAnsi="Times New Roman" w:cs="Times New Roman"/>
            <w:color w:val="000000" w:themeColor="text1"/>
            <w:sz w:val="24"/>
            <w:szCs w:val="24"/>
          </w:rPr>
          <w:t>u</w:t>
        </w:r>
      </w:ins>
      <w:ins w:id="1152" w:author="Bandana Shakya" w:date="2020-06-26T15:49:00Z">
        <w:r w:rsidR="004261E2">
          <w:rPr>
            <w:rFonts w:ascii="Times New Roman" w:hAnsi="Times New Roman" w:cs="Times New Roman"/>
            <w:color w:val="000000" w:themeColor="text1"/>
            <w:sz w:val="24"/>
            <w:szCs w:val="24"/>
          </w:rPr>
          <w:t xml:space="preserve">nplanned </w:t>
        </w:r>
      </w:ins>
      <w:r w:rsidR="00B54837">
        <w:rPr>
          <w:rFonts w:ascii="Times New Roman" w:hAnsi="Times New Roman" w:cs="Times New Roman"/>
          <w:color w:val="000000" w:themeColor="text1"/>
          <w:sz w:val="24"/>
          <w:szCs w:val="24"/>
        </w:rPr>
        <w:t>development infrastructur</w:t>
      </w:r>
      <w:r w:rsidR="003C2EED">
        <w:rPr>
          <w:rFonts w:ascii="Times New Roman" w:hAnsi="Times New Roman" w:cs="Times New Roman"/>
          <w:color w:val="000000" w:themeColor="text1"/>
          <w:sz w:val="24"/>
          <w:szCs w:val="24"/>
        </w:rPr>
        <w:t>e</w:t>
      </w:r>
      <w:r w:rsidR="00E10457">
        <w:rPr>
          <w:rFonts w:ascii="Times New Roman" w:hAnsi="Times New Roman" w:cs="Times New Roman"/>
          <w:color w:val="000000" w:themeColor="text1"/>
          <w:sz w:val="24"/>
          <w:szCs w:val="24"/>
        </w:rPr>
        <w:t>s</w:t>
      </w:r>
      <w:ins w:id="1153" w:author="Bandana Shakya" w:date="2020-06-26T15:50:00Z">
        <w:r w:rsidR="004261E2">
          <w:rPr>
            <w:rFonts w:ascii="Times New Roman" w:hAnsi="Times New Roman" w:cs="Times New Roman"/>
            <w:color w:val="000000" w:themeColor="text1"/>
            <w:sz w:val="24"/>
            <w:szCs w:val="24"/>
          </w:rPr>
          <w:t xml:space="preserve">. </w:t>
        </w:r>
      </w:ins>
      <w:del w:id="1154" w:author="Bandana Shakya" w:date="2020-06-26T15:50:00Z">
        <w:r w:rsidR="003C2EED" w:rsidDel="004261E2">
          <w:rPr>
            <w:rFonts w:ascii="Times New Roman" w:hAnsi="Times New Roman" w:cs="Times New Roman"/>
            <w:color w:val="000000" w:themeColor="text1"/>
            <w:sz w:val="24"/>
            <w:szCs w:val="24"/>
          </w:rPr>
          <w:delText xml:space="preserve"> are develop</w:delText>
        </w:r>
        <w:r w:rsidR="00E10457" w:rsidDel="004261E2">
          <w:rPr>
            <w:rFonts w:ascii="Times New Roman" w:hAnsi="Times New Roman" w:cs="Times New Roman"/>
            <w:color w:val="000000" w:themeColor="text1"/>
            <w:sz w:val="24"/>
            <w:szCs w:val="24"/>
          </w:rPr>
          <w:delText xml:space="preserve">ing </w:delText>
        </w:r>
        <w:r w:rsidR="003C2EED" w:rsidDel="004261E2">
          <w:rPr>
            <w:rFonts w:ascii="Times New Roman" w:hAnsi="Times New Roman" w:cs="Times New Roman"/>
            <w:color w:val="000000" w:themeColor="text1"/>
            <w:sz w:val="24"/>
            <w:szCs w:val="24"/>
          </w:rPr>
          <w:delText xml:space="preserve">haphazardly. </w:delText>
        </w:r>
      </w:del>
      <w:del w:id="1155" w:author="Bandana Shakya" w:date="2020-06-16T14:21:00Z">
        <w:r w:rsidR="00881024" w:rsidDel="00EB6455">
          <w:rPr>
            <w:rFonts w:ascii="Times New Roman" w:hAnsi="Times New Roman" w:cs="Times New Roman"/>
            <w:color w:val="000000" w:themeColor="text1"/>
            <w:sz w:val="24"/>
            <w:szCs w:val="24"/>
          </w:rPr>
          <w:delText xml:space="preserve">Major concern </w:delText>
        </w:r>
        <w:r w:rsidR="0039419D" w:rsidDel="00EB6455">
          <w:rPr>
            <w:rFonts w:ascii="Times New Roman" w:hAnsi="Times New Roman" w:cs="Times New Roman"/>
            <w:color w:val="000000" w:themeColor="text1"/>
            <w:sz w:val="24"/>
            <w:szCs w:val="24"/>
          </w:rPr>
          <w:delText xml:space="preserve">for degradation of </w:delText>
        </w:r>
        <w:r w:rsidR="00881024" w:rsidDel="00EB6455">
          <w:rPr>
            <w:rFonts w:ascii="Times New Roman" w:hAnsi="Times New Roman" w:cs="Times New Roman"/>
            <w:color w:val="000000" w:themeColor="text1"/>
            <w:sz w:val="24"/>
            <w:szCs w:val="24"/>
          </w:rPr>
          <w:delText>c</w:delText>
        </w:r>
        <w:r w:rsidR="008003D4" w:rsidDel="00EB6455">
          <w:rPr>
            <w:rFonts w:ascii="Times New Roman" w:hAnsi="Times New Roman" w:cs="Times New Roman"/>
            <w:color w:val="000000" w:themeColor="text1"/>
            <w:sz w:val="24"/>
            <w:szCs w:val="24"/>
          </w:rPr>
          <w:delText xml:space="preserve">ultural services </w:delText>
        </w:r>
        <w:r w:rsidR="0039419D" w:rsidDel="00EB6455">
          <w:rPr>
            <w:rFonts w:ascii="Times New Roman" w:hAnsi="Times New Roman" w:cs="Times New Roman"/>
            <w:color w:val="000000" w:themeColor="text1"/>
            <w:sz w:val="24"/>
            <w:szCs w:val="24"/>
          </w:rPr>
          <w:delText>was</w:delText>
        </w:r>
        <w:r w:rsidR="002C6095" w:rsidDel="00EB6455">
          <w:rPr>
            <w:rFonts w:ascii="Times New Roman" w:hAnsi="Times New Roman" w:cs="Times New Roman"/>
            <w:color w:val="000000" w:themeColor="text1"/>
            <w:sz w:val="24"/>
            <w:szCs w:val="24"/>
          </w:rPr>
          <w:delText xml:space="preserve"> also </w:delText>
        </w:r>
        <w:r w:rsidR="0039419D" w:rsidDel="00EB6455">
          <w:rPr>
            <w:rFonts w:ascii="Times New Roman" w:hAnsi="Times New Roman" w:cs="Times New Roman"/>
            <w:color w:val="000000" w:themeColor="text1"/>
            <w:sz w:val="24"/>
            <w:szCs w:val="24"/>
          </w:rPr>
          <w:delText xml:space="preserve">inadequate </w:delText>
        </w:r>
        <w:r w:rsidR="008003D4" w:rsidDel="00EB6455">
          <w:rPr>
            <w:rFonts w:ascii="Times New Roman" w:hAnsi="Times New Roman" w:cs="Times New Roman"/>
            <w:color w:val="000000" w:themeColor="text1"/>
            <w:sz w:val="24"/>
            <w:szCs w:val="24"/>
          </w:rPr>
          <w:delText xml:space="preserve">promotion </w:delText>
        </w:r>
        <w:r w:rsidR="00201FA4" w:rsidDel="00EB6455">
          <w:rPr>
            <w:rFonts w:ascii="Times New Roman" w:hAnsi="Times New Roman" w:cs="Times New Roman"/>
            <w:color w:val="000000" w:themeColor="text1"/>
            <w:sz w:val="24"/>
            <w:szCs w:val="24"/>
          </w:rPr>
          <w:delText xml:space="preserve">of culturally </w:delText>
        </w:r>
        <w:r w:rsidR="008003D4" w:rsidDel="00EB6455">
          <w:rPr>
            <w:rFonts w:ascii="Times New Roman" w:hAnsi="Times New Roman" w:cs="Times New Roman"/>
            <w:color w:val="000000" w:themeColor="text1"/>
            <w:sz w:val="24"/>
            <w:szCs w:val="24"/>
          </w:rPr>
          <w:delText>rich areas</w:delText>
        </w:r>
        <w:r w:rsidR="000807FB" w:rsidDel="00EB6455">
          <w:rPr>
            <w:rFonts w:ascii="Times New Roman" w:hAnsi="Times New Roman" w:cs="Times New Roman"/>
            <w:color w:val="000000" w:themeColor="text1"/>
            <w:sz w:val="24"/>
            <w:szCs w:val="24"/>
          </w:rPr>
          <w:delText xml:space="preserve"> as community conserved areas</w:delText>
        </w:r>
        <w:r w:rsidR="00B54837" w:rsidDel="00EB6455">
          <w:rPr>
            <w:rFonts w:ascii="Times New Roman" w:hAnsi="Times New Roman" w:cs="Times New Roman"/>
            <w:color w:val="000000" w:themeColor="text1"/>
            <w:sz w:val="24"/>
            <w:szCs w:val="24"/>
          </w:rPr>
          <w:delText>, where communities are mandated to preserve and promote their heritage</w:delText>
        </w:r>
        <w:r w:rsidR="00165755" w:rsidDel="00EB6455">
          <w:rPr>
            <w:rFonts w:ascii="Times New Roman" w:hAnsi="Times New Roman" w:cs="Times New Roman"/>
            <w:color w:val="000000" w:themeColor="text1"/>
            <w:sz w:val="24"/>
            <w:szCs w:val="24"/>
          </w:rPr>
          <w:delText xml:space="preserve">. </w:delText>
        </w:r>
        <w:r w:rsidR="00921D25" w:rsidDel="00EB6455">
          <w:rPr>
            <w:rFonts w:ascii="Times New Roman" w:hAnsi="Times New Roman" w:cs="Times New Roman"/>
            <w:color w:val="000000" w:themeColor="text1"/>
            <w:sz w:val="24"/>
            <w:szCs w:val="24"/>
          </w:rPr>
          <w:delText xml:space="preserve">Participants </w:delText>
        </w:r>
        <w:r w:rsidR="00302E80" w:rsidDel="00EB6455">
          <w:rPr>
            <w:rFonts w:ascii="Times New Roman" w:hAnsi="Times New Roman" w:cs="Times New Roman"/>
            <w:color w:val="000000" w:themeColor="text1"/>
            <w:sz w:val="24"/>
            <w:szCs w:val="24"/>
          </w:rPr>
          <w:delText xml:space="preserve">also </w:delText>
        </w:r>
        <w:r w:rsidR="00921D25" w:rsidDel="00EB6455">
          <w:rPr>
            <w:rFonts w:ascii="Times New Roman" w:hAnsi="Times New Roman" w:cs="Times New Roman"/>
            <w:color w:val="000000" w:themeColor="text1"/>
            <w:sz w:val="24"/>
            <w:szCs w:val="24"/>
          </w:rPr>
          <w:delText>elaborated on in</w:delText>
        </w:r>
        <w:r w:rsidR="007C1064" w:rsidDel="00EB6455">
          <w:rPr>
            <w:rFonts w:ascii="Times New Roman" w:hAnsi="Times New Roman" w:cs="Times New Roman"/>
            <w:color w:val="000000" w:themeColor="text1"/>
            <w:sz w:val="24"/>
            <w:szCs w:val="24"/>
          </w:rPr>
          <w:delText xml:space="preserve">sufficient </w:delText>
        </w:r>
        <w:r w:rsidR="00921D25" w:rsidDel="00EB6455">
          <w:rPr>
            <w:rFonts w:ascii="Times New Roman" w:hAnsi="Times New Roman" w:cs="Times New Roman"/>
            <w:color w:val="000000" w:themeColor="text1"/>
            <w:sz w:val="24"/>
            <w:szCs w:val="24"/>
          </w:rPr>
          <w:delText xml:space="preserve">resources for </w:delText>
        </w:r>
        <w:r w:rsidR="00567A8F" w:rsidRPr="00176AA1" w:rsidDel="00EB6455">
          <w:rPr>
            <w:rFonts w:ascii="Times New Roman" w:hAnsi="Times New Roman" w:cs="Times New Roman"/>
            <w:color w:val="000000" w:themeColor="text1"/>
            <w:sz w:val="24"/>
            <w:szCs w:val="24"/>
          </w:rPr>
          <w:delText xml:space="preserve">sustaining or exploring cultural services with regard to maintaining the aesthetic value (religious and spiritual), heritage/historical value </w:delText>
        </w:r>
        <w:r w:rsidR="00302E80" w:rsidDel="00EB6455">
          <w:rPr>
            <w:rFonts w:ascii="Times New Roman" w:hAnsi="Times New Roman" w:cs="Times New Roman"/>
            <w:color w:val="000000" w:themeColor="text1"/>
            <w:sz w:val="24"/>
            <w:szCs w:val="24"/>
          </w:rPr>
          <w:delText xml:space="preserve">of the landscape </w:delText>
        </w:r>
        <w:r w:rsidR="00F3480F" w:rsidDel="00EB6455">
          <w:rPr>
            <w:rFonts w:ascii="Times New Roman" w:hAnsi="Times New Roman" w:cs="Times New Roman"/>
            <w:color w:val="000000" w:themeColor="text1"/>
            <w:sz w:val="24"/>
            <w:szCs w:val="24"/>
          </w:rPr>
          <w:delText xml:space="preserve">through </w:delText>
        </w:r>
        <w:r w:rsidR="00567A8F" w:rsidRPr="00176AA1" w:rsidDel="00EB6455">
          <w:rPr>
            <w:rFonts w:ascii="Times New Roman" w:hAnsi="Times New Roman" w:cs="Times New Roman"/>
            <w:color w:val="000000" w:themeColor="text1"/>
            <w:sz w:val="24"/>
            <w:szCs w:val="24"/>
          </w:rPr>
          <w:delText>nature based tourism</w:delText>
        </w:r>
        <w:r w:rsidR="00302E80" w:rsidDel="00EB6455">
          <w:rPr>
            <w:rFonts w:ascii="Times New Roman" w:hAnsi="Times New Roman" w:cs="Times New Roman"/>
            <w:color w:val="000000" w:themeColor="text1"/>
            <w:sz w:val="24"/>
            <w:szCs w:val="24"/>
          </w:rPr>
          <w:delText>, especially in the buffer areas and in the vicinity of PAs</w:delText>
        </w:r>
        <w:r w:rsidR="00567A8F" w:rsidRPr="00176AA1" w:rsidDel="00EB6455">
          <w:rPr>
            <w:rFonts w:ascii="Times New Roman" w:hAnsi="Times New Roman" w:cs="Times New Roman"/>
            <w:color w:val="000000" w:themeColor="text1"/>
            <w:sz w:val="24"/>
            <w:szCs w:val="24"/>
          </w:rPr>
          <w:delText>.</w:delText>
        </w:r>
      </w:del>
    </w:p>
    <w:p w:rsidR="0080794D" w:rsidRDefault="002039CB" w:rsidP="004F01E6">
      <w:pPr>
        <w:spacing w:line="480" w:lineRule="auto"/>
        <w:rPr>
          <w:rFonts w:ascii="Times New Roman" w:hAnsi="Times New Roman" w:cs="Times New Roman"/>
          <w:color w:val="000000" w:themeColor="text1"/>
          <w:sz w:val="24"/>
          <w:szCs w:val="24"/>
        </w:rPr>
      </w:pPr>
      <w:r w:rsidRPr="002039CB">
        <w:rPr>
          <w:rFonts w:ascii="Times New Roman" w:hAnsi="Times New Roman" w:cs="Times New Roman"/>
          <w:noProof/>
          <w:color w:val="000000" w:themeColor="text1"/>
          <w:sz w:val="24"/>
          <w:szCs w:val="24"/>
        </w:rPr>
        <w:lastRenderedPageBreak/>
        <w:drawing>
          <wp:inline distT="0" distB="0" distL="0" distR="0">
            <wp:extent cx="3469061" cy="6119439"/>
            <wp:effectExtent l="0" t="0" r="0" b="0"/>
            <wp:docPr id="18" name="Picture 18" descr="D:\2020 work\ES flow\Submission -ES\Figure 4-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0 work\ES flow\Submission -ES\Figure 4-V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0830" cy="6122559"/>
                    </a:xfrm>
                    <a:prstGeom prst="rect">
                      <a:avLst/>
                    </a:prstGeom>
                    <a:noFill/>
                    <a:ln>
                      <a:noFill/>
                    </a:ln>
                  </pic:spPr>
                </pic:pic>
              </a:graphicData>
            </a:graphic>
          </wp:inline>
        </w:drawing>
      </w:r>
    </w:p>
    <w:p w:rsidR="00117CF4" w:rsidRDefault="00117CF4" w:rsidP="00117CF4">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r w:rsidR="00B2010E">
        <w:rPr>
          <w:rFonts w:ascii="Times New Roman" w:hAnsi="Times New Roman" w:cs="Times New Roman"/>
          <w:b/>
          <w:color w:val="000000" w:themeColor="text1"/>
          <w:sz w:val="20"/>
          <w:szCs w:val="20"/>
        </w:rPr>
        <w:t>4</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The SPHs (a), SBA (b) and dSPHs (c) for the cultural services in the three PAs.</w:t>
      </w:r>
    </w:p>
    <w:p w:rsidR="00117CF4" w:rsidRDefault="00117CF4" w:rsidP="00117CF4">
      <w:pPr>
        <w:spacing w:line="240" w:lineRule="auto"/>
        <w:rPr>
          <w:rFonts w:ascii="Times New Roman" w:hAnsi="Times New Roman" w:cs="Times New Roman"/>
          <w:color w:val="000000" w:themeColor="text1"/>
          <w:sz w:val="24"/>
          <w:szCs w:val="24"/>
        </w:rPr>
      </w:pPr>
    </w:p>
    <w:p w:rsidR="001511C6" w:rsidRPr="00DE527F" w:rsidRDefault="001511C6" w:rsidP="00117CF4">
      <w:pPr>
        <w:spacing w:line="240" w:lineRule="auto"/>
        <w:rPr>
          <w:rFonts w:ascii="Times New Roman" w:hAnsi="Times New Roman" w:cs="Times New Roman"/>
          <w:color w:val="000000" w:themeColor="text1"/>
          <w:sz w:val="24"/>
          <w:szCs w:val="24"/>
        </w:rPr>
      </w:pPr>
    </w:p>
    <w:p w:rsidR="00E476CE" w:rsidRDefault="00E476CE" w:rsidP="00E476CE">
      <w:pPr>
        <w:spacing w:line="480" w:lineRule="auto"/>
        <w:rPr>
          <w:rFonts w:ascii="Times New Roman" w:hAnsi="Times New Roman" w:cs="Times New Roman"/>
          <w:b/>
          <w:sz w:val="24"/>
          <w:szCs w:val="24"/>
        </w:rPr>
      </w:pPr>
      <w:del w:id="1156" w:author="Bandana Shakya" w:date="2020-06-16T15:01:00Z">
        <w:r w:rsidRPr="005C58B2" w:rsidDel="006755CB">
          <w:rPr>
            <w:rFonts w:ascii="Times New Roman" w:hAnsi="Times New Roman" w:cs="Times New Roman"/>
            <w:b/>
            <w:sz w:val="24"/>
            <w:szCs w:val="24"/>
          </w:rPr>
          <w:delText>4.</w:delText>
        </w:r>
        <w:r w:rsidDel="006755CB">
          <w:rPr>
            <w:rFonts w:ascii="Times New Roman" w:hAnsi="Times New Roman" w:cs="Times New Roman"/>
            <w:b/>
            <w:sz w:val="24"/>
            <w:szCs w:val="24"/>
          </w:rPr>
          <w:delText>3</w:delText>
        </w:r>
        <w:r w:rsidRPr="005C58B2" w:rsidDel="006755CB">
          <w:rPr>
            <w:rFonts w:ascii="Times New Roman" w:hAnsi="Times New Roman" w:cs="Times New Roman"/>
            <w:b/>
            <w:sz w:val="24"/>
            <w:szCs w:val="24"/>
          </w:rPr>
          <w:delText xml:space="preserve">. </w:delText>
        </w:r>
      </w:del>
      <w:ins w:id="1157" w:author="Bandana Shakya" w:date="2020-06-16T14:21:00Z">
        <w:r w:rsidR="00EB6455">
          <w:rPr>
            <w:rFonts w:ascii="Times New Roman" w:hAnsi="Times New Roman" w:cs="Times New Roman"/>
            <w:b/>
            <w:sz w:val="24"/>
            <w:szCs w:val="24"/>
          </w:rPr>
          <w:t>H</w:t>
        </w:r>
      </w:ins>
      <w:del w:id="1158" w:author="Bandana Shakya" w:date="2020-06-16T14:21:00Z">
        <w:r w:rsidDel="00EB6455">
          <w:rPr>
            <w:rFonts w:ascii="Times New Roman" w:hAnsi="Times New Roman" w:cs="Times New Roman"/>
            <w:b/>
            <w:sz w:val="24"/>
            <w:szCs w:val="24"/>
          </w:rPr>
          <w:delText xml:space="preserve">SPHs, SBAs and dSPHs for </w:delText>
        </w:r>
      </w:del>
      <w:del w:id="1159" w:author="Bandana Shakya" w:date="2020-06-30T15:50:00Z">
        <w:r w:rsidR="00B2010E" w:rsidDel="00B2010E">
          <w:rPr>
            <w:rFonts w:ascii="Times New Roman" w:hAnsi="Times New Roman" w:cs="Times New Roman"/>
            <w:b/>
            <w:sz w:val="24"/>
            <w:szCs w:val="24"/>
          </w:rPr>
          <w:delText>H</w:delText>
        </w:r>
      </w:del>
      <w:r>
        <w:rPr>
          <w:rFonts w:ascii="Times New Roman" w:hAnsi="Times New Roman" w:cs="Times New Roman"/>
          <w:b/>
          <w:sz w:val="24"/>
          <w:szCs w:val="24"/>
        </w:rPr>
        <w:t>abitat se</w:t>
      </w:r>
      <w:r w:rsidR="00110CA3">
        <w:rPr>
          <w:rFonts w:ascii="Times New Roman" w:hAnsi="Times New Roman" w:cs="Times New Roman"/>
          <w:b/>
          <w:sz w:val="24"/>
          <w:szCs w:val="24"/>
        </w:rPr>
        <w:t>r</w:t>
      </w:r>
      <w:r>
        <w:rPr>
          <w:rFonts w:ascii="Times New Roman" w:hAnsi="Times New Roman" w:cs="Times New Roman"/>
          <w:b/>
          <w:sz w:val="24"/>
          <w:szCs w:val="24"/>
        </w:rPr>
        <w:t xml:space="preserve">vices </w:t>
      </w:r>
      <w:del w:id="1160" w:author="Bandana Shakya" w:date="2020-06-26T15:50:00Z">
        <w:r w:rsidDel="004261E2">
          <w:rPr>
            <w:rFonts w:ascii="Times New Roman" w:hAnsi="Times New Roman" w:cs="Times New Roman"/>
            <w:b/>
            <w:sz w:val="24"/>
            <w:szCs w:val="24"/>
          </w:rPr>
          <w:delText xml:space="preserve">in three PAs  </w:delText>
        </w:r>
      </w:del>
    </w:p>
    <w:p w:rsidR="00E744A3" w:rsidRDefault="001C6A71" w:rsidP="00C81765">
      <w:pPr>
        <w:spacing w:line="48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 xml:space="preserve">The </w:t>
      </w:r>
      <w:del w:id="1161" w:author="Bandana Shakya" w:date="2020-06-16T14:23:00Z">
        <w:r w:rsidR="0097475A" w:rsidDel="005204EA">
          <w:rPr>
            <w:rFonts w:ascii="Times New Roman" w:hAnsi="Times New Roman" w:cs="Times New Roman"/>
            <w:color w:val="000000" w:themeColor="text1"/>
            <w:sz w:val="24"/>
            <w:szCs w:val="24"/>
          </w:rPr>
          <w:delText xml:space="preserve">presence of </w:delText>
        </w:r>
      </w:del>
      <w:del w:id="1162" w:author="Bandana Shakya" w:date="2020-06-16T14:22:00Z">
        <w:r w:rsidR="009F13DE" w:rsidDel="005204EA">
          <w:rPr>
            <w:rFonts w:ascii="Times New Roman" w:hAnsi="Times New Roman" w:cs="Times New Roman"/>
            <w:color w:val="000000" w:themeColor="text1"/>
            <w:sz w:val="24"/>
            <w:szCs w:val="24"/>
          </w:rPr>
          <w:delText xml:space="preserve">many </w:delText>
        </w:r>
      </w:del>
      <w:r w:rsidR="009F13DE">
        <w:rPr>
          <w:rFonts w:ascii="Times New Roman" w:hAnsi="Times New Roman" w:cs="Times New Roman"/>
          <w:color w:val="000000" w:themeColor="text1"/>
          <w:sz w:val="24"/>
          <w:szCs w:val="24"/>
        </w:rPr>
        <w:t>SPHs</w:t>
      </w:r>
      <w:ins w:id="1163" w:author="Bandana Shakya" w:date="2020-06-16T14:23:00Z">
        <w:r w:rsidR="005204EA">
          <w:rPr>
            <w:rFonts w:ascii="Times New Roman" w:hAnsi="Times New Roman" w:cs="Times New Roman"/>
            <w:color w:val="000000" w:themeColor="text1"/>
            <w:sz w:val="24"/>
            <w:szCs w:val="24"/>
          </w:rPr>
          <w:t xml:space="preserve"> for habitat services</w:t>
        </w:r>
      </w:ins>
      <w:r w:rsidR="009F13DE">
        <w:rPr>
          <w:rFonts w:ascii="Times New Roman" w:hAnsi="Times New Roman" w:cs="Times New Roman"/>
          <w:color w:val="000000" w:themeColor="text1"/>
          <w:sz w:val="24"/>
          <w:szCs w:val="24"/>
        </w:rPr>
        <w:t xml:space="preserve"> (Fig. </w:t>
      </w:r>
      <w:ins w:id="1164" w:author="Bandana Shakya" w:date="2020-06-30T15:50:00Z">
        <w:r w:rsidR="00B2010E">
          <w:rPr>
            <w:rFonts w:ascii="Times New Roman" w:hAnsi="Times New Roman" w:cs="Times New Roman"/>
            <w:color w:val="000000" w:themeColor="text1"/>
            <w:sz w:val="24"/>
            <w:szCs w:val="24"/>
          </w:rPr>
          <w:t>5</w:t>
        </w:r>
      </w:ins>
      <w:del w:id="1165" w:author="Bandana Shakya" w:date="2020-06-30T15:50:00Z">
        <w:r w:rsidR="009F13DE" w:rsidDel="00B2010E">
          <w:rPr>
            <w:rFonts w:ascii="Times New Roman" w:hAnsi="Times New Roman" w:cs="Times New Roman"/>
            <w:color w:val="000000" w:themeColor="text1"/>
            <w:sz w:val="24"/>
            <w:szCs w:val="24"/>
          </w:rPr>
          <w:delText>4</w:delText>
        </w:r>
      </w:del>
      <w:r w:rsidR="009F13DE">
        <w:rPr>
          <w:rFonts w:ascii="Times New Roman" w:hAnsi="Times New Roman" w:cs="Times New Roman"/>
          <w:color w:val="000000" w:themeColor="text1"/>
          <w:sz w:val="24"/>
          <w:szCs w:val="24"/>
        </w:rPr>
        <w:t xml:space="preserve">a) </w:t>
      </w:r>
      <w:ins w:id="1166" w:author="Bandana Shakya" w:date="2020-06-16T14:23:00Z">
        <w:r w:rsidR="006E64EA">
          <w:rPr>
            <w:rFonts w:ascii="Times New Roman" w:hAnsi="Times New Roman" w:cs="Times New Roman"/>
            <w:color w:val="000000" w:themeColor="text1"/>
            <w:sz w:val="24"/>
            <w:szCs w:val="24"/>
          </w:rPr>
          <w:t xml:space="preserve">reflected </w:t>
        </w:r>
      </w:ins>
      <w:del w:id="1167" w:author="Bandana Shakya" w:date="2020-06-16T14:23:00Z">
        <w:r w:rsidR="009F13DE" w:rsidDel="006E64EA">
          <w:rPr>
            <w:rFonts w:ascii="Times New Roman" w:hAnsi="Times New Roman" w:cs="Times New Roman"/>
            <w:color w:val="000000" w:themeColor="text1"/>
            <w:sz w:val="24"/>
            <w:szCs w:val="24"/>
          </w:rPr>
          <w:delText xml:space="preserve">inside the PAs indicated that </w:delText>
        </w:r>
        <w:r w:rsidR="00501F69" w:rsidDel="006E64EA">
          <w:rPr>
            <w:rFonts w:ascii="Times New Roman" w:hAnsi="Times New Roman" w:cs="Times New Roman"/>
            <w:color w:val="000000" w:themeColor="text1"/>
            <w:sz w:val="24"/>
            <w:szCs w:val="24"/>
          </w:rPr>
          <w:delText>all PAs provide</w:delText>
        </w:r>
        <w:r w:rsidR="004C3E9C" w:rsidDel="006E64EA">
          <w:rPr>
            <w:rFonts w:ascii="Times New Roman" w:hAnsi="Times New Roman" w:cs="Times New Roman"/>
            <w:color w:val="000000" w:themeColor="text1"/>
            <w:sz w:val="24"/>
            <w:szCs w:val="24"/>
          </w:rPr>
          <w:delText xml:space="preserve"> </w:delText>
        </w:r>
      </w:del>
      <w:del w:id="1168" w:author="Bandana Shakya" w:date="2020-06-26T15:54:00Z">
        <w:r w:rsidR="002E0C32" w:rsidDel="009B767E">
          <w:rPr>
            <w:rFonts w:ascii="Times New Roman" w:hAnsi="Times New Roman" w:cs="Times New Roman"/>
            <w:color w:val="000000" w:themeColor="text1"/>
            <w:sz w:val="24"/>
            <w:szCs w:val="24"/>
          </w:rPr>
          <w:delText xml:space="preserve">significant </w:delText>
        </w:r>
      </w:del>
      <w:r w:rsidR="00501F69">
        <w:rPr>
          <w:rFonts w:ascii="Times New Roman" w:hAnsi="Times New Roman" w:cs="Times New Roman"/>
          <w:color w:val="000000" w:themeColor="text1"/>
          <w:sz w:val="24"/>
          <w:szCs w:val="24"/>
        </w:rPr>
        <w:t>habitat</w:t>
      </w:r>
      <w:ins w:id="1169" w:author="Bandana Shakya" w:date="2020-06-16T14:23:00Z">
        <w:r w:rsidR="006E64EA">
          <w:rPr>
            <w:rFonts w:ascii="Times New Roman" w:hAnsi="Times New Roman" w:cs="Times New Roman"/>
            <w:color w:val="000000" w:themeColor="text1"/>
            <w:sz w:val="24"/>
            <w:szCs w:val="24"/>
          </w:rPr>
          <w:t xml:space="preserve">s that </w:t>
        </w:r>
      </w:ins>
      <w:del w:id="1170" w:author="Bandana Shakya" w:date="2020-06-16T14:23:00Z">
        <w:r w:rsidR="00501F69" w:rsidDel="006E64EA">
          <w:rPr>
            <w:rFonts w:ascii="Times New Roman" w:hAnsi="Times New Roman" w:cs="Times New Roman"/>
            <w:color w:val="000000" w:themeColor="text1"/>
            <w:sz w:val="24"/>
            <w:szCs w:val="24"/>
          </w:rPr>
          <w:delText xml:space="preserve"> </w:delText>
        </w:r>
        <w:r w:rsidR="002E0C32" w:rsidDel="006E64EA">
          <w:rPr>
            <w:rFonts w:ascii="Times New Roman" w:hAnsi="Times New Roman" w:cs="Times New Roman"/>
            <w:color w:val="000000" w:themeColor="text1"/>
            <w:sz w:val="24"/>
            <w:szCs w:val="24"/>
          </w:rPr>
          <w:delText>service</w:delText>
        </w:r>
      </w:del>
      <w:del w:id="1171" w:author="Bandana Shakya" w:date="2020-06-16T14:24:00Z">
        <w:r w:rsidR="002E0C32" w:rsidDel="006E64EA">
          <w:rPr>
            <w:rFonts w:ascii="Times New Roman" w:hAnsi="Times New Roman" w:cs="Times New Roman"/>
            <w:color w:val="000000" w:themeColor="text1"/>
            <w:sz w:val="24"/>
            <w:szCs w:val="24"/>
          </w:rPr>
          <w:delText xml:space="preserve">s </w:delText>
        </w:r>
      </w:del>
      <w:r w:rsidR="002E0C32">
        <w:rPr>
          <w:rFonts w:ascii="Times New Roman" w:hAnsi="Times New Roman" w:cs="Times New Roman"/>
          <w:color w:val="000000" w:themeColor="text1"/>
          <w:sz w:val="24"/>
          <w:szCs w:val="24"/>
        </w:rPr>
        <w:t>host</w:t>
      </w:r>
      <w:ins w:id="1172" w:author="Bandana Shakya" w:date="2020-06-16T14:24:00Z">
        <w:r w:rsidR="006E64EA">
          <w:rPr>
            <w:rFonts w:ascii="Times New Roman" w:hAnsi="Times New Roman" w:cs="Times New Roman"/>
            <w:color w:val="000000" w:themeColor="text1"/>
            <w:sz w:val="24"/>
            <w:szCs w:val="24"/>
          </w:rPr>
          <w:t xml:space="preserve">ed </w:t>
        </w:r>
      </w:ins>
      <w:del w:id="1173" w:author="Bandana Shakya" w:date="2020-06-16T14:24:00Z">
        <w:r w:rsidR="002E0C32" w:rsidDel="006E64EA">
          <w:rPr>
            <w:rFonts w:ascii="Times New Roman" w:hAnsi="Times New Roman" w:cs="Times New Roman"/>
            <w:color w:val="000000" w:themeColor="text1"/>
            <w:sz w:val="24"/>
            <w:szCs w:val="24"/>
          </w:rPr>
          <w:delText xml:space="preserve">ing </w:delText>
        </w:r>
        <w:r w:rsidR="00A03002" w:rsidRPr="00A03002" w:rsidDel="006E64EA">
          <w:rPr>
            <w:rFonts w:ascii="Times New Roman" w:hAnsi="Times New Roman" w:cs="Times New Roman"/>
            <w:color w:val="000000" w:themeColor="text1"/>
            <w:sz w:val="24"/>
            <w:szCs w:val="24"/>
          </w:rPr>
          <w:delText xml:space="preserve">several </w:delText>
        </w:r>
      </w:del>
      <w:ins w:id="1174" w:author="Bandana Shakya" w:date="2020-06-16T14:24:00Z">
        <w:r w:rsidR="006E64EA">
          <w:rPr>
            <w:rFonts w:ascii="Times New Roman" w:hAnsi="Times New Roman" w:cs="Times New Roman"/>
            <w:color w:val="000000" w:themeColor="text1"/>
            <w:sz w:val="24"/>
            <w:szCs w:val="24"/>
          </w:rPr>
          <w:t xml:space="preserve">landscape’s </w:t>
        </w:r>
      </w:ins>
      <w:ins w:id="1175" w:author="Bandana Shakya" w:date="2020-06-30T08:37:00Z">
        <w:r w:rsidR="007D2887">
          <w:rPr>
            <w:rFonts w:ascii="Times New Roman" w:hAnsi="Times New Roman" w:cs="Times New Roman"/>
            <w:color w:val="000000" w:themeColor="text1"/>
            <w:sz w:val="24"/>
            <w:szCs w:val="24"/>
          </w:rPr>
          <w:lastRenderedPageBreak/>
          <w:t xml:space="preserve">major </w:t>
        </w:r>
      </w:ins>
      <w:r w:rsidR="00A03002" w:rsidRPr="00A03002">
        <w:rPr>
          <w:rFonts w:ascii="Times New Roman" w:hAnsi="Times New Roman" w:cs="Times New Roman"/>
          <w:color w:val="000000" w:themeColor="text1"/>
          <w:sz w:val="24"/>
          <w:szCs w:val="24"/>
        </w:rPr>
        <w:t>flagship species such as tiger</w:t>
      </w:r>
      <w:r w:rsidR="003B7874">
        <w:rPr>
          <w:rFonts w:ascii="Times New Roman" w:hAnsi="Times New Roman" w:cs="Times New Roman"/>
          <w:color w:val="000000" w:themeColor="text1"/>
          <w:sz w:val="24"/>
          <w:szCs w:val="24"/>
        </w:rPr>
        <w:t xml:space="preserve"> (</w:t>
      </w:r>
      <w:r w:rsidR="003B7874" w:rsidRPr="003B7874">
        <w:rPr>
          <w:rFonts w:ascii="Times New Roman" w:hAnsi="Times New Roman" w:cs="Times New Roman"/>
          <w:i/>
          <w:color w:val="000000" w:themeColor="text1"/>
          <w:sz w:val="24"/>
          <w:szCs w:val="24"/>
        </w:rPr>
        <w:t>Panthera tigris</w:t>
      </w:r>
      <w:r w:rsidR="003B7874">
        <w:rPr>
          <w:rFonts w:ascii="Times New Roman" w:hAnsi="Times New Roman" w:cs="Times New Roman"/>
          <w:color w:val="000000" w:themeColor="text1"/>
          <w:sz w:val="24"/>
          <w:szCs w:val="24"/>
        </w:rPr>
        <w:t>)</w:t>
      </w:r>
      <w:r w:rsidR="00A03002" w:rsidRPr="00A03002">
        <w:rPr>
          <w:rFonts w:ascii="Times New Roman" w:hAnsi="Times New Roman" w:cs="Times New Roman"/>
          <w:color w:val="000000" w:themeColor="text1"/>
          <w:sz w:val="24"/>
          <w:szCs w:val="24"/>
        </w:rPr>
        <w:t>, elephants</w:t>
      </w:r>
      <w:r w:rsidR="00CA6F2F">
        <w:rPr>
          <w:rFonts w:ascii="Times New Roman" w:hAnsi="Times New Roman" w:cs="Times New Roman"/>
          <w:color w:val="000000" w:themeColor="text1"/>
          <w:sz w:val="24"/>
          <w:szCs w:val="24"/>
        </w:rPr>
        <w:t xml:space="preserve"> (</w:t>
      </w:r>
      <w:r w:rsidR="00842C37" w:rsidRPr="00842C37">
        <w:rPr>
          <w:rFonts w:ascii="Times New Roman" w:hAnsi="Times New Roman" w:cs="Times New Roman"/>
          <w:i/>
          <w:color w:val="000000" w:themeColor="text1"/>
          <w:sz w:val="24"/>
          <w:szCs w:val="24"/>
        </w:rPr>
        <w:t>Elephas maximus</w:t>
      </w:r>
      <w:r w:rsidR="00842C37">
        <w:rPr>
          <w:rFonts w:ascii="Times New Roman" w:hAnsi="Times New Roman" w:cs="Times New Roman"/>
          <w:color w:val="000000" w:themeColor="text1"/>
          <w:sz w:val="24"/>
          <w:szCs w:val="24"/>
        </w:rPr>
        <w:t>)</w:t>
      </w:r>
      <w:r w:rsidR="00A03002" w:rsidRPr="00A03002">
        <w:rPr>
          <w:rFonts w:ascii="Times New Roman" w:hAnsi="Times New Roman" w:cs="Times New Roman"/>
          <w:color w:val="000000" w:themeColor="text1"/>
          <w:sz w:val="24"/>
          <w:szCs w:val="24"/>
        </w:rPr>
        <w:t xml:space="preserve">, and other globally endangered </w:t>
      </w:r>
      <w:r w:rsidR="00354CDE">
        <w:rPr>
          <w:rFonts w:ascii="Times New Roman" w:hAnsi="Times New Roman" w:cs="Times New Roman"/>
          <w:color w:val="000000" w:themeColor="text1"/>
          <w:sz w:val="24"/>
          <w:szCs w:val="24"/>
        </w:rPr>
        <w:t>fauna</w:t>
      </w:r>
      <w:r w:rsidR="000958E3">
        <w:rPr>
          <w:rFonts w:ascii="Times New Roman" w:hAnsi="Times New Roman" w:cs="Times New Roman"/>
          <w:color w:val="000000" w:themeColor="text1"/>
          <w:sz w:val="24"/>
          <w:szCs w:val="24"/>
        </w:rPr>
        <w:t xml:space="preserve"> such as </w:t>
      </w:r>
      <w:r w:rsidR="00913761">
        <w:rPr>
          <w:rFonts w:ascii="Times New Roman" w:hAnsi="Times New Roman" w:cs="Times New Roman"/>
          <w:color w:val="000000" w:themeColor="text1"/>
          <w:sz w:val="24"/>
          <w:szCs w:val="24"/>
        </w:rPr>
        <w:t>t</w:t>
      </w:r>
      <w:r w:rsidR="003B121C" w:rsidRPr="005C58B2">
        <w:rPr>
          <w:rFonts w:ascii="Times New Roman" w:hAnsi="Times New Roman" w:cs="Times New Roman"/>
          <w:sz w:val="24"/>
          <w:szCs w:val="24"/>
        </w:rPr>
        <w:t>akin (</w:t>
      </w:r>
      <w:r w:rsidR="003B121C" w:rsidRPr="007C1812">
        <w:rPr>
          <w:rFonts w:ascii="Times New Roman" w:hAnsi="Times New Roman" w:cs="Times New Roman"/>
          <w:i/>
          <w:sz w:val="24"/>
          <w:szCs w:val="24"/>
        </w:rPr>
        <w:t>Budorcas taxicolor</w:t>
      </w:r>
      <w:r w:rsidR="003B121C" w:rsidRPr="005C58B2">
        <w:rPr>
          <w:rFonts w:ascii="Times New Roman" w:hAnsi="Times New Roman" w:cs="Times New Roman"/>
          <w:sz w:val="24"/>
          <w:szCs w:val="24"/>
        </w:rPr>
        <w:t xml:space="preserve">); </w:t>
      </w:r>
      <w:r w:rsidR="00913761">
        <w:rPr>
          <w:rFonts w:ascii="Times New Roman" w:hAnsi="Times New Roman" w:cs="Times New Roman"/>
          <w:sz w:val="24"/>
          <w:szCs w:val="24"/>
        </w:rPr>
        <w:t>l</w:t>
      </w:r>
      <w:r w:rsidR="003B121C" w:rsidRPr="005C58B2">
        <w:rPr>
          <w:rFonts w:ascii="Times New Roman" w:hAnsi="Times New Roman" w:cs="Times New Roman"/>
          <w:sz w:val="24"/>
          <w:szCs w:val="24"/>
        </w:rPr>
        <w:t>eaf deer (</w:t>
      </w:r>
      <w:r w:rsidR="003B121C" w:rsidRPr="007C1812">
        <w:rPr>
          <w:rFonts w:ascii="Times New Roman" w:hAnsi="Times New Roman" w:cs="Times New Roman"/>
          <w:i/>
          <w:sz w:val="24"/>
          <w:szCs w:val="24"/>
        </w:rPr>
        <w:t>Muntiacus putaoensis</w:t>
      </w:r>
      <w:r w:rsidR="003B121C" w:rsidRPr="005C58B2">
        <w:rPr>
          <w:rFonts w:ascii="Times New Roman" w:hAnsi="Times New Roman" w:cs="Times New Roman"/>
          <w:sz w:val="24"/>
          <w:szCs w:val="24"/>
        </w:rPr>
        <w:t xml:space="preserve">); </w:t>
      </w:r>
      <w:r w:rsidR="00913761">
        <w:rPr>
          <w:rFonts w:ascii="Times New Roman" w:hAnsi="Times New Roman" w:cs="Times New Roman"/>
          <w:sz w:val="24"/>
          <w:szCs w:val="24"/>
        </w:rPr>
        <w:t>b</w:t>
      </w:r>
      <w:r w:rsidR="003B121C" w:rsidRPr="005C58B2">
        <w:rPr>
          <w:rFonts w:ascii="Times New Roman" w:hAnsi="Times New Roman" w:cs="Times New Roman"/>
          <w:sz w:val="24"/>
          <w:szCs w:val="24"/>
        </w:rPr>
        <w:t>lack muntjac (</w:t>
      </w:r>
      <w:r w:rsidR="003B121C" w:rsidRPr="007C1812">
        <w:rPr>
          <w:rFonts w:ascii="Times New Roman" w:hAnsi="Times New Roman" w:cs="Times New Roman"/>
          <w:i/>
          <w:sz w:val="24"/>
          <w:szCs w:val="24"/>
        </w:rPr>
        <w:t>Muntiacus crinifrons</w:t>
      </w:r>
      <w:r w:rsidR="003B121C" w:rsidRPr="005C58B2">
        <w:rPr>
          <w:rFonts w:ascii="Times New Roman" w:hAnsi="Times New Roman" w:cs="Times New Roman"/>
          <w:sz w:val="24"/>
          <w:szCs w:val="24"/>
        </w:rPr>
        <w:t xml:space="preserve">); </w:t>
      </w:r>
      <w:r w:rsidR="00913761">
        <w:rPr>
          <w:rFonts w:ascii="Times New Roman" w:hAnsi="Times New Roman" w:cs="Times New Roman"/>
          <w:sz w:val="24"/>
          <w:szCs w:val="24"/>
        </w:rPr>
        <w:t>r</w:t>
      </w:r>
      <w:r w:rsidR="003B121C" w:rsidRPr="005C58B2">
        <w:rPr>
          <w:rFonts w:ascii="Times New Roman" w:hAnsi="Times New Roman" w:cs="Times New Roman"/>
          <w:sz w:val="24"/>
          <w:szCs w:val="24"/>
        </w:rPr>
        <w:t>ed panda (</w:t>
      </w:r>
      <w:r w:rsidR="003B121C" w:rsidRPr="007C1812">
        <w:rPr>
          <w:rFonts w:ascii="Times New Roman" w:hAnsi="Times New Roman" w:cs="Times New Roman"/>
          <w:i/>
          <w:sz w:val="24"/>
          <w:szCs w:val="24"/>
        </w:rPr>
        <w:t>Ailurus fulgens</w:t>
      </w:r>
      <w:r w:rsidR="003B121C" w:rsidRPr="005C58B2">
        <w:rPr>
          <w:rFonts w:ascii="Times New Roman" w:hAnsi="Times New Roman" w:cs="Times New Roman"/>
          <w:sz w:val="24"/>
          <w:szCs w:val="24"/>
        </w:rPr>
        <w:t xml:space="preserve">); </w:t>
      </w:r>
      <w:r w:rsidR="00913761">
        <w:rPr>
          <w:rFonts w:ascii="Times New Roman" w:hAnsi="Times New Roman" w:cs="Times New Roman"/>
          <w:sz w:val="24"/>
          <w:szCs w:val="24"/>
        </w:rPr>
        <w:t>a</w:t>
      </w:r>
      <w:r w:rsidR="003B121C" w:rsidRPr="005C58B2">
        <w:rPr>
          <w:rFonts w:ascii="Times New Roman" w:hAnsi="Times New Roman" w:cs="Times New Roman"/>
          <w:sz w:val="24"/>
          <w:szCs w:val="24"/>
        </w:rPr>
        <w:t>siatic black bear (</w:t>
      </w:r>
      <w:r w:rsidR="003B121C" w:rsidRPr="007C1812">
        <w:rPr>
          <w:rFonts w:ascii="Times New Roman" w:hAnsi="Times New Roman" w:cs="Times New Roman"/>
          <w:i/>
          <w:sz w:val="24"/>
          <w:szCs w:val="24"/>
        </w:rPr>
        <w:t>Ursus thibetanus</w:t>
      </w:r>
      <w:r w:rsidR="003B121C" w:rsidRPr="005C58B2">
        <w:rPr>
          <w:rFonts w:ascii="Times New Roman" w:hAnsi="Times New Roman" w:cs="Times New Roman"/>
          <w:sz w:val="24"/>
          <w:szCs w:val="24"/>
        </w:rPr>
        <w:t xml:space="preserve">) and </w:t>
      </w:r>
      <w:r w:rsidR="00913761">
        <w:rPr>
          <w:rFonts w:ascii="Times New Roman" w:hAnsi="Times New Roman" w:cs="Times New Roman"/>
          <w:sz w:val="24"/>
          <w:szCs w:val="24"/>
        </w:rPr>
        <w:t>s</w:t>
      </w:r>
      <w:r w:rsidR="003B121C" w:rsidRPr="005C58B2">
        <w:rPr>
          <w:rFonts w:ascii="Times New Roman" w:hAnsi="Times New Roman" w:cs="Times New Roman"/>
          <w:sz w:val="24"/>
          <w:szCs w:val="24"/>
        </w:rPr>
        <w:t>tump-tailed macaque (</w:t>
      </w:r>
      <w:r w:rsidR="003B121C" w:rsidRPr="007C1812">
        <w:rPr>
          <w:rFonts w:ascii="Times New Roman" w:hAnsi="Times New Roman" w:cs="Times New Roman"/>
          <w:i/>
          <w:sz w:val="24"/>
          <w:szCs w:val="24"/>
        </w:rPr>
        <w:t>Macaca arctoides</w:t>
      </w:r>
      <w:r w:rsidR="003B121C" w:rsidRPr="005C58B2">
        <w:rPr>
          <w:rFonts w:ascii="Times New Roman" w:hAnsi="Times New Roman" w:cs="Times New Roman"/>
          <w:sz w:val="24"/>
          <w:szCs w:val="24"/>
        </w:rPr>
        <w:t>)</w:t>
      </w:r>
      <w:r w:rsidR="00CA6F2F">
        <w:rPr>
          <w:rFonts w:ascii="Times New Roman" w:hAnsi="Times New Roman" w:cs="Times New Roman"/>
          <w:sz w:val="24"/>
          <w:szCs w:val="24"/>
        </w:rPr>
        <w:t>, hoolock gibbon (</w:t>
      </w:r>
      <w:r w:rsidR="00972892" w:rsidRPr="00972892">
        <w:rPr>
          <w:rFonts w:ascii="Times New Roman" w:hAnsi="Times New Roman" w:cs="Times New Roman"/>
          <w:i/>
          <w:sz w:val="24"/>
          <w:szCs w:val="24"/>
        </w:rPr>
        <w:t>Hylobates hoolock</w:t>
      </w:r>
      <w:r w:rsidR="00842C37">
        <w:rPr>
          <w:rFonts w:ascii="Times New Roman" w:hAnsi="Times New Roman" w:cs="Times New Roman"/>
          <w:i/>
          <w:sz w:val="24"/>
          <w:szCs w:val="24"/>
        </w:rPr>
        <w:t>)</w:t>
      </w:r>
      <w:r w:rsidR="007A2AEF">
        <w:rPr>
          <w:rFonts w:ascii="Times New Roman" w:hAnsi="Times New Roman" w:cs="Times New Roman"/>
          <w:i/>
          <w:sz w:val="24"/>
          <w:szCs w:val="24"/>
        </w:rPr>
        <w:t xml:space="preserve">, </w:t>
      </w:r>
      <w:r w:rsidR="00913761" w:rsidRPr="00913761">
        <w:rPr>
          <w:rFonts w:ascii="Times New Roman" w:hAnsi="Times New Roman" w:cs="Times New Roman"/>
          <w:sz w:val="24"/>
          <w:szCs w:val="24"/>
        </w:rPr>
        <w:t>t</w:t>
      </w:r>
      <w:r w:rsidR="007A2AEF" w:rsidRPr="00110CA3">
        <w:rPr>
          <w:rFonts w:ascii="Times New Roman" w:hAnsi="Times New Roman" w:cs="Times New Roman"/>
          <w:sz w:val="24"/>
          <w:szCs w:val="24"/>
        </w:rPr>
        <w:t>emminck’s tragopan</w:t>
      </w:r>
      <w:r w:rsidR="007A2AEF" w:rsidRPr="007A2AEF">
        <w:rPr>
          <w:rFonts w:ascii="Times New Roman" w:hAnsi="Times New Roman" w:cs="Times New Roman"/>
          <w:i/>
          <w:sz w:val="24"/>
          <w:szCs w:val="24"/>
        </w:rPr>
        <w:t xml:space="preserve"> (Tragopan temminckii)</w:t>
      </w:r>
      <w:ins w:id="1176" w:author="Bandana Shakya" w:date="2020-06-30T08:38:00Z">
        <w:r w:rsidR="00873A3B">
          <w:rPr>
            <w:rFonts w:ascii="Times New Roman" w:hAnsi="Times New Roman" w:cs="Times New Roman"/>
            <w:i/>
            <w:sz w:val="24"/>
            <w:szCs w:val="24"/>
          </w:rPr>
          <w:t xml:space="preserve">. </w:t>
        </w:r>
      </w:ins>
      <w:del w:id="1177" w:author="Bandana Shakya" w:date="2020-06-30T08:38:00Z">
        <w:r w:rsidR="007A2AEF" w:rsidRPr="007A2AEF" w:rsidDel="00873A3B">
          <w:rPr>
            <w:rFonts w:ascii="Times New Roman" w:hAnsi="Times New Roman" w:cs="Times New Roman"/>
            <w:i/>
            <w:sz w:val="24"/>
            <w:szCs w:val="24"/>
          </w:rPr>
          <w:delText xml:space="preserve"> </w:delText>
        </w:r>
        <w:r w:rsidR="003B121C" w:rsidRPr="005C58B2" w:rsidDel="00873A3B">
          <w:rPr>
            <w:rFonts w:ascii="Times New Roman" w:hAnsi="Times New Roman" w:cs="Times New Roman"/>
            <w:sz w:val="24"/>
            <w:szCs w:val="24"/>
          </w:rPr>
          <w:delText>among others</w:delText>
        </w:r>
        <w:r w:rsidR="00972892" w:rsidDel="00873A3B">
          <w:rPr>
            <w:rFonts w:ascii="Times New Roman" w:hAnsi="Times New Roman" w:cs="Times New Roman"/>
            <w:sz w:val="24"/>
            <w:szCs w:val="24"/>
          </w:rPr>
          <w:delText xml:space="preserve">. </w:delText>
        </w:r>
      </w:del>
      <w:ins w:id="1178" w:author="Bandana Shakya" w:date="2020-06-30T08:38:00Z">
        <w:r w:rsidR="00873A3B">
          <w:rPr>
            <w:rFonts w:ascii="Times New Roman" w:hAnsi="Times New Roman" w:cs="Times New Roman"/>
            <w:sz w:val="24"/>
            <w:szCs w:val="24"/>
          </w:rPr>
          <w:t>Ab</w:t>
        </w:r>
      </w:ins>
      <w:ins w:id="1179" w:author="Bandana Shakya" w:date="2020-06-26T15:55:00Z">
        <w:r w:rsidR="009B767E">
          <w:rPr>
            <w:rFonts w:ascii="Times New Roman" w:hAnsi="Times New Roman" w:cs="Times New Roman"/>
            <w:sz w:val="24"/>
            <w:szCs w:val="24"/>
          </w:rPr>
          <w:t xml:space="preserve">out </w:t>
        </w:r>
      </w:ins>
      <w:ins w:id="1180" w:author="Bandana Shakya" w:date="2020-06-26T15:54:00Z">
        <w:r w:rsidR="009B767E">
          <w:rPr>
            <w:rFonts w:ascii="Times New Roman" w:hAnsi="Times New Roman" w:cs="Times New Roman"/>
            <w:sz w:val="24"/>
            <w:szCs w:val="24"/>
          </w:rPr>
          <w:t xml:space="preserve">15% of SPHs </w:t>
        </w:r>
      </w:ins>
      <w:ins w:id="1181" w:author="Bandana Shakya" w:date="2020-06-30T08:39:00Z">
        <w:r w:rsidR="00873A3B">
          <w:rPr>
            <w:rFonts w:ascii="Times New Roman" w:hAnsi="Times New Roman" w:cs="Times New Roman"/>
            <w:sz w:val="24"/>
            <w:szCs w:val="24"/>
          </w:rPr>
          <w:t xml:space="preserve">points </w:t>
        </w:r>
      </w:ins>
      <w:ins w:id="1182" w:author="Bandana Shakya" w:date="2020-06-26T15:55:00Z">
        <w:r w:rsidR="009B767E">
          <w:rPr>
            <w:rFonts w:ascii="Times New Roman" w:hAnsi="Times New Roman" w:cs="Times New Roman"/>
            <w:sz w:val="24"/>
            <w:szCs w:val="24"/>
          </w:rPr>
          <w:t xml:space="preserve">were </w:t>
        </w:r>
      </w:ins>
      <w:ins w:id="1183" w:author="Bandana Shakya" w:date="2020-06-30T08:39:00Z">
        <w:r w:rsidR="00873A3B">
          <w:rPr>
            <w:rFonts w:ascii="Times New Roman" w:hAnsi="Times New Roman" w:cs="Times New Roman"/>
            <w:sz w:val="24"/>
            <w:szCs w:val="24"/>
          </w:rPr>
          <w:t xml:space="preserve">featured </w:t>
        </w:r>
      </w:ins>
      <w:ins w:id="1184" w:author="Bandana Shakya" w:date="2020-06-26T15:54:00Z">
        <w:r w:rsidR="009B767E">
          <w:rPr>
            <w:rFonts w:ascii="Times New Roman" w:hAnsi="Times New Roman" w:cs="Times New Roman"/>
            <w:sz w:val="24"/>
            <w:szCs w:val="24"/>
          </w:rPr>
          <w:t>outside</w:t>
        </w:r>
      </w:ins>
      <w:ins w:id="1185" w:author="Bandana Shakya" w:date="2020-06-26T15:55:00Z">
        <w:r w:rsidR="009B767E">
          <w:rPr>
            <w:rFonts w:ascii="Times New Roman" w:hAnsi="Times New Roman" w:cs="Times New Roman"/>
            <w:sz w:val="24"/>
            <w:szCs w:val="24"/>
          </w:rPr>
          <w:t xml:space="preserve"> PAs</w:t>
        </w:r>
      </w:ins>
      <w:ins w:id="1186" w:author="Bandana Shakya" w:date="2020-06-30T08:39:00Z">
        <w:r w:rsidR="002B2DF6">
          <w:rPr>
            <w:rFonts w:ascii="Times New Roman" w:hAnsi="Times New Roman" w:cs="Times New Roman"/>
            <w:sz w:val="24"/>
            <w:szCs w:val="24"/>
          </w:rPr>
          <w:t xml:space="preserve">, and </w:t>
        </w:r>
      </w:ins>
      <w:ins w:id="1187" w:author="Bandana Shakya" w:date="2020-06-26T15:56:00Z">
        <w:r w:rsidR="0025380B">
          <w:rPr>
            <w:rFonts w:ascii="Times New Roman" w:hAnsi="Times New Roman" w:cs="Times New Roman"/>
            <w:sz w:val="24"/>
            <w:szCs w:val="24"/>
          </w:rPr>
          <w:t>were refrred to as key biodiversity areas</w:t>
        </w:r>
      </w:ins>
      <w:ins w:id="1188" w:author="Bandana Shakya" w:date="2020-06-30T08:40:00Z">
        <w:r w:rsidR="002B2DF6">
          <w:rPr>
            <w:rFonts w:ascii="Times New Roman" w:hAnsi="Times New Roman" w:cs="Times New Roman"/>
            <w:sz w:val="24"/>
            <w:szCs w:val="24"/>
          </w:rPr>
          <w:t xml:space="preserve"> with several of them </w:t>
        </w:r>
      </w:ins>
      <w:ins w:id="1189" w:author="Bandana Shakya" w:date="2020-06-26T15:56:00Z">
        <w:r w:rsidR="0025380B">
          <w:rPr>
            <w:rFonts w:ascii="Times New Roman" w:hAnsi="Times New Roman" w:cs="Times New Roman"/>
            <w:sz w:val="24"/>
            <w:szCs w:val="24"/>
          </w:rPr>
          <w:t>located in the Hponkanrazi Wildlife Sanctuary conne</w:t>
        </w:r>
      </w:ins>
      <w:ins w:id="1190" w:author="Bandana Shakya" w:date="2020-06-26T15:57:00Z">
        <w:r w:rsidR="0025380B">
          <w:rPr>
            <w:rFonts w:ascii="Times New Roman" w:hAnsi="Times New Roman" w:cs="Times New Roman"/>
            <w:sz w:val="24"/>
            <w:szCs w:val="24"/>
          </w:rPr>
          <w:t xml:space="preserve">cting NNP-TR and HKNP. </w:t>
        </w:r>
      </w:ins>
      <w:del w:id="1191" w:author="Bandana Shakya" w:date="2020-06-26T15:57:00Z">
        <w:r w:rsidR="003B121C" w:rsidDel="0025380B">
          <w:rPr>
            <w:rFonts w:ascii="Times New Roman" w:hAnsi="Times New Roman" w:cs="Times New Roman"/>
            <w:sz w:val="24"/>
            <w:szCs w:val="24"/>
          </w:rPr>
          <w:delText xml:space="preserve"> </w:delText>
        </w:r>
      </w:del>
      <w:del w:id="1192" w:author="Bandana Shakya" w:date="2020-06-26T15:52:00Z">
        <w:r w:rsidR="003B121C" w:rsidRPr="005C58B2" w:rsidDel="00F132BD">
          <w:rPr>
            <w:rFonts w:ascii="Times New Roman" w:hAnsi="Times New Roman" w:cs="Times New Roman"/>
            <w:sz w:val="24"/>
            <w:szCs w:val="24"/>
          </w:rPr>
          <w:delText>These globally important species use wider habitat across the national boundaries</w:delText>
        </w:r>
      </w:del>
      <w:del w:id="1193" w:author="Bandana Shakya" w:date="2020-06-16T14:24:00Z">
        <w:r w:rsidR="003B121C" w:rsidRPr="005C58B2" w:rsidDel="0057418D">
          <w:rPr>
            <w:rFonts w:ascii="Times New Roman" w:hAnsi="Times New Roman" w:cs="Times New Roman"/>
            <w:sz w:val="24"/>
            <w:szCs w:val="24"/>
          </w:rPr>
          <w:delText xml:space="preserve"> and are </w:delText>
        </w:r>
      </w:del>
      <w:del w:id="1194" w:author="Bandana Shakya" w:date="2020-06-26T15:52:00Z">
        <w:r w:rsidR="007C1064" w:rsidDel="00F132BD">
          <w:rPr>
            <w:rFonts w:ascii="Times New Roman" w:hAnsi="Times New Roman" w:cs="Times New Roman"/>
            <w:sz w:val="24"/>
            <w:szCs w:val="24"/>
          </w:rPr>
          <w:delText xml:space="preserve">distributed in </w:delText>
        </w:r>
        <w:r w:rsidR="003B121C" w:rsidRPr="005C58B2" w:rsidDel="00F132BD">
          <w:rPr>
            <w:rFonts w:ascii="Times New Roman" w:hAnsi="Times New Roman" w:cs="Times New Roman"/>
            <w:sz w:val="24"/>
            <w:szCs w:val="24"/>
          </w:rPr>
          <w:delText xml:space="preserve">more than one protected areas </w:delText>
        </w:r>
        <w:r w:rsidR="003B121C" w:rsidDel="00F132BD">
          <w:rPr>
            <w:rFonts w:ascii="Times New Roman" w:hAnsi="Times New Roman" w:cs="Times New Roman"/>
            <w:sz w:val="24"/>
            <w:szCs w:val="24"/>
          </w:rPr>
          <w:delText xml:space="preserve">in the </w:delText>
        </w:r>
        <w:r w:rsidR="003B121C" w:rsidRPr="005C58B2" w:rsidDel="00F132BD">
          <w:rPr>
            <w:rFonts w:ascii="Times New Roman" w:hAnsi="Times New Roman" w:cs="Times New Roman"/>
            <w:sz w:val="24"/>
            <w:szCs w:val="24"/>
          </w:rPr>
          <w:delText>landscape</w:delText>
        </w:r>
        <w:r w:rsidR="003B121C" w:rsidDel="00F132BD">
          <w:rPr>
            <w:rFonts w:ascii="Times New Roman" w:hAnsi="Times New Roman" w:cs="Times New Roman"/>
            <w:sz w:val="24"/>
            <w:szCs w:val="24"/>
          </w:rPr>
          <w:delText xml:space="preserve"> </w:delText>
        </w:r>
        <w:r w:rsidR="003B121C" w:rsidDel="00F132BD">
          <w:rPr>
            <w:rFonts w:ascii="Times New Roman" w:hAnsi="Times New Roman" w:cs="Times New Roman"/>
            <w:sz w:val="24"/>
            <w:szCs w:val="24"/>
          </w:rPr>
          <w:fldChar w:fldCharType="begin" w:fldLock="1"/>
        </w:r>
        <w:r w:rsidR="003B121C" w:rsidDel="00F132BD">
          <w:rPr>
            <w:rFonts w:ascii="Times New Roman" w:hAnsi="Times New Roman" w:cs="Times New Roman"/>
            <w:sz w:val="24"/>
            <w:szCs w:val="24"/>
          </w:rPr>
          <w:delInstrText>ADDIN CSL_CITATION {"citationItems":[{"id":"ITEM-1","itemData":{"DOI":"10.1080/24749508.2019.1610840","author":[{"dropping-particle":"","family":"Uddin","given":"Kabir","non-dropping-particle":"","parse-names":false,"suffix":""},{"dropping-particle":"","family":"Chettri","given":"Nakul","non-dropping-particle":"","parse-names":false,"suffix":""},{"dropping-particle":"","family":"Yang","given":"Yongping","non-dropping-particle":"","parse-names":false,"suffix":""},{"dropping-particle":"","family":"Lodhi","given":"Mahendra Singh","non-dropping-particle":"","parse-names":false,"suffix":""},{"dropping-particle":"","family":"Htun","given":"Zaw","non-dropping-particle":"","parse-names":false,"suffix":""},{"dropping-particle":"","family":"Sharma","given":"Eklabya","non-dropping-particle":"","parse-names":false,"suffix":""}],"container-title":"Geology, Ecology, and Landscapes","id":"ITEM-1","issue":"00","issued":{"date-parts":[["2019"]]},"page":"1-16","publisher":"Taylor &amp; Francis","title":"Integrating geospatial tools and species for conservation planning in a data-poor region of the Far Eastern Himalayas","type":"article-journal","volume":"00"},"uris":["http://www.mendeley.com/documents/?uuid=8414d9af-428e-4e4a-8522-3c9486c82495"]}],"mendeley":{"formattedCitation":"(Uddin et al., 2019)","plainTextFormattedCitation":"(Uddin et al., 2019)","previouslyFormattedCitation":"(Uddin et al., 2019)"},"properties":{"noteIndex":0},"schema":"https://github.com/citation-style-language/schema/raw/master/csl-citation.json"}</w:delInstrText>
        </w:r>
        <w:r w:rsidR="003B121C" w:rsidDel="00F132BD">
          <w:rPr>
            <w:rFonts w:ascii="Times New Roman" w:hAnsi="Times New Roman" w:cs="Times New Roman"/>
            <w:sz w:val="24"/>
            <w:szCs w:val="24"/>
          </w:rPr>
          <w:fldChar w:fldCharType="separate"/>
        </w:r>
        <w:r w:rsidR="003B121C" w:rsidRPr="00104D00" w:rsidDel="00F132BD">
          <w:rPr>
            <w:rFonts w:ascii="Times New Roman" w:hAnsi="Times New Roman" w:cs="Times New Roman"/>
            <w:noProof/>
            <w:sz w:val="24"/>
            <w:szCs w:val="24"/>
          </w:rPr>
          <w:delText>(Uddin et al., 2019)</w:delText>
        </w:r>
        <w:r w:rsidR="003B121C" w:rsidDel="00F132BD">
          <w:rPr>
            <w:rFonts w:ascii="Times New Roman" w:hAnsi="Times New Roman" w:cs="Times New Roman"/>
            <w:sz w:val="24"/>
            <w:szCs w:val="24"/>
          </w:rPr>
          <w:fldChar w:fldCharType="end"/>
        </w:r>
        <w:r w:rsidR="003B121C" w:rsidRPr="005C58B2" w:rsidDel="00F132BD">
          <w:rPr>
            <w:rFonts w:ascii="Times New Roman" w:hAnsi="Times New Roman" w:cs="Times New Roman"/>
            <w:sz w:val="24"/>
            <w:szCs w:val="24"/>
          </w:rPr>
          <w:delText>.</w:delText>
        </w:r>
        <w:r w:rsidR="00625BBE" w:rsidDel="00F132BD">
          <w:rPr>
            <w:rFonts w:ascii="Times New Roman" w:hAnsi="Times New Roman" w:cs="Times New Roman"/>
            <w:sz w:val="24"/>
            <w:szCs w:val="24"/>
          </w:rPr>
          <w:delText xml:space="preserve"> </w:delText>
        </w:r>
      </w:del>
      <w:r w:rsidR="00A03002" w:rsidRPr="00A03002">
        <w:rPr>
          <w:rFonts w:ascii="Times New Roman" w:hAnsi="Times New Roman" w:cs="Times New Roman"/>
          <w:color w:val="000000" w:themeColor="text1"/>
          <w:sz w:val="24"/>
          <w:szCs w:val="24"/>
        </w:rPr>
        <w:t xml:space="preserve">The </w:t>
      </w:r>
      <w:ins w:id="1195" w:author="Bandana Shakya" w:date="2020-06-16T14:25:00Z">
        <w:r w:rsidR="0057418D">
          <w:rPr>
            <w:rFonts w:ascii="Times New Roman" w:hAnsi="Times New Roman" w:cs="Times New Roman"/>
            <w:color w:val="000000" w:themeColor="text1"/>
            <w:sz w:val="24"/>
            <w:szCs w:val="24"/>
          </w:rPr>
          <w:t xml:space="preserve">SPHs in </w:t>
        </w:r>
      </w:ins>
      <w:r w:rsidR="00913761">
        <w:rPr>
          <w:rFonts w:ascii="Times New Roman" w:hAnsi="Times New Roman" w:cs="Times New Roman"/>
          <w:color w:val="000000" w:themeColor="text1"/>
          <w:sz w:val="24"/>
          <w:szCs w:val="24"/>
        </w:rPr>
        <w:t>NNP-TR</w:t>
      </w:r>
      <w:r w:rsidR="00A03002" w:rsidRPr="00A03002">
        <w:rPr>
          <w:rFonts w:ascii="Times New Roman" w:hAnsi="Times New Roman" w:cs="Times New Roman"/>
          <w:color w:val="000000" w:themeColor="text1"/>
          <w:sz w:val="24"/>
          <w:szCs w:val="24"/>
        </w:rPr>
        <w:t xml:space="preserve"> </w:t>
      </w:r>
      <w:ins w:id="1196" w:author="Bandana Shakya" w:date="2020-06-16T14:25:00Z">
        <w:r w:rsidR="0057418D">
          <w:rPr>
            <w:rFonts w:ascii="Times New Roman" w:hAnsi="Times New Roman" w:cs="Times New Roman"/>
            <w:color w:val="000000" w:themeColor="text1"/>
            <w:sz w:val="24"/>
            <w:szCs w:val="24"/>
          </w:rPr>
          <w:t xml:space="preserve">highlighted </w:t>
        </w:r>
      </w:ins>
      <w:del w:id="1197" w:author="Bandana Shakya" w:date="2020-06-16T14:25:00Z">
        <w:r w:rsidR="00625BBE" w:rsidDel="0057418D">
          <w:rPr>
            <w:rFonts w:ascii="Times New Roman" w:hAnsi="Times New Roman" w:cs="Times New Roman"/>
            <w:color w:val="000000" w:themeColor="text1"/>
            <w:sz w:val="24"/>
            <w:szCs w:val="24"/>
          </w:rPr>
          <w:delText xml:space="preserve">was considered </w:delText>
        </w:r>
        <w:r w:rsidR="00A03002" w:rsidRPr="00A03002" w:rsidDel="0057418D">
          <w:rPr>
            <w:rFonts w:ascii="Times New Roman" w:hAnsi="Times New Roman" w:cs="Times New Roman"/>
            <w:color w:val="000000" w:themeColor="text1"/>
            <w:sz w:val="24"/>
            <w:szCs w:val="24"/>
          </w:rPr>
          <w:delText>importa</w:delText>
        </w:r>
      </w:del>
      <w:del w:id="1198" w:author="Bandana Shakya" w:date="2020-06-16T14:26:00Z">
        <w:r w:rsidR="00A03002" w:rsidRPr="00A03002" w:rsidDel="0057418D">
          <w:rPr>
            <w:rFonts w:ascii="Times New Roman" w:hAnsi="Times New Roman" w:cs="Times New Roman"/>
            <w:color w:val="000000" w:themeColor="text1"/>
            <w:sz w:val="24"/>
            <w:szCs w:val="24"/>
          </w:rPr>
          <w:delText xml:space="preserve">nt migratory </w:delText>
        </w:r>
      </w:del>
      <w:r w:rsidR="00CB3784">
        <w:rPr>
          <w:rFonts w:ascii="Times New Roman" w:hAnsi="Times New Roman" w:cs="Times New Roman"/>
          <w:color w:val="000000" w:themeColor="text1"/>
          <w:sz w:val="24"/>
          <w:szCs w:val="24"/>
        </w:rPr>
        <w:t xml:space="preserve">habitat </w:t>
      </w:r>
      <w:ins w:id="1199" w:author="Bandana Shakya" w:date="2020-06-16T14:26:00Z">
        <w:r w:rsidR="0057418D">
          <w:rPr>
            <w:rFonts w:ascii="Times New Roman" w:hAnsi="Times New Roman" w:cs="Times New Roman"/>
            <w:color w:val="000000" w:themeColor="text1"/>
            <w:sz w:val="24"/>
            <w:szCs w:val="24"/>
          </w:rPr>
          <w:t xml:space="preserve">of </w:t>
        </w:r>
      </w:ins>
      <w:del w:id="1200" w:author="Bandana Shakya" w:date="2020-06-16T14:26:00Z">
        <w:r w:rsidR="00CB3784" w:rsidDel="0057418D">
          <w:rPr>
            <w:rFonts w:ascii="Times New Roman" w:hAnsi="Times New Roman" w:cs="Times New Roman"/>
            <w:color w:val="000000" w:themeColor="text1"/>
            <w:sz w:val="24"/>
            <w:szCs w:val="24"/>
          </w:rPr>
          <w:delText xml:space="preserve">for </w:delText>
        </w:r>
      </w:del>
      <w:r w:rsidR="00765157" w:rsidRPr="001A4D15">
        <w:rPr>
          <w:rFonts w:ascii="Times New Roman" w:hAnsi="Times New Roman" w:cs="Times New Roman"/>
          <w:color w:val="000000" w:themeColor="text1"/>
          <w:sz w:val="24"/>
          <w:szCs w:val="24"/>
        </w:rPr>
        <w:t xml:space="preserve">globally threatened </w:t>
      </w:r>
      <w:ins w:id="1201" w:author="Bandana Shakya" w:date="2020-06-16T14:26:00Z">
        <w:r w:rsidR="0057418D">
          <w:rPr>
            <w:rFonts w:ascii="Times New Roman" w:hAnsi="Times New Roman" w:cs="Times New Roman"/>
            <w:color w:val="000000" w:themeColor="text1"/>
            <w:sz w:val="24"/>
            <w:szCs w:val="24"/>
          </w:rPr>
          <w:t xml:space="preserve">and migratory </w:t>
        </w:r>
      </w:ins>
      <w:r w:rsidR="00132163">
        <w:rPr>
          <w:rFonts w:ascii="Times New Roman" w:hAnsi="Times New Roman" w:cs="Times New Roman"/>
          <w:color w:val="000000" w:themeColor="text1"/>
          <w:sz w:val="24"/>
          <w:szCs w:val="24"/>
        </w:rPr>
        <w:t>b</w:t>
      </w:r>
      <w:r w:rsidR="00765157" w:rsidRPr="001A4D15">
        <w:rPr>
          <w:rFonts w:ascii="Times New Roman" w:hAnsi="Times New Roman" w:cs="Times New Roman"/>
          <w:color w:val="000000" w:themeColor="text1"/>
          <w:sz w:val="24"/>
          <w:szCs w:val="24"/>
        </w:rPr>
        <w:t xml:space="preserve">lack-necked </w:t>
      </w:r>
      <w:r w:rsidR="00132163">
        <w:rPr>
          <w:rFonts w:ascii="Times New Roman" w:hAnsi="Times New Roman" w:cs="Times New Roman"/>
          <w:color w:val="000000" w:themeColor="text1"/>
          <w:sz w:val="24"/>
          <w:szCs w:val="24"/>
        </w:rPr>
        <w:t>c</w:t>
      </w:r>
      <w:r w:rsidR="00765157" w:rsidRPr="001A4D15">
        <w:rPr>
          <w:rFonts w:ascii="Times New Roman" w:hAnsi="Times New Roman" w:cs="Times New Roman"/>
          <w:color w:val="000000" w:themeColor="text1"/>
          <w:sz w:val="24"/>
          <w:szCs w:val="24"/>
        </w:rPr>
        <w:t>rane</w:t>
      </w:r>
      <w:r w:rsidR="00CA0236" w:rsidRPr="001A4D15">
        <w:rPr>
          <w:rFonts w:ascii="Times New Roman" w:hAnsi="Times New Roman" w:cs="Times New Roman"/>
          <w:color w:val="000000" w:themeColor="text1"/>
          <w:sz w:val="24"/>
          <w:szCs w:val="24"/>
        </w:rPr>
        <w:t xml:space="preserve"> (</w:t>
      </w:r>
      <w:r w:rsidR="00CA0236" w:rsidRPr="001A4D15">
        <w:rPr>
          <w:rFonts w:ascii="Times New Roman" w:hAnsi="Times New Roman" w:cs="Times New Roman"/>
          <w:i/>
          <w:color w:val="000000" w:themeColor="text1"/>
          <w:sz w:val="24"/>
          <w:szCs w:val="24"/>
        </w:rPr>
        <w:t>G</w:t>
      </w:r>
      <w:r w:rsidR="00765157" w:rsidRPr="001A4D15">
        <w:rPr>
          <w:rFonts w:ascii="Times New Roman" w:hAnsi="Times New Roman" w:cs="Times New Roman"/>
          <w:i/>
          <w:color w:val="000000" w:themeColor="text1"/>
          <w:sz w:val="24"/>
          <w:szCs w:val="24"/>
        </w:rPr>
        <w:t>rus nigricollis</w:t>
      </w:r>
      <w:r w:rsidR="00CA0236" w:rsidRPr="001A4D15">
        <w:rPr>
          <w:rFonts w:ascii="Times New Roman" w:hAnsi="Times New Roman" w:cs="Times New Roman"/>
          <w:color w:val="000000" w:themeColor="text1"/>
          <w:sz w:val="24"/>
          <w:szCs w:val="24"/>
        </w:rPr>
        <w:t>)</w:t>
      </w:r>
      <w:r w:rsidR="00132163">
        <w:rPr>
          <w:rFonts w:ascii="Times New Roman" w:hAnsi="Times New Roman" w:cs="Times New Roman"/>
          <w:color w:val="000000" w:themeColor="text1"/>
          <w:sz w:val="24"/>
          <w:szCs w:val="24"/>
        </w:rPr>
        <w:t>, b</w:t>
      </w:r>
      <w:r w:rsidR="00765157" w:rsidRPr="001A4D15">
        <w:rPr>
          <w:rFonts w:ascii="Times New Roman" w:hAnsi="Times New Roman" w:cs="Times New Roman"/>
          <w:color w:val="000000" w:themeColor="text1"/>
          <w:sz w:val="24"/>
          <w:szCs w:val="24"/>
        </w:rPr>
        <w:t xml:space="preserve">lyth's </w:t>
      </w:r>
      <w:r w:rsidR="00132163">
        <w:rPr>
          <w:rFonts w:ascii="Times New Roman" w:hAnsi="Times New Roman" w:cs="Times New Roman"/>
          <w:color w:val="000000" w:themeColor="text1"/>
          <w:sz w:val="24"/>
          <w:szCs w:val="24"/>
        </w:rPr>
        <w:t>t</w:t>
      </w:r>
      <w:r w:rsidR="00765157" w:rsidRPr="001A4D15">
        <w:rPr>
          <w:rFonts w:ascii="Times New Roman" w:hAnsi="Times New Roman" w:cs="Times New Roman"/>
          <w:color w:val="000000" w:themeColor="text1"/>
          <w:sz w:val="24"/>
          <w:szCs w:val="24"/>
        </w:rPr>
        <w:t xml:space="preserve">ragopan </w:t>
      </w:r>
      <w:r w:rsidR="00CA0236" w:rsidRPr="001A4D15">
        <w:rPr>
          <w:rFonts w:ascii="Times New Roman" w:hAnsi="Times New Roman" w:cs="Times New Roman"/>
          <w:color w:val="000000" w:themeColor="text1"/>
          <w:sz w:val="24"/>
          <w:szCs w:val="24"/>
        </w:rPr>
        <w:t>(</w:t>
      </w:r>
      <w:r w:rsidR="00765157" w:rsidRPr="001A4D15">
        <w:rPr>
          <w:rFonts w:ascii="Times New Roman" w:hAnsi="Times New Roman" w:cs="Times New Roman"/>
          <w:i/>
          <w:color w:val="000000" w:themeColor="text1"/>
          <w:sz w:val="24"/>
          <w:szCs w:val="24"/>
        </w:rPr>
        <w:t>Tragopan blythii</w:t>
      </w:r>
      <w:r w:rsidR="00CA0236" w:rsidRPr="001A4D15">
        <w:rPr>
          <w:rFonts w:ascii="Times New Roman" w:hAnsi="Times New Roman" w:cs="Times New Roman"/>
          <w:color w:val="000000" w:themeColor="text1"/>
          <w:sz w:val="24"/>
          <w:szCs w:val="24"/>
        </w:rPr>
        <w:t>)</w:t>
      </w:r>
      <w:r w:rsidR="00765157" w:rsidRPr="001A4D15">
        <w:rPr>
          <w:rFonts w:ascii="Times New Roman" w:hAnsi="Times New Roman" w:cs="Times New Roman"/>
          <w:color w:val="000000" w:themeColor="text1"/>
          <w:sz w:val="24"/>
          <w:szCs w:val="24"/>
        </w:rPr>
        <w:t xml:space="preserve">, </w:t>
      </w:r>
      <w:r w:rsidR="00132163">
        <w:rPr>
          <w:rFonts w:ascii="Times New Roman" w:hAnsi="Times New Roman" w:cs="Times New Roman"/>
          <w:color w:val="000000" w:themeColor="text1"/>
          <w:sz w:val="24"/>
          <w:szCs w:val="24"/>
        </w:rPr>
        <w:t>b</w:t>
      </w:r>
      <w:r w:rsidR="00765157" w:rsidRPr="001A4D15">
        <w:rPr>
          <w:rFonts w:ascii="Times New Roman" w:hAnsi="Times New Roman" w:cs="Times New Roman"/>
          <w:color w:val="000000" w:themeColor="text1"/>
          <w:sz w:val="24"/>
          <w:szCs w:val="24"/>
        </w:rPr>
        <w:t xml:space="preserve">lack-faced </w:t>
      </w:r>
      <w:r w:rsidR="00132163">
        <w:rPr>
          <w:rFonts w:ascii="Times New Roman" w:hAnsi="Times New Roman" w:cs="Times New Roman"/>
          <w:color w:val="000000" w:themeColor="text1"/>
          <w:sz w:val="24"/>
          <w:szCs w:val="24"/>
        </w:rPr>
        <w:t>w</w:t>
      </w:r>
      <w:r w:rsidR="00765157" w:rsidRPr="001A4D15">
        <w:rPr>
          <w:rFonts w:ascii="Times New Roman" w:hAnsi="Times New Roman" w:cs="Times New Roman"/>
          <w:color w:val="000000" w:themeColor="text1"/>
          <w:sz w:val="24"/>
          <w:szCs w:val="24"/>
        </w:rPr>
        <w:t>arbler</w:t>
      </w:r>
      <w:r w:rsidR="00CA0236" w:rsidRPr="001A4D15">
        <w:rPr>
          <w:rFonts w:ascii="Times New Roman" w:hAnsi="Times New Roman" w:cs="Times New Roman"/>
          <w:color w:val="000000" w:themeColor="text1"/>
          <w:sz w:val="24"/>
          <w:szCs w:val="24"/>
        </w:rPr>
        <w:t xml:space="preserve"> (</w:t>
      </w:r>
      <w:r w:rsidR="00765157" w:rsidRPr="001A4D15">
        <w:rPr>
          <w:rFonts w:ascii="Times New Roman" w:hAnsi="Times New Roman" w:cs="Times New Roman"/>
          <w:i/>
          <w:color w:val="000000" w:themeColor="text1"/>
          <w:sz w:val="24"/>
          <w:szCs w:val="24"/>
        </w:rPr>
        <w:t>Abroscopus schisticeps</w:t>
      </w:r>
      <w:r w:rsidR="00CA0236" w:rsidRPr="001A4D15">
        <w:rPr>
          <w:rFonts w:ascii="Times New Roman" w:hAnsi="Times New Roman" w:cs="Times New Roman"/>
          <w:color w:val="000000" w:themeColor="text1"/>
          <w:sz w:val="24"/>
          <w:szCs w:val="24"/>
        </w:rPr>
        <w:t>)</w:t>
      </w:r>
      <w:r w:rsidR="00D1255C" w:rsidRPr="001A4D15">
        <w:rPr>
          <w:rFonts w:ascii="Times New Roman" w:hAnsi="Times New Roman" w:cs="Times New Roman"/>
          <w:color w:val="000000" w:themeColor="text1"/>
          <w:sz w:val="24"/>
          <w:szCs w:val="24"/>
        </w:rPr>
        <w:t xml:space="preserve">, and </w:t>
      </w:r>
      <w:r w:rsidR="00CB3784">
        <w:rPr>
          <w:rFonts w:ascii="Times New Roman" w:hAnsi="Times New Roman" w:cs="Times New Roman"/>
          <w:color w:val="000000" w:themeColor="text1"/>
          <w:sz w:val="24"/>
          <w:szCs w:val="24"/>
        </w:rPr>
        <w:t>other</w:t>
      </w:r>
      <w:del w:id="1202" w:author="Bandana Shakya" w:date="2020-06-30T08:42:00Z">
        <w:r w:rsidR="00CB3784" w:rsidDel="008F1C15">
          <w:rPr>
            <w:rFonts w:ascii="Times New Roman" w:hAnsi="Times New Roman" w:cs="Times New Roman"/>
            <w:color w:val="000000" w:themeColor="text1"/>
            <w:sz w:val="24"/>
            <w:szCs w:val="24"/>
          </w:rPr>
          <w:delText>s</w:delText>
        </w:r>
      </w:del>
      <w:ins w:id="1203" w:author="Bandana Shakya" w:date="2020-06-16T14:26:00Z">
        <w:r w:rsidR="0057418D">
          <w:rPr>
            <w:rFonts w:ascii="Times New Roman" w:hAnsi="Times New Roman" w:cs="Times New Roman"/>
            <w:color w:val="000000" w:themeColor="text1"/>
            <w:sz w:val="24"/>
            <w:szCs w:val="24"/>
          </w:rPr>
          <w:t xml:space="preserve"> </w:t>
        </w:r>
      </w:ins>
      <w:del w:id="1204" w:author="Bandana Shakya" w:date="2020-06-26T15:58:00Z">
        <w:r w:rsidR="00D1255C" w:rsidRPr="001A4D15" w:rsidDel="007267E7">
          <w:rPr>
            <w:rFonts w:ascii="Times New Roman" w:hAnsi="Times New Roman" w:cs="Times New Roman"/>
            <w:color w:val="000000" w:themeColor="text1"/>
            <w:sz w:val="24"/>
            <w:szCs w:val="24"/>
          </w:rPr>
          <w:delText xml:space="preserve"> </w:delText>
        </w:r>
        <w:r w:rsidR="00D1255C" w:rsidRPr="001A4D15" w:rsidDel="007267E7">
          <w:rPr>
            <w:rFonts w:ascii="Times New Roman" w:hAnsi="Times New Roman" w:cs="Times New Roman"/>
            <w:color w:val="000000" w:themeColor="text1"/>
            <w:sz w:val="24"/>
            <w:szCs w:val="24"/>
          </w:rPr>
          <w:fldChar w:fldCharType="begin" w:fldLock="1"/>
        </w:r>
        <w:r w:rsidR="00752227" w:rsidRPr="001A4D15" w:rsidDel="007267E7">
          <w:rPr>
            <w:rFonts w:ascii="Times New Roman" w:hAnsi="Times New Roman" w:cs="Times New Roman"/>
            <w:color w:val="000000" w:themeColor="text1"/>
            <w:sz w:val="24"/>
            <w:szCs w:val="24"/>
          </w:rPr>
          <w:delInstrText>ADDIN CSL_CITATION {"citationItems":[{"id":"ITEM-1","itemData":{"abstract":"We report significant records from several years of opportunistic observations (2004-2009) and a bird survey (2008-2009) from the low, mid- and higher elevations of Namdapha National Park and its adjoining forests. Namdapha is situated in the north-east Indian state of Arunachal Pradesh, in the Indo-Myanmar global biodiversity hotspot. We report 62 species not recorded from the area previously, including globally threatened species such as Black-necked Crane Grus nigricollis and Blyth's Tragopan Tragopan blythii, as well as significant extensions of range of species such as Black-faced Warbler Abroscopus schisticeps. Based on previously published reports and our own records, we compiled a checklist ofthe birds of Namdapha and surrounding areas of 491 species. We also provide the local vernacular names of species and species groups for 198 species based on extensive interviews with the resident Lisu community. Our findings suggest that further surveys are needed in the montane forests of the Eastern Himalaya to document the birdlife of the region fully.","author":[{"dropping-particle":"","family":"Srinivasan","given":"U","non-dropping-particle":"","parse-names":false,"suffix":""},{"dropping-particle":"","family":"Dalvi","given":"S","non-dropping-particle":"","parse-names":false,"suffix":""},{"dropping-particle":"","family":"Naniwadekar","given":"R","non-dropping-particle":"","parse-names":false,"suffix":""},{"dropping-particle":"","family":"Anand","given":"M O","non-dropping-particle":"","parse-names":false,"suffix":""},{"dropping-particle":"","family":"Datta","given":"A","non-dropping-particle":"","parse-names":false,"suffix":""}],"container-title":"Forktail","id":"ITEM-1","issue":"26","issued":{"date-parts":[["2010"]]},"note":"Cited By :7\n\nExport Date: 4 March 2020","page":"92-116","publisher-place":"Nature Conservation Foundation, 3076/5, 4th Cross, Gokulam Park, Mysore - 570002, India","title":"The birds of Namdapha National Park and surrounding areas: Recent significant records and a checklist of the species","type":"article-journal"},"uris":["http://www.mendeley.com/documents/?uuid=c1837af6-5cac-4ac4-9e00-d7eac51bcc0b"]}],"mendeley":{"formattedCitation":"(Srinivasan, Dalvi, Naniwadekar, Anand, &amp; Datta, 2010)","manualFormatting":"(Srinivasan et al., 2010)","plainTextFormattedCitation":"(Srinivasan, Dalvi, Naniwadekar, Anand, &amp; Datta, 2010)","previouslyFormattedCitation":"(Srinivasan, Dalvi, Naniwadekar, Anand, &amp; Datta, 2010)"},"properties":{"noteIndex":0},"schema":"https://github.com/citation-style-language/schema/raw/master/csl-citation.json"}</w:delInstrText>
        </w:r>
        <w:r w:rsidR="00D1255C" w:rsidRPr="001A4D15" w:rsidDel="007267E7">
          <w:rPr>
            <w:rFonts w:ascii="Times New Roman" w:hAnsi="Times New Roman" w:cs="Times New Roman"/>
            <w:color w:val="000000" w:themeColor="text1"/>
            <w:sz w:val="24"/>
            <w:szCs w:val="24"/>
          </w:rPr>
          <w:fldChar w:fldCharType="separate"/>
        </w:r>
        <w:r w:rsidR="00D1255C" w:rsidRPr="001A4D15" w:rsidDel="007267E7">
          <w:rPr>
            <w:rFonts w:ascii="Times New Roman" w:hAnsi="Times New Roman" w:cs="Times New Roman"/>
            <w:noProof/>
            <w:color w:val="000000" w:themeColor="text1"/>
            <w:sz w:val="24"/>
            <w:szCs w:val="24"/>
          </w:rPr>
          <w:delText>(Srinivasan et al., 2010)</w:delText>
        </w:r>
        <w:r w:rsidR="00D1255C" w:rsidRPr="001A4D15" w:rsidDel="007267E7">
          <w:rPr>
            <w:rFonts w:ascii="Times New Roman" w:hAnsi="Times New Roman" w:cs="Times New Roman"/>
            <w:color w:val="000000" w:themeColor="text1"/>
            <w:sz w:val="24"/>
            <w:szCs w:val="24"/>
          </w:rPr>
          <w:fldChar w:fldCharType="end"/>
        </w:r>
      </w:del>
      <w:del w:id="1205" w:author="Bandana Shakya" w:date="2020-06-16T14:28:00Z">
        <w:r w:rsidR="00A03002" w:rsidRPr="001A4D15" w:rsidDel="00E0768C">
          <w:rPr>
            <w:rFonts w:ascii="Times New Roman" w:hAnsi="Times New Roman" w:cs="Times New Roman"/>
            <w:color w:val="000000" w:themeColor="text1"/>
            <w:sz w:val="24"/>
            <w:szCs w:val="24"/>
          </w:rPr>
          <w:delText>.</w:delText>
        </w:r>
      </w:del>
      <w:del w:id="1206" w:author="Bandana Shakya" w:date="2020-06-16T14:26:00Z">
        <w:r w:rsidR="00D1255C" w:rsidRPr="001A4D15" w:rsidDel="00E93C0D">
          <w:rPr>
            <w:rFonts w:ascii="Times New Roman" w:hAnsi="Times New Roman" w:cs="Times New Roman"/>
            <w:color w:val="000000" w:themeColor="text1"/>
            <w:sz w:val="24"/>
            <w:szCs w:val="24"/>
          </w:rPr>
          <w:delText xml:space="preserve"> </w:delText>
        </w:r>
      </w:del>
      <w:del w:id="1207" w:author="Bandana Shakya" w:date="2020-06-16T14:27:00Z">
        <w:r w:rsidR="00B63167" w:rsidRPr="001A4D15" w:rsidDel="00E93C0D">
          <w:rPr>
            <w:rFonts w:ascii="Times New Roman" w:hAnsi="Times New Roman" w:cs="Times New Roman"/>
            <w:color w:val="000000" w:themeColor="text1"/>
            <w:sz w:val="24"/>
            <w:szCs w:val="24"/>
          </w:rPr>
          <w:delText xml:space="preserve">It also provided </w:delText>
        </w:r>
      </w:del>
      <w:del w:id="1208" w:author="Bandana Shakya" w:date="2020-06-16T14:28:00Z">
        <w:r w:rsidR="00B63167" w:rsidRPr="001A4D15" w:rsidDel="00E0768C">
          <w:rPr>
            <w:rFonts w:ascii="Times New Roman" w:hAnsi="Times New Roman" w:cs="Times New Roman"/>
            <w:color w:val="000000" w:themeColor="text1"/>
            <w:sz w:val="24"/>
            <w:szCs w:val="24"/>
          </w:rPr>
          <w:delText>habitat</w:delText>
        </w:r>
      </w:del>
      <w:del w:id="1209" w:author="Bandana Shakya" w:date="2020-06-16T14:27:00Z">
        <w:r w:rsidR="00B63167" w:rsidRPr="001A4D15" w:rsidDel="00E93C0D">
          <w:rPr>
            <w:rFonts w:ascii="Times New Roman" w:hAnsi="Times New Roman" w:cs="Times New Roman"/>
            <w:color w:val="000000" w:themeColor="text1"/>
            <w:sz w:val="24"/>
            <w:szCs w:val="24"/>
          </w:rPr>
          <w:delText xml:space="preserve"> </w:delText>
        </w:r>
      </w:del>
      <w:del w:id="1210" w:author="Bandana Shakya" w:date="2020-06-26T16:00:00Z">
        <w:r w:rsidR="00B63167" w:rsidRPr="001A4D15" w:rsidDel="00571152">
          <w:rPr>
            <w:rFonts w:ascii="Times New Roman" w:hAnsi="Times New Roman" w:cs="Times New Roman"/>
            <w:color w:val="000000" w:themeColor="text1"/>
            <w:sz w:val="24"/>
            <w:szCs w:val="24"/>
          </w:rPr>
          <w:delText xml:space="preserve">for </w:delText>
        </w:r>
      </w:del>
      <w:del w:id="1211" w:author="Bandana Shakya" w:date="2020-06-30T08:42:00Z">
        <w:r w:rsidR="00B63167" w:rsidRPr="001A4D15" w:rsidDel="008F1C15">
          <w:rPr>
            <w:rFonts w:ascii="Times New Roman" w:hAnsi="Times New Roman" w:cs="Times New Roman"/>
            <w:color w:val="000000" w:themeColor="text1"/>
            <w:sz w:val="24"/>
            <w:szCs w:val="24"/>
          </w:rPr>
          <w:delText xml:space="preserve">the </w:delText>
        </w:r>
      </w:del>
      <w:r w:rsidR="00B63167" w:rsidRPr="001A4D15">
        <w:rPr>
          <w:rFonts w:ascii="Times New Roman" w:hAnsi="Times New Roman" w:cs="Times New Roman"/>
          <w:color w:val="000000" w:themeColor="text1"/>
          <w:sz w:val="24"/>
          <w:szCs w:val="24"/>
        </w:rPr>
        <w:t xml:space="preserve">rare </w:t>
      </w:r>
      <w:ins w:id="1212" w:author="Bandana Shakya" w:date="2020-06-30T08:42:00Z">
        <w:r w:rsidR="008F1C15">
          <w:rPr>
            <w:rFonts w:ascii="Times New Roman" w:hAnsi="Times New Roman" w:cs="Times New Roman"/>
            <w:color w:val="000000" w:themeColor="text1"/>
            <w:sz w:val="24"/>
            <w:szCs w:val="24"/>
          </w:rPr>
          <w:t xml:space="preserve">species such as </w:t>
        </w:r>
      </w:ins>
      <w:r w:rsidR="00B63167" w:rsidRPr="001A4D15">
        <w:rPr>
          <w:rFonts w:ascii="Times New Roman" w:hAnsi="Times New Roman" w:cs="Times New Roman"/>
          <w:color w:val="000000" w:themeColor="text1"/>
          <w:sz w:val="24"/>
          <w:szCs w:val="24"/>
        </w:rPr>
        <w:t>root parasitic plant</w:t>
      </w:r>
      <w:ins w:id="1213" w:author="Bandana Shakya" w:date="2020-06-30T08:43:00Z">
        <w:r w:rsidR="008F1C15">
          <w:rPr>
            <w:rFonts w:ascii="Times New Roman" w:hAnsi="Times New Roman" w:cs="Times New Roman"/>
            <w:color w:val="000000" w:themeColor="text1"/>
            <w:sz w:val="24"/>
            <w:szCs w:val="24"/>
          </w:rPr>
          <w:t xml:space="preserve">- </w:t>
        </w:r>
      </w:ins>
      <w:del w:id="1214" w:author="Bandana Shakya" w:date="2020-06-30T08:43:00Z">
        <w:r w:rsidR="00B63167" w:rsidRPr="001A4D15" w:rsidDel="008F1C15">
          <w:rPr>
            <w:rFonts w:ascii="Times New Roman" w:hAnsi="Times New Roman" w:cs="Times New Roman"/>
            <w:color w:val="000000" w:themeColor="text1"/>
            <w:sz w:val="24"/>
            <w:szCs w:val="24"/>
          </w:rPr>
          <w:delText xml:space="preserve"> </w:delText>
        </w:r>
      </w:del>
      <w:r w:rsidR="00752227" w:rsidRPr="001A4D15">
        <w:rPr>
          <w:rFonts w:ascii="Times New Roman" w:hAnsi="Times New Roman" w:cs="Times New Roman"/>
          <w:i/>
          <w:color w:val="000000" w:themeColor="text1"/>
          <w:sz w:val="24"/>
          <w:szCs w:val="24"/>
        </w:rPr>
        <w:t>Sapira himalayana</w:t>
      </w:r>
      <w:r w:rsidR="00752227" w:rsidRPr="001A4D15">
        <w:rPr>
          <w:rFonts w:ascii="Times New Roman" w:hAnsi="Times New Roman" w:cs="Times New Roman"/>
          <w:color w:val="000000" w:themeColor="text1"/>
          <w:sz w:val="24"/>
          <w:szCs w:val="24"/>
        </w:rPr>
        <w:t xml:space="preserve"> </w:t>
      </w:r>
      <w:r w:rsidR="00752227" w:rsidRPr="001A4D15">
        <w:rPr>
          <w:rFonts w:ascii="Times New Roman" w:hAnsi="Times New Roman" w:cs="Times New Roman"/>
          <w:color w:val="000000" w:themeColor="text1"/>
          <w:sz w:val="24"/>
          <w:szCs w:val="24"/>
        </w:rPr>
        <w:fldChar w:fldCharType="begin" w:fldLock="1"/>
      </w:r>
      <w:r w:rsidR="00DE24EB">
        <w:rPr>
          <w:rFonts w:ascii="Times New Roman" w:hAnsi="Times New Roman" w:cs="Times New Roman"/>
          <w:color w:val="000000" w:themeColor="text1"/>
          <w:sz w:val="24"/>
          <w:szCs w:val="24"/>
        </w:rPr>
        <w:instrText>ADDIN CSL_CITATION {"citationItems":[{"id":"ITEM-1","itemData":{"author":[{"dropping-particle":"","family":"Adhikari","given":"D","non-dropping-particle":"","parse-names":false,"suffix":""},{"dropping-particle":"","family":"Arunachalam","given":"A","non-dropping-particle":"","parse-names":false,"suffix":""},{"dropping-particle":"","family":"Majumder","given":"M","non-dropping-particle":"","parse-names":false,"suffix":""},{"dropping-particle":"","family":"Sarmah","given":"R","non-dropping-particle":"","parse-names":false,"suffix":""},{"dropping-particle":"","family":"Khan","given":"M L","non-dropping-particle":"","parse-names":false,"suffix":""}],"container-title":"Current Science","id":"ITEM-1","issue":"12","issued":{"date-parts":[["2003"]]},"note":"Cited By :6\n\nExport Date: 4 March 2020","page":"1668-1669","publisher-place":"Department of Forestry, N. E. Reg. Inst. Sci. and Technol., Nirjuli 791 109, India","title":"A rare root parasitic plant (Sapria himalayana Griffith.) in Namdapha National Park, northeastern India","type":"article-journal","volume":"85"},"uris":["http://www.mendeley.com/documents/?uuid=2c3e0a87-9e23-4fcc-ad18-ef912e4326f5"]}],"mendeley":{"formattedCitation":"(Adhikari, Arunachalam, Majumder, Sarmah, &amp; Khan, 2003)","manualFormatting":"(Adhikari et al. 2003; Srinivasan et al., 2010)","plainTextFormattedCitation":"(Adhikari, Arunachalam, Majumder, Sarmah, &amp; Khan, 2003)","previouslyFormattedCitation":"(Adhikari, Arunachalam, Majumder, Sarmah, &amp; Khan, 2003)"},"properties":{"noteIndex":0},"schema":"https://github.com/citation-style-language/schema/raw/master/csl-citation.json"}</w:instrText>
      </w:r>
      <w:r w:rsidR="00752227" w:rsidRPr="001A4D15">
        <w:rPr>
          <w:rFonts w:ascii="Times New Roman" w:hAnsi="Times New Roman" w:cs="Times New Roman"/>
          <w:color w:val="000000" w:themeColor="text1"/>
          <w:sz w:val="24"/>
          <w:szCs w:val="24"/>
        </w:rPr>
        <w:fldChar w:fldCharType="separate"/>
      </w:r>
      <w:r w:rsidR="00752227" w:rsidRPr="001A4D15">
        <w:rPr>
          <w:rFonts w:ascii="Times New Roman" w:hAnsi="Times New Roman" w:cs="Times New Roman"/>
          <w:noProof/>
          <w:color w:val="000000" w:themeColor="text1"/>
          <w:sz w:val="24"/>
          <w:szCs w:val="24"/>
        </w:rPr>
        <w:t>(Adhikari et al. 2003</w:t>
      </w:r>
      <w:ins w:id="1215" w:author="Bandana Shakya" w:date="2020-06-26T15:58:00Z">
        <w:r w:rsidR="007267E7">
          <w:rPr>
            <w:rFonts w:ascii="Times New Roman" w:hAnsi="Times New Roman" w:cs="Times New Roman"/>
            <w:noProof/>
            <w:color w:val="000000" w:themeColor="text1"/>
            <w:sz w:val="24"/>
            <w:szCs w:val="24"/>
          </w:rPr>
          <w:t xml:space="preserve">; </w:t>
        </w:r>
        <w:r w:rsidR="007267E7" w:rsidRPr="001A4D15">
          <w:rPr>
            <w:rFonts w:ascii="Times New Roman" w:hAnsi="Times New Roman" w:cs="Times New Roman"/>
            <w:noProof/>
            <w:color w:val="000000" w:themeColor="text1"/>
            <w:sz w:val="24"/>
            <w:szCs w:val="24"/>
          </w:rPr>
          <w:fldChar w:fldCharType="begin" w:fldLock="1"/>
        </w:r>
      </w:ins>
      <w:r w:rsidR="00DE24EB">
        <w:rPr>
          <w:rFonts w:ascii="Times New Roman" w:hAnsi="Times New Roman" w:cs="Times New Roman"/>
          <w:noProof/>
          <w:color w:val="000000" w:themeColor="text1"/>
          <w:sz w:val="24"/>
          <w:szCs w:val="24"/>
        </w:rPr>
        <w:instrText>ADDIN CSL_CITATION {"citationItems":[{"id":"ITEM-1","itemData":{"abstract":"We report significant records from several years of opportunistic observations (2004-2009) and a bird survey (2008-2009) from the low, mid- and higher elevations of Namdapha National Park and its adjoining forests. Namdapha is situated in the north-east Indian state of Arunachal Pradesh, in the Indo-Myanmar global biodiversity hotspot. We report 62 species not recorded from the area previously, including globally threatened species such as Black-necked Crane Grus nigricollis and Blyth's Tragopan Tragopan blythii, as well as significant extensions of range of species such as Black-faced Warbler Abroscopus schisticeps. Based on previously published reports and our own records, we compiled a checklist ofthe birds of Namdapha and surrounding areas of 491 species. We also provide the local vernacular names of species and species groups for 198 species based on extensive interviews with the resident Lisu community. Our findings suggest that further surveys are needed in the montane forests of the Eastern Himalaya to document the birdlife of the region fully.","author":[{"dropping-particle":"","family":"Srinivasan","given":"U","non-dropping-particle":"","parse-names":false,"suffix":""},{"dropping-particle":"","family":"Dalvi","given":"S","non-dropping-particle":"","parse-names":false,"suffix":""},{"dropping-particle":"","family":"Naniwadekar","given":"R","non-dropping-particle":"","parse-names":false,"suffix":""},{"dropping-particle":"","family":"Anand","given":"M O","non-dropping-particle":"","parse-names":false,"suffix":""},{"dropping-particle":"","family":"Datta","given":"A","non-dropping-particle":"","parse-names":false,"suffix":""}],"container-title":"Forktail","id":"ITEM-1","issue":"26","issued":{"date-parts":[["2010"]]},"note":"Cited By :7\n\nExport Date: 4 March 2020","page":"92-116","publisher-place":"Nature Conservation Foundation, 3076/5, 4th Cross, Gokulam Park, Mysore - 570002, India","title":"The birds of Namdapha National Park and surrounding areas: Recent significant records and a checklist of the species","type":"article-journal"},"uris":["http://www.mendeley.com/documents/?uuid=c1837af6-5cac-4ac4-9e00-d7eac51bcc0b"]}],"mendeley":{"formattedCitation":"(Srinivasan, Dalvi, Naniwadekar, Anand, &amp; Datta, 2010)","manualFormatting":"Srinivasan et al., 2010","plainTextFormattedCitation":"(Srinivasan, Dalvi, Naniwadekar, Anand, &amp; Datta, 2010)","previouslyFormattedCitation":"(Srinivasan, Dalvi, Naniwadekar, Anand, &amp; Datta, 2010)"},"properties":{"noteIndex":0},"schema":"https://github.com/citation-style-language/schema/raw/master/csl-citation.json"}</w:instrText>
      </w:r>
      <w:ins w:id="1216" w:author="Bandana Shakya" w:date="2020-06-26T15:58:00Z">
        <w:r w:rsidR="007267E7" w:rsidRPr="001A4D15">
          <w:rPr>
            <w:rFonts w:ascii="Times New Roman" w:hAnsi="Times New Roman" w:cs="Times New Roman"/>
            <w:noProof/>
            <w:color w:val="000000" w:themeColor="text1"/>
            <w:sz w:val="24"/>
            <w:szCs w:val="24"/>
          </w:rPr>
          <w:fldChar w:fldCharType="separate"/>
        </w:r>
        <w:r w:rsidR="007267E7" w:rsidRPr="001A4D15">
          <w:rPr>
            <w:rFonts w:ascii="Times New Roman" w:hAnsi="Times New Roman" w:cs="Times New Roman"/>
            <w:noProof/>
            <w:color w:val="000000" w:themeColor="text1"/>
            <w:sz w:val="24"/>
            <w:szCs w:val="24"/>
          </w:rPr>
          <w:t>Srinivasan et al., 2010</w:t>
        </w:r>
        <w:r w:rsidR="007267E7" w:rsidRPr="001A4D15">
          <w:rPr>
            <w:rFonts w:ascii="Times New Roman" w:hAnsi="Times New Roman" w:cs="Times New Roman"/>
            <w:noProof/>
            <w:color w:val="000000" w:themeColor="text1"/>
            <w:sz w:val="24"/>
            <w:szCs w:val="24"/>
          </w:rPr>
          <w:fldChar w:fldCharType="end"/>
        </w:r>
      </w:ins>
      <w:r w:rsidR="00752227" w:rsidRPr="001A4D15">
        <w:rPr>
          <w:rFonts w:ascii="Times New Roman" w:hAnsi="Times New Roman" w:cs="Times New Roman"/>
          <w:noProof/>
          <w:color w:val="000000" w:themeColor="text1"/>
          <w:sz w:val="24"/>
          <w:szCs w:val="24"/>
        </w:rPr>
        <w:t>)</w:t>
      </w:r>
      <w:r w:rsidR="00752227" w:rsidRPr="001A4D15">
        <w:rPr>
          <w:rFonts w:ascii="Times New Roman" w:hAnsi="Times New Roman" w:cs="Times New Roman"/>
          <w:color w:val="000000" w:themeColor="text1"/>
          <w:sz w:val="24"/>
          <w:szCs w:val="24"/>
        </w:rPr>
        <w:fldChar w:fldCharType="end"/>
      </w:r>
      <w:ins w:id="1217" w:author="Bandana Shakya" w:date="2020-06-16T14:28:00Z">
        <w:r w:rsidR="00E0768C">
          <w:rPr>
            <w:rFonts w:ascii="Times New Roman" w:hAnsi="Times New Roman" w:cs="Times New Roman"/>
            <w:color w:val="000000" w:themeColor="text1"/>
            <w:sz w:val="24"/>
            <w:szCs w:val="24"/>
          </w:rPr>
          <w:t xml:space="preserve">. </w:t>
        </w:r>
      </w:ins>
      <w:del w:id="1218" w:author="Bandana Shakya" w:date="2020-06-16T14:28:00Z">
        <w:r w:rsidR="00752227" w:rsidRPr="001A4D15" w:rsidDel="00E0768C">
          <w:rPr>
            <w:rFonts w:ascii="Times New Roman" w:hAnsi="Times New Roman" w:cs="Times New Roman"/>
            <w:color w:val="000000" w:themeColor="text1"/>
            <w:sz w:val="24"/>
            <w:szCs w:val="24"/>
          </w:rPr>
          <w:delText xml:space="preserve">. </w:delText>
        </w:r>
      </w:del>
      <w:ins w:id="1219" w:author="Bandana Shakya" w:date="2020-06-16T14:28:00Z">
        <w:r w:rsidR="00876927">
          <w:rPr>
            <w:rFonts w:ascii="Times New Roman" w:hAnsi="Times New Roman" w:cs="Times New Roman"/>
            <w:color w:val="000000" w:themeColor="text1"/>
            <w:sz w:val="24"/>
            <w:szCs w:val="24"/>
          </w:rPr>
          <w:t xml:space="preserve">The SPHs for </w:t>
        </w:r>
      </w:ins>
      <w:del w:id="1220" w:author="Bandana Shakya" w:date="2020-06-16T14:28:00Z">
        <w:r w:rsidR="002E2832" w:rsidRPr="001A4D15" w:rsidDel="00876927">
          <w:rPr>
            <w:rFonts w:ascii="Times New Roman" w:hAnsi="Times New Roman" w:cs="Times New Roman"/>
            <w:color w:val="000000" w:themeColor="text1"/>
            <w:sz w:val="24"/>
            <w:szCs w:val="24"/>
          </w:rPr>
          <w:delText xml:space="preserve">The </w:delText>
        </w:r>
      </w:del>
      <w:r w:rsidR="00913761">
        <w:rPr>
          <w:rFonts w:ascii="Times New Roman" w:hAnsi="Times New Roman" w:cs="Times New Roman"/>
          <w:color w:val="000000" w:themeColor="text1"/>
          <w:sz w:val="24"/>
          <w:szCs w:val="24"/>
        </w:rPr>
        <w:t>GNNR</w:t>
      </w:r>
      <w:r w:rsidR="002E2832" w:rsidRPr="001A4D15">
        <w:rPr>
          <w:rFonts w:ascii="Times New Roman" w:hAnsi="Times New Roman" w:cs="Times New Roman"/>
          <w:color w:val="000000" w:themeColor="text1"/>
          <w:sz w:val="24"/>
          <w:szCs w:val="24"/>
        </w:rPr>
        <w:t xml:space="preserve"> </w:t>
      </w:r>
      <w:ins w:id="1221" w:author="Bandana Shakya" w:date="2020-06-26T15:59:00Z">
        <w:r w:rsidR="0007449C">
          <w:rPr>
            <w:rFonts w:ascii="Times New Roman" w:hAnsi="Times New Roman" w:cs="Times New Roman"/>
            <w:color w:val="000000" w:themeColor="text1"/>
            <w:sz w:val="24"/>
            <w:szCs w:val="24"/>
          </w:rPr>
          <w:t xml:space="preserve">were </w:t>
        </w:r>
      </w:ins>
      <w:del w:id="1222" w:author="Bandana Shakya" w:date="2020-06-16T14:29:00Z">
        <w:r w:rsidR="002E2832" w:rsidRPr="001A4D15" w:rsidDel="00876927">
          <w:rPr>
            <w:rFonts w:ascii="Times New Roman" w:hAnsi="Times New Roman" w:cs="Times New Roman"/>
            <w:color w:val="000000" w:themeColor="text1"/>
            <w:sz w:val="24"/>
            <w:szCs w:val="24"/>
          </w:rPr>
          <w:delText xml:space="preserve">in China </w:delText>
        </w:r>
      </w:del>
      <w:r w:rsidR="002E2832" w:rsidRPr="001A4D15">
        <w:rPr>
          <w:rFonts w:ascii="Times New Roman" w:hAnsi="Times New Roman" w:cs="Times New Roman"/>
          <w:color w:val="000000" w:themeColor="text1"/>
          <w:sz w:val="24"/>
          <w:szCs w:val="24"/>
        </w:rPr>
        <w:t>pr</w:t>
      </w:r>
      <w:ins w:id="1223" w:author="Bandana Shakya" w:date="2020-06-16T14:29:00Z">
        <w:r w:rsidR="00876927">
          <w:rPr>
            <w:rFonts w:ascii="Times New Roman" w:hAnsi="Times New Roman" w:cs="Times New Roman"/>
            <w:color w:val="000000" w:themeColor="text1"/>
            <w:sz w:val="24"/>
            <w:szCs w:val="24"/>
          </w:rPr>
          <w:t xml:space="preserve">istine </w:t>
        </w:r>
      </w:ins>
      <w:del w:id="1224" w:author="Bandana Shakya" w:date="2020-06-16T14:29:00Z">
        <w:r w:rsidR="002E2832" w:rsidRPr="001A4D15" w:rsidDel="00876927">
          <w:rPr>
            <w:rFonts w:ascii="Times New Roman" w:hAnsi="Times New Roman" w:cs="Times New Roman"/>
            <w:color w:val="000000" w:themeColor="text1"/>
            <w:sz w:val="24"/>
            <w:szCs w:val="24"/>
          </w:rPr>
          <w:delText>eserve</w:delText>
        </w:r>
        <w:r w:rsidR="00B25E15" w:rsidDel="00876927">
          <w:rPr>
            <w:rFonts w:ascii="Times New Roman" w:hAnsi="Times New Roman" w:cs="Times New Roman"/>
            <w:color w:val="000000" w:themeColor="text1"/>
            <w:sz w:val="24"/>
            <w:szCs w:val="24"/>
          </w:rPr>
          <w:delText xml:space="preserve">d </w:delText>
        </w:r>
        <w:r w:rsidR="002E2832" w:rsidRPr="001A4D15" w:rsidDel="00876927">
          <w:rPr>
            <w:rFonts w:ascii="Times New Roman" w:hAnsi="Times New Roman" w:cs="Times New Roman"/>
            <w:color w:val="000000" w:themeColor="text1"/>
            <w:sz w:val="24"/>
            <w:szCs w:val="24"/>
          </w:rPr>
          <w:delText xml:space="preserve">the most </w:delText>
        </w:r>
      </w:del>
      <w:ins w:id="1225" w:author="Bandana Shakya" w:date="2020-06-16T14:29:00Z">
        <w:r w:rsidR="00876927">
          <w:rPr>
            <w:rFonts w:ascii="Times New Roman" w:hAnsi="Times New Roman" w:cs="Times New Roman"/>
            <w:color w:val="000000" w:themeColor="text1"/>
            <w:sz w:val="24"/>
            <w:szCs w:val="24"/>
          </w:rPr>
          <w:t xml:space="preserve">and most </w:t>
        </w:r>
      </w:ins>
      <w:r w:rsidR="002E2832" w:rsidRPr="001A4D15">
        <w:rPr>
          <w:rFonts w:ascii="Times New Roman" w:hAnsi="Times New Roman" w:cs="Times New Roman"/>
          <w:color w:val="000000" w:themeColor="text1"/>
          <w:sz w:val="24"/>
          <w:szCs w:val="24"/>
        </w:rPr>
        <w:t xml:space="preserve">diverse vertical mountain vegetations </w:t>
      </w:r>
      <w:ins w:id="1226" w:author="Bandana Shakya" w:date="2020-06-16T14:29:00Z">
        <w:r w:rsidR="00876927">
          <w:rPr>
            <w:rFonts w:ascii="Times New Roman" w:hAnsi="Times New Roman" w:cs="Times New Roman"/>
            <w:color w:val="000000" w:themeColor="text1"/>
            <w:sz w:val="24"/>
            <w:szCs w:val="24"/>
          </w:rPr>
          <w:t>that h</w:t>
        </w:r>
      </w:ins>
      <w:del w:id="1227" w:author="Bandana Shakya" w:date="2020-06-16T14:29:00Z">
        <w:r w:rsidR="002E2832" w:rsidRPr="001A4D15" w:rsidDel="00876927">
          <w:rPr>
            <w:rFonts w:ascii="Times New Roman" w:hAnsi="Times New Roman" w:cs="Times New Roman"/>
            <w:color w:val="000000" w:themeColor="text1"/>
            <w:sz w:val="24"/>
            <w:szCs w:val="24"/>
          </w:rPr>
          <w:delText>and h</w:delText>
        </w:r>
      </w:del>
      <w:r w:rsidR="002E2832" w:rsidRPr="001A4D15">
        <w:rPr>
          <w:rFonts w:ascii="Times New Roman" w:hAnsi="Times New Roman" w:cs="Times New Roman"/>
          <w:color w:val="000000" w:themeColor="text1"/>
          <w:sz w:val="24"/>
          <w:szCs w:val="24"/>
        </w:rPr>
        <w:t>ost</w:t>
      </w:r>
      <w:r w:rsidR="00D371A4">
        <w:rPr>
          <w:rFonts w:ascii="Times New Roman" w:hAnsi="Times New Roman" w:cs="Times New Roman"/>
          <w:color w:val="000000" w:themeColor="text1"/>
          <w:sz w:val="24"/>
          <w:szCs w:val="24"/>
        </w:rPr>
        <w:t>ed</w:t>
      </w:r>
      <w:r w:rsidR="002E2832" w:rsidRPr="001A4D15">
        <w:rPr>
          <w:rFonts w:ascii="Times New Roman" w:hAnsi="Times New Roman" w:cs="Times New Roman"/>
          <w:color w:val="000000" w:themeColor="text1"/>
          <w:sz w:val="24"/>
          <w:szCs w:val="24"/>
        </w:rPr>
        <w:t xml:space="preserve"> </w:t>
      </w:r>
      <w:del w:id="1228" w:author="Bandana Shakya" w:date="2020-06-30T08:43:00Z">
        <w:r w:rsidR="002E2832" w:rsidRPr="001A4D15" w:rsidDel="00C2659B">
          <w:rPr>
            <w:rFonts w:ascii="Times New Roman" w:hAnsi="Times New Roman" w:cs="Times New Roman"/>
            <w:color w:val="000000" w:themeColor="text1"/>
            <w:sz w:val="24"/>
            <w:szCs w:val="24"/>
          </w:rPr>
          <w:delText xml:space="preserve">large </w:delText>
        </w:r>
      </w:del>
      <w:r w:rsidR="002E2832" w:rsidRPr="001A4D15">
        <w:rPr>
          <w:rFonts w:ascii="Times New Roman" w:hAnsi="Times New Roman" w:cs="Times New Roman"/>
          <w:color w:val="000000" w:themeColor="text1"/>
          <w:sz w:val="24"/>
          <w:szCs w:val="24"/>
        </w:rPr>
        <w:t>number of endemic species</w:t>
      </w:r>
      <w:r w:rsidR="00B25E15">
        <w:rPr>
          <w:rFonts w:ascii="Times New Roman" w:hAnsi="Times New Roman" w:cs="Times New Roman"/>
          <w:color w:val="000000" w:themeColor="text1"/>
          <w:sz w:val="24"/>
          <w:szCs w:val="24"/>
        </w:rPr>
        <w:t xml:space="preserve"> </w:t>
      </w:r>
      <w:r w:rsidR="00E801D4" w:rsidRPr="001A4D15">
        <w:rPr>
          <w:rFonts w:ascii="Times New Roman" w:hAnsi="Times New Roman" w:cs="Times New Roman"/>
          <w:color w:val="000000" w:themeColor="text1"/>
          <w:sz w:val="24"/>
          <w:szCs w:val="24"/>
        </w:rPr>
        <w:fldChar w:fldCharType="begin" w:fldLock="1"/>
      </w:r>
      <w:r w:rsidR="00722EFD">
        <w:rPr>
          <w:rFonts w:ascii="Times New Roman" w:hAnsi="Times New Roman" w:cs="Times New Roman"/>
          <w:color w:val="000000" w:themeColor="text1"/>
          <w:sz w:val="24"/>
          <w:szCs w:val="24"/>
        </w:rPr>
        <w:instrText>ADDIN CSL_CITATION {"citationItems":[{"id":"ITEM-1","itemData":{"DOI":"10.1046/j.1365-3008.2000.00131.x","abstract":"Elevational and latitudinal patterns of species richness for birds and mammals were compared with human population density in relation to nature reserve designation in two areas of Yunnan Province, China. Results suggest that species richness is not the same for the two areas. In Gaoligongshan Region, species richness is inversely correlated with elevation and altitude, while reserve designation is positively correlated with elevation and latitude. In Jingdong County, reserve designations are positively correlated with elevation, but species richness shows no clear trends. In general, the present situation is strongly influenced by human activities. It appears that reserve designation is mismatched with species richness in Gaoligongshan Region, while there is a better fit between the two in Jingdong County. In both areas, however, it appeared that reserves were located primarily in order to reduce conflict with humans rather than to maximize conservation of biodiversity, probably because humans were responsible for forest - especially primary forest - destruction and degradation in the low-lying areas.","author":[{"dropping-particle":"","family":"Lan","given":"D","non-dropping-particle":"","parse-names":false,"suffix":""},{"dropping-particle":"","family":"Dunbar","given":"R","non-dropping-particle":"","parse-names":false,"suffix":""}],"container-title":"ORYX","id":"ITEM-1","issue":"4","issued":{"date-parts":[["2000"]]},"note":"Cited By :24\n\nExport Date: 4 March 2020","page":"275-286","publisher-place":"Kunming Institute of Zoology, Chinese Academy of Sciences, Kunming, Yunnan, China","title":"Bird and mammal conservation in Gaoligongshan Region and Jingdong County, Yunnan, China: Patterns of species richness and nature reserves","type":"article-journal","volume":"34"},"uris":["http://www.mendeley.com/documents/?uuid=21ab0594-9231-4a30-a8ed-70dca36356a3"]}],"mendeley":{"formattedCitation":"(Lan &amp; Dunbar, 2000)","plainTextFormattedCitation":"(Lan &amp; Dunbar, 2000)","previouslyFormattedCitation":"(Lan &amp; Dunbar, 2000)"},"properties":{"noteIndex":0},"schema":"https://github.com/citation-style-language/schema/raw/master/csl-citation.json"}</w:instrText>
      </w:r>
      <w:r w:rsidR="00E801D4" w:rsidRPr="001A4D15">
        <w:rPr>
          <w:rFonts w:ascii="Times New Roman" w:hAnsi="Times New Roman" w:cs="Times New Roman"/>
          <w:color w:val="000000" w:themeColor="text1"/>
          <w:sz w:val="24"/>
          <w:szCs w:val="24"/>
        </w:rPr>
        <w:fldChar w:fldCharType="separate"/>
      </w:r>
      <w:r w:rsidR="00E801D4" w:rsidRPr="001A4D15">
        <w:rPr>
          <w:rFonts w:ascii="Times New Roman" w:hAnsi="Times New Roman" w:cs="Times New Roman"/>
          <w:noProof/>
          <w:color w:val="000000" w:themeColor="text1"/>
          <w:sz w:val="24"/>
          <w:szCs w:val="24"/>
        </w:rPr>
        <w:t>(Lan &amp; Dunbar, 2000)</w:t>
      </w:r>
      <w:r w:rsidR="00E801D4" w:rsidRPr="001A4D15">
        <w:rPr>
          <w:rFonts w:ascii="Times New Roman" w:hAnsi="Times New Roman" w:cs="Times New Roman"/>
          <w:color w:val="000000" w:themeColor="text1"/>
          <w:sz w:val="24"/>
          <w:szCs w:val="24"/>
        </w:rPr>
        <w:fldChar w:fldCharType="end"/>
      </w:r>
      <w:r w:rsidR="00E801D4" w:rsidRPr="001A4D15">
        <w:rPr>
          <w:rFonts w:ascii="Times New Roman" w:hAnsi="Times New Roman" w:cs="Times New Roman"/>
          <w:color w:val="000000" w:themeColor="text1"/>
          <w:sz w:val="24"/>
          <w:szCs w:val="24"/>
        </w:rPr>
        <w:t>.</w:t>
      </w:r>
      <w:r w:rsidR="00416452" w:rsidRPr="001A4D15">
        <w:rPr>
          <w:rFonts w:ascii="Times New Roman" w:hAnsi="Times New Roman" w:cs="Times New Roman"/>
          <w:color w:val="000000" w:themeColor="text1"/>
          <w:sz w:val="24"/>
          <w:szCs w:val="24"/>
        </w:rPr>
        <w:t xml:space="preserve"> </w:t>
      </w:r>
      <w:ins w:id="1229" w:author="Bandana Shakya" w:date="2020-06-16T14:29:00Z">
        <w:r w:rsidR="00876927">
          <w:rPr>
            <w:rFonts w:ascii="Times New Roman" w:hAnsi="Times New Roman" w:cs="Times New Roman"/>
            <w:color w:val="000000" w:themeColor="text1"/>
            <w:sz w:val="24"/>
            <w:szCs w:val="24"/>
          </w:rPr>
          <w:t>Likewise</w:t>
        </w:r>
        <w:r w:rsidR="00AD2B60">
          <w:rPr>
            <w:rFonts w:ascii="Times New Roman" w:hAnsi="Times New Roman" w:cs="Times New Roman"/>
            <w:color w:val="000000" w:themeColor="text1"/>
            <w:sz w:val="24"/>
            <w:szCs w:val="24"/>
          </w:rPr>
          <w:t xml:space="preserve">, for </w:t>
        </w:r>
      </w:ins>
      <w:del w:id="1230" w:author="Bandana Shakya" w:date="2020-06-16T14:29:00Z">
        <w:r w:rsidR="005A02A6" w:rsidDel="00AD2B60">
          <w:rPr>
            <w:rFonts w:ascii="Times New Roman" w:hAnsi="Times New Roman" w:cs="Times New Roman"/>
            <w:color w:val="000000" w:themeColor="text1"/>
            <w:sz w:val="24"/>
            <w:szCs w:val="24"/>
          </w:rPr>
          <w:delText xml:space="preserve">The </w:delText>
        </w:r>
      </w:del>
      <w:r w:rsidR="005A02A6">
        <w:rPr>
          <w:rFonts w:ascii="Times New Roman" w:hAnsi="Times New Roman" w:cs="Times New Roman"/>
          <w:color w:val="000000" w:themeColor="text1"/>
          <w:sz w:val="24"/>
          <w:szCs w:val="24"/>
        </w:rPr>
        <w:t>HKNP</w:t>
      </w:r>
      <w:ins w:id="1231" w:author="Bandana Shakya" w:date="2020-06-16T14:29:00Z">
        <w:r w:rsidR="00AD2B60">
          <w:rPr>
            <w:rFonts w:ascii="Times New Roman" w:hAnsi="Times New Roman" w:cs="Times New Roman"/>
            <w:color w:val="000000" w:themeColor="text1"/>
            <w:sz w:val="24"/>
            <w:szCs w:val="24"/>
          </w:rPr>
          <w:t>, the SPHs included areas that</w:t>
        </w:r>
      </w:ins>
      <w:ins w:id="1232" w:author="Bandana Shakya" w:date="2020-06-26T16:02:00Z">
        <w:r w:rsidR="002155A4">
          <w:rPr>
            <w:rFonts w:ascii="Times New Roman" w:hAnsi="Times New Roman" w:cs="Times New Roman"/>
            <w:color w:val="000000" w:themeColor="text1"/>
            <w:sz w:val="24"/>
            <w:szCs w:val="24"/>
          </w:rPr>
          <w:t xml:space="preserve"> define distribution of </w:t>
        </w:r>
      </w:ins>
      <w:del w:id="1233" w:author="Bandana Shakya" w:date="2020-06-16T14:30:00Z">
        <w:r w:rsidR="005A02A6" w:rsidDel="00AD2B60">
          <w:rPr>
            <w:rFonts w:ascii="Times New Roman" w:hAnsi="Times New Roman" w:cs="Times New Roman"/>
            <w:color w:val="000000" w:themeColor="text1"/>
            <w:sz w:val="24"/>
            <w:szCs w:val="24"/>
          </w:rPr>
          <w:delText xml:space="preserve"> </w:delText>
        </w:r>
      </w:del>
      <w:del w:id="1234" w:author="Bandana Shakya" w:date="2020-06-26T16:02:00Z">
        <w:r w:rsidR="005A02A6" w:rsidDel="002155A4">
          <w:rPr>
            <w:rFonts w:ascii="Times New Roman" w:hAnsi="Times New Roman" w:cs="Times New Roman"/>
            <w:color w:val="000000" w:themeColor="text1"/>
            <w:sz w:val="24"/>
            <w:szCs w:val="24"/>
          </w:rPr>
          <w:delText>host</w:delText>
        </w:r>
        <w:r w:rsidR="00D371A4" w:rsidDel="002155A4">
          <w:rPr>
            <w:rFonts w:ascii="Times New Roman" w:hAnsi="Times New Roman" w:cs="Times New Roman"/>
            <w:color w:val="000000" w:themeColor="text1"/>
            <w:sz w:val="24"/>
            <w:szCs w:val="24"/>
          </w:rPr>
          <w:delText>ed</w:delText>
        </w:r>
        <w:r w:rsidR="00D2235A" w:rsidDel="002155A4">
          <w:rPr>
            <w:rFonts w:ascii="Times New Roman" w:hAnsi="Times New Roman" w:cs="Times New Roman"/>
            <w:color w:val="000000" w:themeColor="text1"/>
            <w:sz w:val="24"/>
            <w:szCs w:val="24"/>
          </w:rPr>
          <w:delText xml:space="preserve"> </w:delText>
        </w:r>
        <w:r w:rsidR="005A02A6" w:rsidDel="002155A4">
          <w:rPr>
            <w:rFonts w:ascii="Times New Roman" w:hAnsi="Times New Roman" w:cs="Times New Roman"/>
            <w:color w:val="000000" w:themeColor="text1"/>
            <w:sz w:val="24"/>
            <w:szCs w:val="24"/>
          </w:rPr>
          <w:delText xml:space="preserve">several </w:delText>
        </w:r>
      </w:del>
      <w:r w:rsidR="005A02A6">
        <w:rPr>
          <w:rFonts w:ascii="Times New Roman" w:hAnsi="Times New Roman" w:cs="Times New Roman"/>
          <w:color w:val="000000" w:themeColor="text1"/>
          <w:sz w:val="24"/>
          <w:szCs w:val="24"/>
        </w:rPr>
        <w:t>ecologically and aesthetically important mammal</w:t>
      </w:r>
      <w:r w:rsidR="006E204A">
        <w:rPr>
          <w:rFonts w:ascii="Times New Roman" w:hAnsi="Times New Roman" w:cs="Times New Roman"/>
          <w:color w:val="000000" w:themeColor="text1"/>
          <w:sz w:val="24"/>
          <w:szCs w:val="24"/>
        </w:rPr>
        <w:t>s</w:t>
      </w:r>
      <w:ins w:id="1235" w:author="Bandana Shakya" w:date="2020-06-26T16:02:00Z">
        <w:r w:rsidR="002155A4">
          <w:rPr>
            <w:rFonts w:ascii="Times New Roman" w:hAnsi="Times New Roman" w:cs="Times New Roman"/>
            <w:color w:val="000000" w:themeColor="text1"/>
            <w:sz w:val="24"/>
            <w:szCs w:val="24"/>
          </w:rPr>
          <w:t xml:space="preserve"> - </w:t>
        </w:r>
      </w:ins>
      <w:del w:id="1236" w:author="Bandana Shakya" w:date="2020-06-26T16:02:00Z">
        <w:r w:rsidR="00D371A4" w:rsidDel="002155A4">
          <w:rPr>
            <w:rFonts w:ascii="Times New Roman" w:hAnsi="Times New Roman" w:cs="Times New Roman"/>
            <w:color w:val="000000" w:themeColor="text1"/>
            <w:sz w:val="24"/>
            <w:szCs w:val="24"/>
          </w:rPr>
          <w:delText xml:space="preserve">, </w:delText>
        </w:r>
        <w:r w:rsidR="0050610D" w:rsidDel="002155A4">
          <w:rPr>
            <w:rFonts w:ascii="Times New Roman" w:hAnsi="Times New Roman" w:cs="Times New Roman"/>
            <w:color w:val="000000" w:themeColor="text1"/>
            <w:sz w:val="24"/>
            <w:szCs w:val="24"/>
          </w:rPr>
          <w:delText xml:space="preserve">and there are specific habitats </w:delText>
        </w:r>
      </w:del>
      <w:del w:id="1237" w:author="Bandana Shakya" w:date="2020-06-16T14:30:00Z">
        <w:r w:rsidR="0050610D" w:rsidDel="00AD2B60">
          <w:rPr>
            <w:rFonts w:ascii="Times New Roman" w:hAnsi="Times New Roman" w:cs="Times New Roman"/>
            <w:color w:val="000000" w:themeColor="text1"/>
            <w:sz w:val="24"/>
            <w:szCs w:val="24"/>
          </w:rPr>
          <w:delText>that defines distribution of species</w:delText>
        </w:r>
      </w:del>
      <w:r w:rsidR="00D371A4">
        <w:rPr>
          <w:rFonts w:ascii="Times New Roman" w:hAnsi="Times New Roman" w:cs="Times New Roman"/>
          <w:color w:val="000000" w:themeColor="text1"/>
          <w:sz w:val="24"/>
          <w:szCs w:val="24"/>
        </w:rPr>
        <w:t xml:space="preserve">- for example </w:t>
      </w:r>
      <w:r w:rsidR="0050610D" w:rsidRPr="0050610D">
        <w:rPr>
          <w:rFonts w:ascii="Times New Roman" w:hAnsi="Times New Roman" w:cs="Times New Roman"/>
          <w:color w:val="000000" w:themeColor="text1"/>
          <w:sz w:val="24"/>
          <w:szCs w:val="24"/>
        </w:rPr>
        <w:t>the Nam</w:t>
      </w:r>
      <w:r w:rsidR="00110CA3">
        <w:rPr>
          <w:rFonts w:ascii="Times New Roman" w:hAnsi="Times New Roman" w:cs="Times New Roman"/>
          <w:color w:val="000000" w:themeColor="text1"/>
          <w:sz w:val="24"/>
          <w:szCs w:val="24"/>
        </w:rPr>
        <w:t xml:space="preserve"> </w:t>
      </w:r>
      <w:r w:rsidR="0050610D">
        <w:rPr>
          <w:rFonts w:ascii="Times New Roman" w:hAnsi="Times New Roman" w:cs="Times New Roman"/>
          <w:color w:val="000000" w:themeColor="text1"/>
          <w:sz w:val="24"/>
          <w:szCs w:val="24"/>
        </w:rPr>
        <w:t xml:space="preserve">tarnai </w:t>
      </w:r>
      <w:r w:rsidR="0050610D" w:rsidRPr="0050610D">
        <w:rPr>
          <w:rFonts w:ascii="Times New Roman" w:hAnsi="Times New Roman" w:cs="Times New Roman"/>
          <w:color w:val="000000" w:themeColor="text1"/>
          <w:sz w:val="24"/>
          <w:szCs w:val="24"/>
        </w:rPr>
        <w:t xml:space="preserve">river </w:t>
      </w:r>
      <w:r w:rsidR="0050610D">
        <w:rPr>
          <w:rFonts w:ascii="Times New Roman" w:hAnsi="Times New Roman" w:cs="Times New Roman"/>
          <w:color w:val="000000" w:themeColor="text1"/>
          <w:sz w:val="24"/>
          <w:szCs w:val="24"/>
        </w:rPr>
        <w:t>serves as a n</w:t>
      </w:r>
      <w:r w:rsidR="0050610D" w:rsidRPr="0050610D">
        <w:rPr>
          <w:rFonts w:ascii="Times New Roman" w:hAnsi="Times New Roman" w:cs="Times New Roman"/>
          <w:color w:val="000000" w:themeColor="text1"/>
          <w:sz w:val="24"/>
          <w:szCs w:val="24"/>
        </w:rPr>
        <w:t>atural</w:t>
      </w:r>
      <w:r w:rsidR="0050610D">
        <w:rPr>
          <w:rFonts w:ascii="Times New Roman" w:hAnsi="Times New Roman" w:cs="Times New Roman"/>
          <w:color w:val="000000" w:themeColor="text1"/>
          <w:sz w:val="24"/>
          <w:szCs w:val="24"/>
        </w:rPr>
        <w:t xml:space="preserve"> b</w:t>
      </w:r>
      <w:r w:rsidR="0050610D" w:rsidRPr="0050610D">
        <w:rPr>
          <w:rFonts w:ascii="Times New Roman" w:hAnsi="Times New Roman" w:cs="Times New Roman"/>
          <w:color w:val="000000" w:themeColor="text1"/>
          <w:sz w:val="24"/>
          <w:szCs w:val="24"/>
        </w:rPr>
        <w:t xml:space="preserve">arrier for the distribution of </w:t>
      </w:r>
      <w:r w:rsidR="00AB45B8">
        <w:rPr>
          <w:rFonts w:ascii="Times New Roman" w:hAnsi="Times New Roman" w:cs="Times New Roman"/>
          <w:color w:val="000000" w:themeColor="text1"/>
          <w:sz w:val="24"/>
          <w:szCs w:val="24"/>
        </w:rPr>
        <w:t>h</w:t>
      </w:r>
      <w:r w:rsidR="0050610D" w:rsidRPr="0050610D">
        <w:rPr>
          <w:rFonts w:ascii="Times New Roman" w:hAnsi="Times New Roman" w:cs="Times New Roman"/>
          <w:color w:val="000000" w:themeColor="text1"/>
          <w:sz w:val="24"/>
          <w:szCs w:val="24"/>
        </w:rPr>
        <w:t xml:space="preserve">oolock </w:t>
      </w:r>
      <w:r w:rsidR="00AB45B8">
        <w:rPr>
          <w:rFonts w:ascii="Times New Roman" w:hAnsi="Times New Roman" w:cs="Times New Roman"/>
          <w:color w:val="000000" w:themeColor="text1"/>
          <w:sz w:val="24"/>
          <w:szCs w:val="24"/>
        </w:rPr>
        <w:t>g</w:t>
      </w:r>
      <w:r w:rsidR="0050610D" w:rsidRPr="0050610D">
        <w:rPr>
          <w:rFonts w:ascii="Times New Roman" w:hAnsi="Times New Roman" w:cs="Times New Roman"/>
          <w:color w:val="000000" w:themeColor="text1"/>
          <w:sz w:val="24"/>
          <w:szCs w:val="24"/>
        </w:rPr>
        <w:t>ibbon</w:t>
      </w:r>
      <w:r w:rsidR="0050610D">
        <w:rPr>
          <w:rFonts w:ascii="Times New Roman" w:hAnsi="Times New Roman" w:cs="Times New Roman"/>
          <w:color w:val="000000" w:themeColor="text1"/>
          <w:sz w:val="24"/>
          <w:szCs w:val="24"/>
        </w:rPr>
        <w:t xml:space="preserve"> </w:t>
      </w:r>
      <w:r w:rsidR="00AC7C38">
        <w:rPr>
          <w:rFonts w:ascii="Times New Roman" w:hAnsi="Times New Roman" w:cs="Times New Roman"/>
          <w:color w:val="000000" w:themeColor="text1"/>
          <w:sz w:val="24"/>
          <w:szCs w:val="24"/>
        </w:rPr>
        <w:t xml:space="preserve">which are </w:t>
      </w:r>
      <w:r w:rsidR="00D2235A">
        <w:rPr>
          <w:rFonts w:ascii="Times New Roman" w:hAnsi="Times New Roman" w:cs="Times New Roman"/>
          <w:color w:val="000000" w:themeColor="text1"/>
          <w:sz w:val="24"/>
          <w:szCs w:val="24"/>
        </w:rPr>
        <w:t xml:space="preserve">mainly located on the </w:t>
      </w:r>
      <w:r w:rsidR="0050610D" w:rsidRPr="0050610D">
        <w:rPr>
          <w:rFonts w:ascii="Times New Roman" w:hAnsi="Times New Roman" w:cs="Times New Roman"/>
          <w:color w:val="000000" w:themeColor="text1"/>
          <w:sz w:val="24"/>
          <w:szCs w:val="24"/>
        </w:rPr>
        <w:t>west side of th</w:t>
      </w:r>
      <w:r w:rsidR="00AC7C38">
        <w:rPr>
          <w:rFonts w:ascii="Times New Roman" w:hAnsi="Times New Roman" w:cs="Times New Roman"/>
          <w:color w:val="000000" w:themeColor="text1"/>
          <w:sz w:val="24"/>
          <w:szCs w:val="24"/>
        </w:rPr>
        <w:t>e</w:t>
      </w:r>
      <w:r w:rsidR="0050610D" w:rsidRPr="0050610D">
        <w:rPr>
          <w:rFonts w:ascii="Times New Roman" w:hAnsi="Times New Roman" w:cs="Times New Roman"/>
          <w:color w:val="000000" w:themeColor="text1"/>
          <w:sz w:val="24"/>
          <w:szCs w:val="24"/>
        </w:rPr>
        <w:t xml:space="preserve"> river</w:t>
      </w:r>
      <w:r w:rsidR="00AB45B8">
        <w:rPr>
          <w:rFonts w:ascii="Times New Roman" w:hAnsi="Times New Roman" w:cs="Times New Roman"/>
          <w:color w:val="000000" w:themeColor="text1"/>
          <w:sz w:val="24"/>
          <w:szCs w:val="24"/>
        </w:rPr>
        <w:t>, and t</w:t>
      </w:r>
      <w:r w:rsidR="00AB45B8" w:rsidRPr="00AB45B8">
        <w:rPr>
          <w:rFonts w:ascii="Times New Roman" w:hAnsi="Times New Roman" w:cs="Times New Roman"/>
          <w:color w:val="000000" w:themeColor="text1"/>
          <w:sz w:val="24"/>
          <w:szCs w:val="24"/>
        </w:rPr>
        <w:t xml:space="preserve">he </w:t>
      </w:r>
      <w:r w:rsidR="00AB45B8">
        <w:rPr>
          <w:rFonts w:ascii="Times New Roman" w:hAnsi="Times New Roman" w:cs="Times New Roman"/>
          <w:color w:val="000000" w:themeColor="text1"/>
          <w:sz w:val="24"/>
          <w:szCs w:val="24"/>
        </w:rPr>
        <w:t>b</w:t>
      </w:r>
      <w:r w:rsidR="00AB45B8" w:rsidRPr="00AB45B8">
        <w:rPr>
          <w:rFonts w:ascii="Times New Roman" w:hAnsi="Times New Roman" w:cs="Times New Roman"/>
          <w:color w:val="000000" w:themeColor="text1"/>
          <w:sz w:val="24"/>
          <w:szCs w:val="24"/>
        </w:rPr>
        <w:t xml:space="preserve">lack </w:t>
      </w:r>
      <w:r w:rsidR="00AB45B8">
        <w:rPr>
          <w:rFonts w:ascii="Times New Roman" w:hAnsi="Times New Roman" w:cs="Times New Roman"/>
          <w:color w:val="000000" w:themeColor="text1"/>
          <w:sz w:val="24"/>
          <w:szCs w:val="24"/>
        </w:rPr>
        <w:t>b</w:t>
      </w:r>
      <w:r w:rsidR="00AB45B8" w:rsidRPr="00AB45B8">
        <w:rPr>
          <w:rFonts w:ascii="Times New Roman" w:hAnsi="Times New Roman" w:cs="Times New Roman"/>
          <w:color w:val="000000" w:themeColor="text1"/>
          <w:sz w:val="24"/>
          <w:szCs w:val="24"/>
        </w:rPr>
        <w:t xml:space="preserve">arking </w:t>
      </w:r>
      <w:r w:rsidR="00AB45B8">
        <w:rPr>
          <w:rFonts w:ascii="Times New Roman" w:hAnsi="Times New Roman" w:cs="Times New Roman"/>
          <w:color w:val="000000" w:themeColor="text1"/>
          <w:sz w:val="24"/>
          <w:szCs w:val="24"/>
        </w:rPr>
        <w:t>de</w:t>
      </w:r>
      <w:r w:rsidR="00AB45B8" w:rsidRPr="00AB45B8">
        <w:rPr>
          <w:rFonts w:ascii="Times New Roman" w:hAnsi="Times New Roman" w:cs="Times New Roman"/>
          <w:color w:val="000000" w:themeColor="text1"/>
          <w:sz w:val="24"/>
          <w:szCs w:val="24"/>
        </w:rPr>
        <w:t>er</w:t>
      </w:r>
      <w:r w:rsidR="00AB45B8">
        <w:rPr>
          <w:rFonts w:ascii="Times New Roman" w:hAnsi="Times New Roman" w:cs="Times New Roman"/>
          <w:color w:val="000000" w:themeColor="text1"/>
          <w:sz w:val="24"/>
          <w:szCs w:val="24"/>
        </w:rPr>
        <w:t xml:space="preserve"> (</w:t>
      </w:r>
      <w:r w:rsidR="00AB45B8" w:rsidRPr="00664BD1">
        <w:rPr>
          <w:rFonts w:ascii="Times New Roman" w:hAnsi="Times New Roman" w:cs="Times New Roman"/>
          <w:i/>
          <w:color w:val="000000" w:themeColor="text1"/>
          <w:sz w:val="24"/>
          <w:szCs w:val="24"/>
        </w:rPr>
        <w:t>Muntiacus crinifrons</w:t>
      </w:r>
      <w:r w:rsidR="00664BD1">
        <w:rPr>
          <w:rFonts w:ascii="Times New Roman" w:hAnsi="Times New Roman" w:cs="Times New Roman"/>
          <w:color w:val="000000" w:themeColor="text1"/>
          <w:sz w:val="24"/>
          <w:szCs w:val="24"/>
        </w:rPr>
        <w:t xml:space="preserve">) </w:t>
      </w:r>
      <w:r w:rsidR="00AC7C38">
        <w:rPr>
          <w:rFonts w:ascii="Times New Roman" w:hAnsi="Times New Roman" w:cs="Times New Roman"/>
          <w:color w:val="000000" w:themeColor="text1"/>
          <w:sz w:val="24"/>
          <w:szCs w:val="24"/>
        </w:rPr>
        <w:t>are res</w:t>
      </w:r>
      <w:r w:rsidR="00AB45B8" w:rsidRPr="00AB45B8">
        <w:rPr>
          <w:rFonts w:ascii="Times New Roman" w:hAnsi="Times New Roman" w:cs="Times New Roman"/>
          <w:color w:val="000000" w:themeColor="text1"/>
          <w:sz w:val="24"/>
          <w:szCs w:val="24"/>
        </w:rPr>
        <w:t>tricted to the east side</w:t>
      </w:r>
      <w:r w:rsidR="00664BD1">
        <w:rPr>
          <w:rFonts w:ascii="Times New Roman" w:hAnsi="Times New Roman" w:cs="Times New Roman"/>
          <w:color w:val="000000" w:themeColor="text1"/>
          <w:sz w:val="24"/>
          <w:szCs w:val="24"/>
        </w:rPr>
        <w:t xml:space="preserve"> </w:t>
      </w:r>
      <w:r w:rsidR="006E204A">
        <w:rPr>
          <w:rFonts w:ascii="Times New Roman" w:hAnsi="Times New Roman" w:cs="Times New Roman"/>
          <w:color w:val="000000" w:themeColor="text1"/>
          <w:sz w:val="24"/>
          <w:szCs w:val="24"/>
        </w:rPr>
        <w:fldChar w:fldCharType="begin" w:fldLock="1"/>
      </w:r>
      <w:r w:rsidR="006E204A">
        <w:rPr>
          <w:rFonts w:ascii="Times New Roman" w:hAnsi="Times New Roman" w:cs="Times New Roman"/>
          <w:color w:val="000000" w:themeColor="text1"/>
          <w:sz w:val="24"/>
          <w:szCs w:val="24"/>
        </w:rPr>
        <w:instrText>ADDIN CSL_CITATION {"citationItems":[{"id":"ITEM-1","itemData":{"author":[{"dropping-particle":"","family":"Tun","given":"Nyo","non-dropping-particle":"","parse-names":false,"suffix":""}],"container-title":"Journal of Myanmar Academic and Technology","id":"ITEM-1","issue":"1","issued":{"date-parts":[["2001"]]},"page":"11-21","title":"Conservation Approach to the Wildlife Survey in the Hkakaborazi National Park , Northern Myanmar The National Park is located in Naung Mung Township , Putao District","type":"article-journal"},"uris":["http://www.mendeley.com/documents/?uuid=56170b0a-8ea3-438c-8660-4a836c675900"]}],"mendeley":{"formattedCitation":"(Tun, 2001)","plainTextFormattedCitation":"(Tun, 2001)","previouslyFormattedCitation":"(Tun, 2001)"},"properties":{"noteIndex":0},"schema":"https://github.com/citation-style-language/schema/raw/master/csl-citation.json"}</w:instrText>
      </w:r>
      <w:r w:rsidR="006E204A">
        <w:rPr>
          <w:rFonts w:ascii="Times New Roman" w:hAnsi="Times New Roman" w:cs="Times New Roman"/>
          <w:color w:val="000000" w:themeColor="text1"/>
          <w:sz w:val="24"/>
          <w:szCs w:val="24"/>
        </w:rPr>
        <w:fldChar w:fldCharType="separate"/>
      </w:r>
      <w:r w:rsidR="006E204A" w:rsidRPr="006E204A">
        <w:rPr>
          <w:rFonts w:ascii="Times New Roman" w:hAnsi="Times New Roman" w:cs="Times New Roman"/>
          <w:noProof/>
          <w:color w:val="000000" w:themeColor="text1"/>
          <w:sz w:val="24"/>
          <w:szCs w:val="24"/>
        </w:rPr>
        <w:t>(Tun, 2001)</w:t>
      </w:r>
      <w:r w:rsidR="006E204A">
        <w:rPr>
          <w:rFonts w:ascii="Times New Roman" w:hAnsi="Times New Roman" w:cs="Times New Roman"/>
          <w:color w:val="000000" w:themeColor="text1"/>
          <w:sz w:val="24"/>
          <w:szCs w:val="24"/>
        </w:rPr>
        <w:fldChar w:fldCharType="end"/>
      </w:r>
      <w:r w:rsidR="006E204A">
        <w:rPr>
          <w:rFonts w:ascii="Times New Roman" w:hAnsi="Times New Roman" w:cs="Times New Roman"/>
          <w:color w:val="000000" w:themeColor="text1"/>
          <w:sz w:val="24"/>
          <w:szCs w:val="24"/>
        </w:rPr>
        <w:t xml:space="preserve">. </w:t>
      </w:r>
      <w:r w:rsidR="00A64500">
        <w:rPr>
          <w:rFonts w:ascii="Times New Roman" w:hAnsi="Times New Roman" w:cs="Times New Roman"/>
          <w:color w:val="000000" w:themeColor="text1"/>
          <w:sz w:val="24"/>
          <w:szCs w:val="24"/>
        </w:rPr>
        <w:t xml:space="preserve">Participants </w:t>
      </w:r>
      <w:ins w:id="1238" w:author="Bandana Shakya" w:date="2020-06-16T14:31:00Z">
        <w:r w:rsidR="001A02F5">
          <w:rPr>
            <w:rFonts w:ascii="Times New Roman" w:hAnsi="Times New Roman" w:cs="Times New Roman"/>
            <w:color w:val="000000" w:themeColor="text1"/>
            <w:sz w:val="24"/>
            <w:szCs w:val="24"/>
          </w:rPr>
          <w:t xml:space="preserve">identified </w:t>
        </w:r>
      </w:ins>
      <w:del w:id="1239" w:author="Bandana Shakya" w:date="2020-06-16T14:31:00Z">
        <w:r w:rsidR="00A64500" w:rsidDel="001A02F5">
          <w:rPr>
            <w:rFonts w:ascii="Times New Roman" w:hAnsi="Times New Roman" w:cs="Times New Roman"/>
            <w:color w:val="000000" w:themeColor="text1"/>
            <w:sz w:val="24"/>
            <w:szCs w:val="24"/>
          </w:rPr>
          <w:delText xml:space="preserve">referred to </w:delText>
        </w:r>
      </w:del>
      <w:r w:rsidR="00A64500">
        <w:rPr>
          <w:rFonts w:ascii="Times New Roman" w:hAnsi="Times New Roman" w:cs="Times New Roman"/>
          <w:color w:val="000000" w:themeColor="text1"/>
          <w:sz w:val="24"/>
          <w:szCs w:val="24"/>
        </w:rPr>
        <w:t xml:space="preserve">SBAs (Fig. </w:t>
      </w:r>
      <w:ins w:id="1240" w:author="Bandana Shakya" w:date="2020-06-30T15:50:00Z">
        <w:r w:rsidR="00B2010E">
          <w:rPr>
            <w:rFonts w:ascii="Times New Roman" w:hAnsi="Times New Roman" w:cs="Times New Roman"/>
            <w:color w:val="000000" w:themeColor="text1"/>
            <w:sz w:val="24"/>
            <w:szCs w:val="24"/>
          </w:rPr>
          <w:t>5</w:t>
        </w:r>
      </w:ins>
      <w:del w:id="1241" w:author="Bandana Shakya" w:date="2020-06-30T15:50:00Z">
        <w:r w:rsidR="00A64500" w:rsidDel="00B2010E">
          <w:rPr>
            <w:rFonts w:ascii="Times New Roman" w:hAnsi="Times New Roman" w:cs="Times New Roman"/>
            <w:color w:val="000000" w:themeColor="text1"/>
            <w:sz w:val="24"/>
            <w:szCs w:val="24"/>
          </w:rPr>
          <w:delText>4</w:delText>
        </w:r>
      </w:del>
      <w:r w:rsidR="00A64500">
        <w:rPr>
          <w:rFonts w:ascii="Times New Roman" w:hAnsi="Times New Roman" w:cs="Times New Roman"/>
          <w:color w:val="000000" w:themeColor="text1"/>
          <w:sz w:val="24"/>
          <w:szCs w:val="24"/>
        </w:rPr>
        <w:t xml:space="preserve">b) to </w:t>
      </w:r>
      <w:ins w:id="1242" w:author="Bandana Shakya" w:date="2020-06-16T14:31:00Z">
        <w:r w:rsidR="001A02F5">
          <w:rPr>
            <w:rFonts w:ascii="Times New Roman" w:hAnsi="Times New Roman" w:cs="Times New Roman"/>
            <w:color w:val="000000" w:themeColor="text1"/>
            <w:sz w:val="24"/>
            <w:szCs w:val="24"/>
          </w:rPr>
          <w:t xml:space="preserve">be </w:t>
        </w:r>
      </w:ins>
      <w:del w:id="1243" w:author="Bandana Shakya" w:date="2020-06-30T08:44:00Z">
        <w:r w:rsidR="00A64500" w:rsidDel="00AB7699">
          <w:rPr>
            <w:rFonts w:ascii="Times New Roman" w:hAnsi="Times New Roman" w:cs="Times New Roman"/>
            <w:color w:val="000000" w:themeColor="text1"/>
            <w:sz w:val="24"/>
            <w:szCs w:val="24"/>
          </w:rPr>
          <w:delText xml:space="preserve">areas within and outside PAs where </w:delText>
        </w:r>
      </w:del>
      <w:del w:id="1244" w:author="Bandana Shakya" w:date="2020-06-30T08:45:00Z">
        <w:r w:rsidR="00A64500" w:rsidDel="00AB7699">
          <w:rPr>
            <w:rFonts w:ascii="Times New Roman" w:hAnsi="Times New Roman" w:cs="Times New Roman"/>
            <w:color w:val="000000" w:themeColor="text1"/>
            <w:sz w:val="24"/>
            <w:szCs w:val="24"/>
          </w:rPr>
          <w:delText xml:space="preserve">forests are </w:delText>
        </w:r>
      </w:del>
      <w:r w:rsidR="00A64500">
        <w:rPr>
          <w:rFonts w:ascii="Times New Roman" w:hAnsi="Times New Roman" w:cs="Times New Roman"/>
          <w:color w:val="000000" w:themeColor="text1"/>
          <w:sz w:val="24"/>
          <w:szCs w:val="24"/>
        </w:rPr>
        <w:t>well preserved</w:t>
      </w:r>
      <w:ins w:id="1245" w:author="Bandana Shakya" w:date="2020-06-30T08:45:00Z">
        <w:r w:rsidR="00AB7699">
          <w:rPr>
            <w:rFonts w:ascii="Times New Roman" w:hAnsi="Times New Roman" w:cs="Times New Roman"/>
            <w:color w:val="000000" w:themeColor="text1"/>
            <w:sz w:val="24"/>
            <w:szCs w:val="24"/>
          </w:rPr>
          <w:t xml:space="preserve"> forested areas with </w:t>
        </w:r>
      </w:ins>
      <w:del w:id="1246" w:author="Bandana Shakya" w:date="2020-06-30T08:45:00Z">
        <w:r w:rsidR="00A64500" w:rsidDel="00AB7699">
          <w:rPr>
            <w:rFonts w:ascii="Times New Roman" w:hAnsi="Times New Roman" w:cs="Times New Roman"/>
            <w:color w:val="000000" w:themeColor="text1"/>
            <w:sz w:val="24"/>
            <w:szCs w:val="24"/>
          </w:rPr>
          <w:delText xml:space="preserve"> and have </w:delText>
        </w:r>
      </w:del>
      <w:r w:rsidR="00A64500">
        <w:rPr>
          <w:rFonts w:ascii="Times New Roman" w:hAnsi="Times New Roman" w:cs="Times New Roman"/>
          <w:color w:val="000000" w:themeColor="text1"/>
          <w:sz w:val="24"/>
          <w:szCs w:val="24"/>
        </w:rPr>
        <w:t>undisturbed vegetation</w:t>
      </w:r>
      <w:ins w:id="1247" w:author="Bandana Shakya" w:date="2020-06-30T08:45:00Z">
        <w:r w:rsidR="00AB7699">
          <w:rPr>
            <w:rFonts w:ascii="Times New Roman" w:hAnsi="Times New Roman" w:cs="Times New Roman"/>
            <w:color w:val="000000" w:themeColor="text1"/>
            <w:sz w:val="24"/>
            <w:szCs w:val="24"/>
          </w:rPr>
          <w:t xml:space="preserve">, and </w:t>
        </w:r>
      </w:ins>
      <w:del w:id="1248" w:author="Bandana Shakya" w:date="2020-06-26T16:03:00Z">
        <w:r w:rsidR="00A64500" w:rsidDel="00543404">
          <w:rPr>
            <w:rFonts w:ascii="Times New Roman" w:hAnsi="Times New Roman" w:cs="Times New Roman"/>
            <w:color w:val="000000" w:themeColor="text1"/>
            <w:sz w:val="24"/>
            <w:szCs w:val="24"/>
          </w:rPr>
          <w:delText xml:space="preserve"> </w:delText>
        </w:r>
        <w:r w:rsidR="00A64500" w:rsidDel="00543404">
          <w:rPr>
            <w:rFonts w:ascii="Times New Roman" w:hAnsi="Times New Roman" w:cs="Times New Roman"/>
            <w:color w:val="000000" w:themeColor="text1"/>
            <w:sz w:val="24"/>
            <w:szCs w:val="24"/>
          </w:rPr>
          <w:fldChar w:fldCharType="begin" w:fldLock="1"/>
        </w:r>
        <w:r w:rsidR="00A64500" w:rsidDel="00543404">
          <w:rPr>
            <w:rFonts w:ascii="Times New Roman" w:hAnsi="Times New Roman" w:cs="Times New Roman"/>
            <w:color w:val="000000" w:themeColor="text1"/>
            <w:sz w:val="24"/>
            <w:szCs w:val="24"/>
          </w:rPr>
          <w:delInstrText>ADDIN CSL_CITATION {"citationItems":[{"id":"ITEM-1","itemData":{"DOI":"10.1017/S0376892900010651","abstract":"We estimate that roughly one-third of Gaoligongshan's total area is now devoted exclusively to agriculture and other uses that preclude maintenance of biodiversity. In most cases, primary forests existing at the establishment of the three Nature Reserves have been conserved effectively. However, small-scale (but largely unmonitored and uncontrolled) tree-felling and other vegetation disturbance continues in many areas. Despite these lapses, forests are in better condition within, than outside of, established Nature Reserves. As well, the future for these forests looks brighter than for those surviving outside Reserves: at the very least, county governments are not free to convert them into pine plantations. In contrast, hunting has been reduced only slightly — much less effectively than forest cutting has been. Although it is possible to find evidence of persistence of some rare animal species, and some Nature Reserve personnel believe there are indications that sensitive and rare species are showing an upward trend, poaching of animals is still common, particularly of smaller-bodied or lesser-known species. Although it seems well established that wellknown species (e.g. Takin) must be strictly protected, many species at equal or greater risk of extirpation and equally protected legally (e.g. some species of pheasants), do not enjoy such effective protection. Education and skill levels of staff are low. Financial support, both for salaries and equipment, are far from adequate. Educational and informational efforts in surrounding villages are lacking, even as these villages increase in size, and pressures increase for villagers to exploit whatever resources are available to them, and whether legally or not. We believe that mosi of these specific problems facing Gaoligongshan's Nature Reserves reflect a deeper, more fundamental policy-flaw. Nature Reserves are intended to protect resources that benefit not only the local community, but all of China and ultimately the world. However, such protection has its costs, including the opportunity cost of not being able to exploit these resources for immediate economic gain. These costs currently fall disproportionately on local people, and are not shared by all the country's citizens.* For these Nature Reserves to succeed in their objective of conserving resources of national or even wider significance, support from higher levels is needed. Excessive reliance on local governments to support the Reserves themselve…","author":[{"dropping-particle":"","family":"Shilai","given":"M","non-dropping-particle":"","parse-names":false,"suffix":""},{"dropping-particle":"","family":"Lianxian","given":"H","non-dropping-particle":"","parse-names":false,"suffix":""},{"dropping-particle":"","family":"Daoying","given":"L","non-dropping-particle":"","parse-names":false,"suffix":""},{"dropping-particle":"","family":"Weizhi","given":"J","non-dropping-particle":"","parse-names":false,"suffix":""},{"dropping-particle":"","family":"Harris","given":"R B","non-dropping-particle":"","parse-names":false,"suffix":""}],"container-title":"Environmental Conservation","id":"ITEM-1","issue":"3","issued":{"date-parts":[["1995"]]},"note":"Cited By :11\n\nExport Date: 4 March 2020","page":"250-258","publisher-place":"Conservation Biology Centre, Kunming Institute of Zoology, Chinese Academy of Sciences, Kunming, Yunnan 650223, China","title":"Faunal Resources of the Gaoligongshan Region of Yunnan, China: Diverse and Threatened","type":"article-journal","volume":"22"},"uris":["http://www.mendeley.com/documents/?uuid=15c02f49-a1be-4249-9a44-53d6a7690740"]}],"mendeley":{"formattedCitation":"(Shilai, Lianxian, Daoying, Weizhi, &amp; Harris, 1995)","manualFormatting":"(Shilai et al., 1995)","plainTextFormattedCitation":"(Shilai, Lianxian, Daoying, Weizhi, &amp; Harris, 1995)","previouslyFormattedCitation":"(Shilai, Lianxian, Daoying, Weizhi, &amp; Harris, 1995)"},"properties":{"noteIndex":0},"schema":"https://github.com/citation-style-language/schema/raw/master/csl-citation.json"}</w:delInstrText>
        </w:r>
        <w:r w:rsidR="00A64500" w:rsidDel="00543404">
          <w:rPr>
            <w:rFonts w:ascii="Times New Roman" w:hAnsi="Times New Roman" w:cs="Times New Roman"/>
            <w:color w:val="000000" w:themeColor="text1"/>
            <w:sz w:val="24"/>
            <w:szCs w:val="24"/>
          </w:rPr>
          <w:fldChar w:fldCharType="separate"/>
        </w:r>
        <w:r w:rsidR="00A64500" w:rsidRPr="00722EFD" w:rsidDel="00543404">
          <w:rPr>
            <w:rFonts w:ascii="Times New Roman" w:hAnsi="Times New Roman" w:cs="Times New Roman"/>
            <w:noProof/>
            <w:color w:val="000000" w:themeColor="text1"/>
            <w:sz w:val="24"/>
            <w:szCs w:val="24"/>
          </w:rPr>
          <w:delText>(Shilai</w:delText>
        </w:r>
        <w:r w:rsidR="00A64500" w:rsidDel="00543404">
          <w:rPr>
            <w:rFonts w:ascii="Times New Roman" w:hAnsi="Times New Roman" w:cs="Times New Roman"/>
            <w:noProof/>
            <w:color w:val="000000" w:themeColor="text1"/>
            <w:sz w:val="24"/>
            <w:szCs w:val="24"/>
          </w:rPr>
          <w:delText xml:space="preserve"> et al., 1</w:delText>
        </w:r>
        <w:r w:rsidR="00A64500" w:rsidRPr="00722EFD" w:rsidDel="00543404">
          <w:rPr>
            <w:rFonts w:ascii="Times New Roman" w:hAnsi="Times New Roman" w:cs="Times New Roman"/>
            <w:noProof/>
            <w:color w:val="000000" w:themeColor="text1"/>
            <w:sz w:val="24"/>
            <w:szCs w:val="24"/>
          </w:rPr>
          <w:delText>995)</w:delText>
        </w:r>
        <w:r w:rsidR="00A64500" w:rsidDel="00543404">
          <w:rPr>
            <w:rFonts w:ascii="Times New Roman" w:hAnsi="Times New Roman" w:cs="Times New Roman"/>
            <w:color w:val="000000" w:themeColor="text1"/>
            <w:sz w:val="24"/>
            <w:szCs w:val="24"/>
          </w:rPr>
          <w:fldChar w:fldCharType="end"/>
        </w:r>
        <w:r w:rsidR="002258ED" w:rsidDel="00543404">
          <w:rPr>
            <w:rFonts w:ascii="Times New Roman" w:hAnsi="Times New Roman" w:cs="Times New Roman"/>
            <w:color w:val="000000" w:themeColor="text1"/>
            <w:sz w:val="24"/>
            <w:szCs w:val="24"/>
          </w:rPr>
          <w:delText>,</w:delText>
        </w:r>
      </w:del>
      <w:del w:id="1249" w:author="Bandana Shakya" w:date="2020-06-30T08:45:00Z">
        <w:r w:rsidR="002258ED" w:rsidDel="00AB7699">
          <w:rPr>
            <w:rFonts w:ascii="Times New Roman" w:hAnsi="Times New Roman" w:cs="Times New Roman"/>
            <w:color w:val="000000" w:themeColor="text1"/>
            <w:sz w:val="24"/>
            <w:szCs w:val="24"/>
          </w:rPr>
          <w:delText xml:space="preserve"> </w:delText>
        </w:r>
      </w:del>
      <w:r w:rsidR="002258ED">
        <w:rPr>
          <w:rFonts w:ascii="Times New Roman" w:hAnsi="Times New Roman" w:cs="Times New Roman"/>
          <w:color w:val="000000" w:themeColor="text1"/>
          <w:sz w:val="24"/>
          <w:szCs w:val="24"/>
        </w:rPr>
        <w:t xml:space="preserve">which </w:t>
      </w:r>
      <w:del w:id="1250" w:author="Bandana Shakya" w:date="2020-06-30T08:45:00Z">
        <w:r w:rsidR="002258ED" w:rsidDel="00603CEB">
          <w:rPr>
            <w:rFonts w:ascii="Times New Roman" w:hAnsi="Times New Roman" w:cs="Times New Roman"/>
            <w:color w:val="000000" w:themeColor="text1"/>
            <w:sz w:val="24"/>
            <w:szCs w:val="24"/>
          </w:rPr>
          <w:delText xml:space="preserve">served as </w:delText>
        </w:r>
        <w:r w:rsidR="00A64500" w:rsidDel="00603CEB">
          <w:rPr>
            <w:rFonts w:ascii="Times New Roman" w:hAnsi="Times New Roman" w:cs="Times New Roman"/>
            <w:color w:val="000000" w:themeColor="text1"/>
            <w:sz w:val="24"/>
            <w:szCs w:val="24"/>
          </w:rPr>
          <w:delText>habitat for</w:delText>
        </w:r>
      </w:del>
      <w:ins w:id="1251" w:author="Bandana Shakya" w:date="2020-06-30T08:45:00Z">
        <w:r w:rsidR="00603CEB">
          <w:rPr>
            <w:rFonts w:ascii="Times New Roman" w:hAnsi="Times New Roman" w:cs="Times New Roman"/>
            <w:color w:val="000000" w:themeColor="text1"/>
            <w:sz w:val="24"/>
            <w:szCs w:val="24"/>
          </w:rPr>
          <w:t xml:space="preserve">hosted </w:t>
        </w:r>
      </w:ins>
      <w:del w:id="1252" w:author="Bandana Shakya" w:date="2020-06-30T08:46:00Z">
        <w:r w:rsidR="00A64500" w:rsidDel="00603CEB">
          <w:rPr>
            <w:rFonts w:ascii="Times New Roman" w:hAnsi="Times New Roman" w:cs="Times New Roman"/>
            <w:color w:val="000000" w:themeColor="text1"/>
            <w:sz w:val="24"/>
            <w:szCs w:val="24"/>
          </w:rPr>
          <w:delText xml:space="preserve"> </w:delText>
        </w:r>
      </w:del>
      <w:r w:rsidR="00A64500">
        <w:rPr>
          <w:rFonts w:ascii="Times New Roman" w:hAnsi="Times New Roman" w:cs="Times New Roman"/>
          <w:color w:val="000000" w:themeColor="text1"/>
          <w:sz w:val="24"/>
          <w:szCs w:val="24"/>
        </w:rPr>
        <w:t>endemic and rare species</w:t>
      </w:r>
      <w:r w:rsidR="002258ED">
        <w:rPr>
          <w:rFonts w:ascii="Times New Roman" w:hAnsi="Times New Roman" w:cs="Times New Roman"/>
          <w:color w:val="000000" w:themeColor="text1"/>
          <w:sz w:val="24"/>
          <w:szCs w:val="24"/>
        </w:rPr>
        <w:t>, and</w:t>
      </w:r>
      <w:ins w:id="1253" w:author="Bandana Shakya" w:date="2020-06-30T08:46:00Z">
        <w:r w:rsidR="00603CEB">
          <w:rPr>
            <w:rFonts w:ascii="Times New Roman" w:hAnsi="Times New Roman" w:cs="Times New Roman"/>
            <w:color w:val="000000" w:themeColor="text1"/>
            <w:sz w:val="24"/>
            <w:szCs w:val="24"/>
          </w:rPr>
          <w:t xml:space="preserve"> served </w:t>
        </w:r>
      </w:ins>
      <w:del w:id="1254" w:author="Bandana Shakya" w:date="2020-06-30T08:46:00Z">
        <w:r w:rsidR="002258ED" w:rsidDel="00603CEB">
          <w:rPr>
            <w:rFonts w:ascii="Times New Roman" w:hAnsi="Times New Roman" w:cs="Times New Roman"/>
            <w:color w:val="000000" w:themeColor="text1"/>
            <w:sz w:val="24"/>
            <w:szCs w:val="24"/>
          </w:rPr>
          <w:delText xml:space="preserve"> </w:delText>
        </w:r>
      </w:del>
      <w:r w:rsidR="002258ED">
        <w:rPr>
          <w:rFonts w:ascii="Times New Roman" w:hAnsi="Times New Roman" w:cs="Times New Roman"/>
          <w:color w:val="000000" w:themeColor="text1"/>
          <w:sz w:val="24"/>
          <w:szCs w:val="24"/>
        </w:rPr>
        <w:t xml:space="preserve">as </w:t>
      </w:r>
      <w:r w:rsidR="009A102B">
        <w:rPr>
          <w:rFonts w:ascii="Times New Roman" w:hAnsi="Times New Roman" w:cs="Times New Roman"/>
          <w:color w:val="000000" w:themeColor="text1"/>
          <w:sz w:val="24"/>
          <w:szCs w:val="24"/>
        </w:rPr>
        <w:t xml:space="preserve">hotspots for </w:t>
      </w:r>
      <w:r w:rsidR="002258ED">
        <w:rPr>
          <w:rFonts w:ascii="Times New Roman" w:hAnsi="Times New Roman" w:cs="Times New Roman"/>
          <w:color w:val="000000" w:themeColor="text1"/>
          <w:sz w:val="24"/>
          <w:szCs w:val="24"/>
        </w:rPr>
        <w:t>key flora and fauna</w:t>
      </w:r>
      <w:r w:rsidR="0006082E">
        <w:rPr>
          <w:rFonts w:ascii="Times New Roman" w:hAnsi="Times New Roman" w:cs="Times New Roman"/>
          <w:color w:val="000000" w:themeColor="text1"/>
          <w:sz w:val="24"/>
          <w:szCs w:val="24"/>
        </w:rPr>
        <w:t xml:space="preserve"> such as </w:t>
      </w:r>
      <w:r w:rsidR="009A102B" w:rsidRPr="001B4429">
        <w:rPr>
          <w:rFonts w:ascii="Times New Roman" w:hAnsi="Times New Roman" w:cs="Times New Roman"/>
          <w:color w:val="000000" w:themeColor="text1"/>
          <w:sz w:val="24"/>
          <w:szCs w:val="24"/>
        </w:rPr>
        <w:t>rhododendron</w:t>
      </w:r>
      <w:r w:rsidR="00EF13CA" w:rsidRPr="00EF13CA">
        <w:rPr>
          <w:rFonts w:ascii="Times New Roman" w:hAnsi="Times New Roman" w:cs="Times New Roman"/>
          <w:i/>
          <w:color w:val="000000" w:themeColor="text1"/>
          <w:sz w:val="24"/>
          <w:szCs w:val="24"/>
        </w:rPr>
        <w:t xml:space="preserve"> </w:t>
      </w:r>
      <w:r w:rsidR="00EF13CA">
        <w:rPr>
          <w:rFonts w:ascii="Times New Roman" w:hAnsi="Times New Roman" w:cs="Times New Roman"/>
          <w:i/>
          <w:color w:val="000000" w:themeColor="text1"/>
          <w:sz w:val="24"/>
          <w:szCs w:val="24"/>
        </w:rPr>
        <w:t>(</w:t>
      </w:r>
      <w:r w:rsidR="00EF13CA" w:rsidRPr="001A4D15">
        <w:rPr>
          <w:rFonts w:ascii="Times New Roman" w:hAnsi="Times New Roman" w:cs="Times New Roman"/>
          <w:i/>
          <w:color w:val="000000" w:themeColor="text1"/>
          <w:sz w:val="24"/>
          <w:szCs w:val="24"/>
        </w:rPr>
        <w:t>Rhododendron giganteum</w:t>
      </w:r>
      <w:r w:rsidR="00E663DC">
        <w:rPr>
          <w:rFonts w:ascii="Times New Roman" w:hAnsi="Times New Roman" w:cs="Times New Roman"/>
          <w:i/>
          <w:color w:val="000000" w:themeColor="text1"/>
          <w:sz w:val="24"/>
          <w:szCs w:val="24"/>
        </w:rPr>
        <w:t xml:space="preserve"> </w:t>
      </w:r>
      <w:r w:rsidR="00E663DC">
        <w:rPr>
          <w:rFonts w:ascii="Times New Roman" w:hAnsi="Times New Roman" w:cs="Times New Roman"/>
          <w:color w:val="000000" w:themeColor="text1"/>
          <w:sz w:val="24"/>
          <w:szCs w:val="24"/>
        </w:rPr>
        <w:t xml:space="preserve">- </w:t>
      </w:r>
      <w:r w:rsidR="00EF13CA" w:rsidRPr="001A4D15">
        <w:rPr>
          <w:rFonts w:ascii="Times New Roman" w:hAnsi="Times New Roman" w:cs="Times New Roman"/>
          <w:color w:val="000000" w:themeColor="text1"/>
          <w:sz w:val="24"/>
          <w:szCs w:val="24"/>
        </w:rPr>
        <w:t>the largest rh</w:t>
      </w:r>
      <w:r w:rsidR="00EF13CA">
        <w:rPr>
          <w:rFonts w:ascii="Times New Roman" w:hAnsi="Times New Roman" w:cs="Times New Roman"/>
          <w:color w:val="000000" w:themeColor="text1"/>
          <w:sz w:val="24"/>
          <w:szCs w:val="24"/>
        </w:rPr>
        <w:t>o</w:t>
      </w:r>
      <w:r w:rsidR="00EF13CA" w:rsidRPr="001A4D15">
        <w:rPr>
          <w:rFonts w:ascii="Times New Roman" w:hAnsi="Times New Roman" w:cs="Times New Roman"/>
          <w:color w:val="000000" w:themeColor="text1"/>
          <w:sz w:val="24"/>
          <w:szCs w:val="24"/>
        </w:rPr>
        <w:t>dodendron in the world</w:t>
      </w:r>
      <w:r w:rsidR="00EF13CA">
        <w:rPr>
          <w:rFonts w:ascii="Times New Roman" w:hAnsi="Times New Roman" w:cs="Times New Roman"/>
          <w:color w:val="000000" w:themeColor="text1"/>
          <w:sz w:val="24"/>
          <w:szCs w:val="24"/>
        </w:rPr>
        <w:t xml:space="preserve"> </w:t>
      </w:r>
      <w:r w:rsidR="00EF13CA">
        <w:rPr>
          <w:rFonts w:ascii="Times New Roman" w:hAnsi="Times New Roman" w:cs="Times New Roman"/>
          <w:color w:val="000000" w:themeColor="text1"/>
          <w:sz w:val="24"/>
          <w:szCs w:val="24"/>
        </w:rPr>
        <w:lastRenderedPageBreak/>
        <w:t>in GNNR)</w:t>
      </w:r>
      <w:r w:rsidR="009A102B" w:rsidRPr="001B4429">
        <w:rPr>
          <w:rFonts w:ascii="Times New Roman" w:hAnsi="Times New Roman" w:cs="Times New Roman"/>
          <w:color w:val="000000" w:themeColor="text1"/>
          <w:sz w:val="24"/>
          <w:szCs w:val="24"/>
        </w:rPr>
        <w:t>, orchids</w:t>
      </w:r>
      <w:r w:rsidR="00EF13CA">
        <w:rPr>
          <w:rFonts w:ascii="Times New Roman" w:hAnsi="Times New Roman" w:cs="Times New Roman"/>
          <w:color w:val="000000" w:themeColor="text1"/>
          <w:sz w:val="24"/>
          <w:szCs w:val="24"/>
        </w:rPr>
        <w:t xml:space="preserve"> (</w:t>
      </w:r>
      <w:r w:rsidR="0075378D" w:rsidRPr="0075378D">
        <w:rPr>
          <w:rFonts w:ascii="Times New Roman" w:hAnsi="Times New Roman" w:cs="Times New Roman"/>
          <w:i/>
          <w:color w:val="000000" w:themeColor="text1"/>
          <w:sz w:val="24"/>
          <w:szCs w:val="24"/>
        </w:rPr>
        <w:t>Paphiopedilum wardii</w:t>
      </w:r>
      <w:r w:rsidR="0075378D">
        <w:rPr>
          <w:rFonts w:ascii="Times New Roman" w:hAnsi="Times New Roman" w:cs="Times New Roman"/>
          <w:color w:val="000000" w:themeColor="text1"/>
          <w:sz w:val="24"/>
          <w:szCs w:val="24"/>
        </w:rPr>
        <w:t xml:space="preserve"> </w:t>
      </w:r>
      <w:r w:rsidR="00E663DC">
        <w:rPr>
          <w:rFonts w:ascii="Times New Roman" w:hAnsi="Times New Roman" w:cs="Times New Roman"/>
          <w:color w:val="000000" w:themeColor="text1"/>
          <w:sz w:val="24"/>
          <w:szCs w:val="24"/>
        </w:rPr>
        <w:t>–</w:t>
      </w:r>
      <w:r w:rsidR="0075378D">
        <w:rPr>
          <w:rFonts w:ascii="Times New Roman" w:hAnsi="Times New Roman" w:cs="Times New Roman"/>
          <w:color w:val="000000" w:themeColor="text1"/>
          <w:sz w:val="24"/>
          <w:szCs w:val="24"/>
        </w:rPr>
        <w:t xml:space="preserve"> the</w:t>
      </w:r>
      <w:r w:rsidR="00E663DC">
        <w:rPr>
          <w:rFonts w:ascii="Times New Roman" w:hAnsi="Times New Roman" w:cs="Times New Roman"/>
          <w:color w:val="000000" w:themeColor="text1"/>
          <w:sz w:val="24"/>
          <w:szCs w:val="24"/>
        </w:rPr>
        <w:t xml:space="preserve"> black orchid), </w:t>
      </w:r>
      <w:r w:rsidR="0006082E">
        <w:rPr>
          <w:rFonts w:ascii="Times New Roman" w:hAnsi="Times New Roman" w:cs="Times New Roman"/>
          <w:color w:val="000000" w:themeColor="text1"/>
          <w:sz w:val="24"/>
          <w:szCs w:val="24"/>
        </w:rPr>
        <w:t xml:space="preserve">and </w:t>
      </w:r>
      <w:r w:rsidR="009A102B" w:rsidRPr="001B4429">
        <w:rPr>
          <w:rFonts w:ascii="Times New Roman" w:hAnsi="Times New Roman" w:cs="Times New Roman"/>
          <w:color w:val="000000" w:themeColor="text1"/>
          <w:sz w:val="24"/>
          <w:szCs w:val="24"/>
        </w:rPr>
        <w:t>migratory birds</w:t>
      </w:r>
      <w:r w:rsidR="00E663DC">
        <w:rPr>
          <w:rFonts w:ascii="Times New Roman" w:hAnsi="Times New Roman" w:cs="Times New Roman"/>
          <w:color w:val="000000" w:themeColor="text1"/>
          <w:sz w:val="24"/>
          <w:szCs w:val="24"/>
        </w:rPr>
        <w:t>. These SBAs indicated</w:t>
      </w:r>
      <w:ins w:id="1255" w:author="Bandana Shakya" w:date="2020-06-16T14:33:00Z">
        <w:r w:rsidR="00A91A14">
          <w:rPr>
            <w:rFonts w:ascii="Times New Roman" w:hAnsi="Times New Roman" w:cs="Times New Roman"/>
            <w:color w:val="000000" w:themeColor="text1"/>
            <w:sz w:val="24"/>
            <w:szCs w:val="24"/>
          </w:rPr>
          <w:t xml:space="preserve"> </w:t>
        </w:r>
      </w:ins>
      <w:del w:id="1256" w:author="Bandana Shakya" w:date="2020-06-16T14:33:00Z">
        <w:r w:rsidR="00E663DC" w:rsidDel="00A91A14">
          <w:rPr>
            <w:rFonts w:ascii="Times New Roman" w:hAnsi="Times New Roman" w:cs="Times New Roman"/>
            <w:color w:val="000000" w:themeColor="text1"/>
            <w:sz w:val="24"/>
            <w:szCs w:val="24"/>
          </w:rPr>
          <w:delText xml:space="preserve"> </w:delText>
        </w:r>
      </w:del>
      <w:r w:rsidR="00E663DC">
        <w:rPr>
          <w:rFonts w:ascii="Times New Roman" w:hAnsi="Times New Roman" w:cs="Times New Roman"/>
          <w:color w:val="000000" w:themeColor="text1"/>
          <w:sz w:val="24"/>
          <w:szCs w:val="24"/>
        </w:rPr>
        <w:t>areas</w:t>
      </w:r>
      <w:ins w:id="1257" w:author="Bandana Shakya" w:date="2020-06-16T14:33:00Z">
        <w:r w:rsidR="00A91A14">
          <w:rPr>
            <w:rFonts w:ascii="Times New Roman" w:hAnsi="Times New Roman" w:cs="Times New Roman"/>
            <w:color w:val="000000" w:themeColor="text1"/>
            <w:sz w:val="24"/>
            <w:szCs w:val="24"/>
          </w:rPr>
          <w:t xml:space="preserve"> of species protection and distribution</w:t>
        </w:r>
      </w:ins>
      <w:ins w:id="1258" w:author="Bandana Shakya" w:date="2020-06-26T16:03:00Z">
        <w:r w:rsidR="00543404">
          <w:rPr>
            <w:rFonts w:ascii="Times New Roman" w:hAnsi="Times New Roman" w:cs="Times New Roman"/>
            <w:color w:val="000000" w:themeColor="text1"/>
            <w:sz w:val="24"/>
            <w:szCs w:val="24"/>
          </w:rPr>
          <w:t xml:space="preserve">, yet 41% SBAs were </w:t>
        </w:r>
      </w:ins>
      <w:ins w:id="1259" w:author="Bandana Shakya" w:date="2020-06-30T08:46:00Z">
        <w:r w:rsidR="00603CEB">
          <w:rPr>
            <w:rFonts w:ascii="Times New Roman" w:hAnsi="Times New Roman" w:cs="Times New Roman"/>
            <w:color w:val="000000" w:themeColor="text1"/>
            <w:sz w:val="24"/>
            <w:szCs w:val="24"/>
          </w:rPr>
          <w:t xml:space="preserve">located </w:t>
        </w:r>
      </w:ins>
      <w:ins w:id="1260" w:author="Bandana Shakya" w:date="2020-06-26T16:03:00Z">
        <w:r w:rsidR="00543404">
          <w:rPr>
            <w:rFonts w:ascii="Times New Roman" w:hAnsi="Times New Roman" w:cs="Times New Roman"/>
            <w:color w:val="000000" w:themeColor="text1"/>
            <w:sz w:val="24"/>
            <w:szCs w:val="24"/>
          </w:rPr>
          <w:t>outside the PAs</w:t>
        </w:r>
      </w:ins>
      <w:ins w:id="1261" w:author="Bandana Shakya" w:date="2020-06-16T14:33:00Z">
        <w:r w:rsidR="00A91A14">
          <w:rPr>
            <w:rFonts w:ascii="Times New Roman" w:hAnsi="Times New Roman" w:cs="Times New Roman"/>
            <w:color w:val="000000" w:themeColor="text1"/>
            <w:sz w:val="24"/>
            <w:szCs w:val="24"/>
          </w:rPr>
          <w:t xml:space="preserve">. </w:t>
        </w:r>
      </w:ins>
      <w:del w:id="1262" w:author="Bandana Shakya" w:date="2020-06-16T14:34:00Z">
        <w:r w:rsidR="00E663DC" w:rsidDel="00A91A14">
          <w:rPr>
            <w:rFonts w:ascii="Times New Roman" w:hAnsi="Times New Roman" w:cs="Times New Roman"/>
            <w:color w:val="000000" w:themeColor="text1"/>
            <w:sz w:val="24"/>
            <w:szCs w:val="24"/>
          </w:rPr>
          <w:delText xml:space="preserve"> where </w:delText>
        </w:r>
        <w:r w:rsidR="00836B03" w:rsidDel="00A91A14">
          <w:rPr>
            <w:rFonts w:ascii="Times New Roman" w:hAnsi="Times New Roman" w:cs="Times New Roman"/>
            <w:color w:val="000000" w:themeColor="text1"/>
            <w:sz w:val="24"/>
            <w:szCs w:val="24"/>
          </w:rPr>
          <w:delText>they ar</w:delText>
        </w:r>
        <w:r w:rsidR="009A102B" w:rsidDel="00A91A14">
          <w:rPr>
            <w:rFonts w:ascii="Times New Roman" w:hAnsi="Times New Roman" w:cs="Times New Roman"/>
            <w:color w:val="000000" w:themeColor="text1"/>
            <w:sz w:val="24"/>
            <w:szCs w:val="24"/>
          </w:rPr>
          <w:delText xml:space="preserve">e </w:delText>
        </w:r>
        <w:r w:rsidR="00836B03" w:rsidDel="00A91A14">
          <w:rPr>
            <w:rFonts w:ascii="Times New Roman" w:hAnsi="Times New Roman" w:cs="Times New Roman"/>
            <w:color w:val="000000" w:themeColor="text1"/>
            <w:sz w:val="24"/>
            <w:szCs w:val="24"/>
          </w:rPr>
          <w:delText xml:space="preserve">distributed and </w:delText>
        </w:r>
        <w:r w:rsidR="00893A97" w:rsidDel="00A91A14">
          <w:rPr>
            <w:rFonts w:ascii="Times New Roman" w:hAnsi="Times New Roman" w:cs="Times New Roman"/>
            <w:color w:val="000000" w:themeColor="text1"/>
            <w:sz w:val="24"/>
            <w:szCs w:val="24"/>
          </w:rPr>
          <w:delText>protected</w:delText>
        </w:r>
        <w:r w:rsidR="00207BB8" w:rsidDel="00A91A14">
          <w:rPr>
            <w:rFonts w:ascii="Times New Roman" w:hAnsi="Times New Roman" w:cs="Times New Roman"/>
            <w:color w:val="000000" w:themeColor="text1"/>
            <w:sz w:val="24"/>
            <w:szCs w:val="24"/>
          </w:rPr>
          <w:delText xml:space="preserve">. </w:delText>
        </w:r>
      </w:del>
      <w:r w:rsidR="00CB0A1B">
        <w:rPr>
          <w:rFonts w:ascii="Times New Roman" w:hAnsi="Times New Roman" w:cs="Times New Roman"/>
          <w:color w:val="000000" w:themeColor="text1"/>
          <w:sz w:val="24"/>
          <w:szCs w:val="24"/>
        </w:rPr>
        <w:t>With regard to dSPHs</w:t>
      </w:r>
      <w:r w:rsidR="001B7DBB">
        <w:rPr>
          <w:rFonts w:ascii="Times New Roman" w:hAnsi="Times New Roman" w:cs="Times New Roman"/>
          <w:color w:val="000000" w:themeColor="text1"/>
          <w:sz w:val="24"/>
          <w:szCs w:val="24"/>
        </w:rPr>
        <w:t xml:space="preserve"> (Fig. </w:t>
      </w:r>
      <w:ins w:id="1263" w:author="Bandana Shakya" w:date="2020-06-30T15:51:00Z">
        <w:r w:rsidR="00B2010E">
          <w:rPr>
            <w:rFonts w:ascii="Times New Roman" w:hAnsi="Times New Roman" w:cs="Times New Roman"/>
            <w:color w:val="000000" w:themeColor="text1"/>
            <w:sz w:val="24"/>
            <w:szCs w:val="24"/>
          </w:rPr>
          <w:t>5</w:t>
        </w:r>
      </w:ins>
      <w:del w:id="1264" w:author="Bandana Shakya" w:date="2020-06-30T15:50:00Z">
        <w:r w:rsidR="001B7DBB" w:rsidDel="00B2010E">
          <w:rPr>
            <w:rFonts w:ascii="Times New Roman" w:hAnsi="Times New Roman" w:cs="Times New Roman"/>
            <w:color w:val="000000" w:themeColor="text1"/>
            <w:sz w:val="24"/>
            <w:szCs w:val="24"/>
          </w:rPr>
          <w:delText>3</w:delText>
        </w:r>
      </w:del>
      <w:r w:rsidR="001B7DBB">
        <w:rPr>
          <w:rFonts w:ascii="Times New Roman" w:hAnsi="Times New Roman" w:cs="Times New Roman"/>
          <w:color w:val="000000" w:themeColor="text1"/>
          <w:sz w:val="24"/>
          <w:szCs w:val="24"/>
        </w:rPr>
        <w:t>c)</w:t>
      </w:r>
      <w:r w:rsidR="00CB0A1B">
        <w:rPr>
          <w:rFonts w:ascii="Times New Roman" w:hAnsi="Times New Roman" w:cs="Times New Roman"/>
          <w:color w:val="000000" w:themeColor="text1"/>
          <w:sz w:val="24"/>
          <w:szCs w:val="24"/>
        </w:rPr>
        <w:t xml:space="preserve">, </w:t>
      </w:r>
      <w:ins w:id="1265" w:author="Bandana Shakya" w:date="2020-06-16T14:52:00Z">
        <w:r w:rsidR="00BD0BB8">
          <w:rPr>
            <w:rFonts w:ascii="Times New Roman" w:hAnsi="Times New Roman" w:cs="Times New Roman"/>
            <w:color w:val="000000" w:themeColor="text1"/>
            <w:sz w:val="24"/>
            <w:szCs w:val="24"/>
          </w:rPr>
          <w:t>the</w:t>
        </w:r>
      </w:ins>
      <w:ins w:id="1266" w:author="Bandana Shakya" w:date="2020-06-16T14:53:00Z">
        <w:r w:rsidR="00BD0BB8">
          <w:rPr>
            <w:rFonts w:ascii="Times New Roman" w:hAnsi="Times New Roman" w:cs="Times New Roman"/>
            <w:color w:val="000000" w:themeColor="text1"/>
            <w:sz w:val="24"/>
            <w:szCs w:val="24"/>
          </w:rPr>
          <w:t xml:space="preserve">y were </w:t>
        </w:r>
      </w:ins>
      <w:ins w:id="1267" w:author="Bandana Shakya" w:date="2020-06-16T14:52:00Z">
        <w:r w:rsidR="00BD0BB8">
          <w:rPr>
            <w:rFonts w:ascii="Times New Roman" w:hAnsi="Times New Roman" w:cs="Times New Roman"/>
            <w:color w:val="000000" w:themeColor="text1"/>
            <w:sz w:val="24"/>
            <w:szCs w:val="24"/>
          </w:rPr>
          <w:t xml:space="preserve">less </w:t>
        </w:r>
      </w:ins>
      <w:ins w:id="1268" w:author="Bandana Shakya" w:date="2020-06-16T14:53:00Z">
        <w:r w:rsidR="00BD0BB8">
          <w:rPr>
            <w:rFonts w:ascii="Times New Roman" w:hAnsi="Times New Roman" w:cs="Times New Roman"/>
            <w:color w:val="000000" w:themeColor="text1"/>
            <w:sz w:val="24"/>
            <w:szCs w:val="24"/>
          </w:rPr>
          <w:t>prominent for GNNR and HKNP</w:t>
        </w:r>
      </w:ins>
      <w:ins w:id="1269" w:author="Bandana Shakya" w:date="2020-06-16T14:54:00Z">
        <w:r w:rsidR="0048009A">
          <w:rPr>
            <w:rFonts w:ascii="Times New Roman" w:hAnsi="Times New Roman" w:cs="Times New Roman"/>
            <w:color w:val="000000" w:themeColor="text1"/>
            <w:sz w:val="24"/>
            <w:szCs w:val="24"/>
          </w:rPr>
          <w:t xml:space="preserve">, as primary vegetation were </w:t>
        </w:r>
      </w:ins>
      <w:ins w:id="1270" w:author="Bandana Shakya" w:date="2020-06-30T08:47:00Z">
        <w:r w:rsidR="00753160">
          <w:rPr>
            <w:rFonts w:ascii="Times New Roman" w:hAnsi="Times New Roman" w:cs="Times New Roman"/>
            <w:color w:val="000000" w:themeColor="text1"/>
            <w:sz w:val="24"/>
            <w:szCs w:val="24"/>
          </w:rPr>
          <w:t>considered</w:t>
        </w:r>
      </w:ins>
      <w:ins w:id="1271" w:author="Bandana Shakya" w:date="2020-06-30T08:46:00Z">
        <w:r w:rsidR="00753160">
          <w:rPr>
            <w:rFonts w:ascii="Times New Roman" w:hAnsi="Times New Roman" w:cs="Times New Roman"/>
            <w:color w:val="000000" w:themeColor="text1"/>
            <w:sz w:val="24"/>
            <w:szCs w:val="24"/>
          </w:rPr>
          <w:t xml:space="preserve"> </w:t>
        </w:r>
      </w:ins>
      <w:ins w:id="1272" w:author="Bandana Shakya" w:date="2020-06-30T08:47:00Z">
        <w:r w:rsidR="00753160">
          <w:rPr>
            <w:rFonts w:ascii="Times New Roman" w:hAnsi="Times New Roman" w:cs="Times New Roman"/>
            <w:color w:val="000000" w:themeColor="text1"/>
            <w:sz w:val="24"/>
            <w:szCs w:val="24"/>
          </w:rPr>
          <w:t xml:space="preserve">to be intact, </w:t>
        </w:r>
      </w:ins>
      <w:ins w:id="1273" w:author="Bandana Shakya" w:date="2020-06-30T08:48:00Z">
        <w:r w:rsidR="00753160">
          <w:rPr>
            <w:rFonts w:ascii="Times New Roman" w:hAnsi="Times New Roman" w:cs="Times New Roman"/>
            <w:color w:val="000000" w:themeColor="text1"/>
            <w:sz w:val="24"/>
            <w:szCs w:val="24"/>
          </w:rPr>
          <w:t>wh</w:t>
        </w:r>
      </w:ins>
      <w:ins w:id="1274" w:author="Bandana Shakya" w:date="2020-06-26T16:06:00Z">
        <w:r w:rsidR="00EA2E05">
          <w:rPr>
            <w:rFonts w:ascii="Times New Roman" w:hAnsi="Times New Roman" w:cs="Times New Roman"/>
            <w:color w:val="000000" w:themeColor="text1"/>
            <w:sz w:val="24"/>
            <w:szCs w:val="24"/>
          </w:rPr>
          <w:t xml:space="preserve">ereas for </w:t>
        </w:r>
      </w:ins>
      <w:del w:id="1275" w:author="Bandana Shakya" w:date="2020-06-16T14:35:00Z">
        <w:r w:rsidR="00CB0A1B" w:rsidDel="00226F32">
          <w:rPr>
            <w:rFonts w:ascii="Times New Roman" w:hAnsi="Times New Roman" w:cs="Times New Roman"/>
            <w:color w:val="000000" w:themeColor="text1"/>
            <w:sz w:val="24"/>
            <w:szCs w:val="24"/>
          </w:rPr>
          <w:delText xml:space="preserve">the concern was </w:delText>
        </w:r>
        <w:r w:rsidR="00A42BEB" w:rsidRPr="00A42BEB" w:rsidDel="00226F32">
          <w:rPr>
            <w:rFonts w:ascii="Times New Roman" w:hAnsi="Times New Roman" w:cs="Times New Roman"/>
            <w:color w:val="000000" w:themeColor="text1"/>
            <w:sz w:val="24"/>
            <w:szCs w:val="24"/>
          </w:rPr>
          <w:delText>limited understanding of the global value of the landscape and limited scientific exploration in several areas</w:delText>
        </w:r>
        <w:r w:rsidR="00651F12" w:rsidDel="00226F32">
          <w:rPr>
            <w:rFonts w:ascii="Times New Roman" w:hAnsi="Times New Roman" w:cs="Times New Roman"/>
            <w:color w:val="000000" w:themeColor="text1"/>
            <w:sz w:val="24"/>
            <w:szCs w:val="24"/>
          </w:rPr>
          <w:delText>, especially in Myanmar</w:delText>
        </w:r>
        <w:r w:rsidR="00A42BEB" w:rsidRPr="00A42BEB" w:rsidDel="00226F32">
          <w:rPr>
            <w:rFonts w:ascii="Times New Roman" w:hAnsi="Times New Roman" w:cs="Times New Roman"/>
            <w:color w:val="000000" w:themeColor="text1"/>
            <w:sz w:val="24"/>
            <w:szCs w:val="24"/>
          </w:rPr>
          <w:delText xml:space="preserve">. </w:delText>
        </w:r>
        <w:r w:rsidR="00F963A1" w:rsidDel="00226F32">
          <w:rPr>
            <w:rFonts w:ascii="Times New Roman" w:hAnsi="Times New Roman" w:cs="Times New Roman"/>
            <w:color w:val="000000" w:themeColor="text1"/>
            <w:sz w:val="24"/>
            <w:szCs w:val="24"/>
          </w:rPr>
          <w:delText>The</w:delText>
        </w:r>
        <w:r w:rsidR="00A42BEB" w:rsidRPr="00A42BEB" w:rsidDel="00226F32">
          <w:rPr>
            <w:rFonts w:ascii="Times New Roman" w:hAnsi="Times New Roman" w:cs="Times New Roman"/>
            <w:color w:val="000000" w:themeColor="text1"/>
            <w:sz w:val="24"/>
            <w:szCs w:val="24"/>
          </w:rPr>
          <w:delText xml:space="preserve"> degradation of </w:delText>
        </w:r>
        <w:r w:rsidR="00F963A1" w:rsidDel="00226F32">
          <w:rPr>
            <w:rFonts w:ascii="Times New Roman" w:hAnsi="Times New Roman" w:cs="Times New Roman"/>
            <w:color w:val="000000" w:themeColor="text1"/>
            <w:sz w:val="24"/>
            <w:szCs w:val="24"/>
          </w:rPr>
          <w:delText xml:space="preserve">habitat </w:delText>
        </w:r>
        <w:r w:rsidR="00CB0A1B" w:rsidDel="00226F32">
          <w:rPr>
            <w:rFonts w:ascii="Times New Roman" w:hAnsi="Times New Roman" w:cs="Times New Roman"/>
            <w:color w:val="000000" w:themeColor="text1"/>
            <w:sz w:val="24"/>
            <w:szCs w:val="24"/>
          </w:rPr>
          <w:delText>services</w:delText>
        </w:r>
        <w:r w:rsidR="00F963A1" w:rsidDel="00226F32">
          <w:rPr>
            <w:rFonts w:ascii="Times New Roman" w:hAnsi="Times New Roman" w:cs="Times New Roman"/>
            <w:color w:val="000000" w:themeColor="text1"/>
            <w:sz w:val="24"/>
            <w:szCs w:val="24"/>
          </w:rPr>
          <w:delText xml:space="preserve"> was</w:delText>
        </w:r>
        <w:r w:rsidR="004074A2" w:rsidDel="00226F32">
          <w:rPr>
            <w:rFonts w:ascii="Times New Roman" w:hAnsi="Times New Roman" w:cs="Times New Roman"/>
            <w:color w:val="000000" w:themeColor="text1"/>
            <w:sz w:val="24"/>
            <w:szCs w:val="24"/>
          </w:rPr>
          <w:delText xml:space="preserve"> less in GNNR as primary forests are conserved </w:delText>
        </w:r>
        <w:r w:rsidR="008C0478" w:rsidDel="00226F32">
          <w:rPr>
            <w:rFonts w:ascii="Times New Roman" w:hAnsi="Times New Roman" w:cs="Times New Roman"/>
            <w:color w:val="000000" w:themeColor="text1"/>
            <w:sz w:val="24"/>
            <w:szCs w:val="24"/>
          </w:rPr>
          <w:delText xml:space="preserve">through </w:delText>
        </w:r>
        <w:r w:rsidR="004074A2" w:rsidDel="00226F32">
          <w:rPr>
            <w:rFonts w:ascii="Times New Roman" w:hAnsi="Times New Roman" w:cs="Times New Roman"/>
            <w:color w:val="000000" w:themeColor="text1"/>
            <w:sz w:val="24"/>
            <w:szCs w:val="24"/>
          </w:rPr>
          <w:delText xml:space="preserve">strict </w:delText>
        </w:r>
        <w:r w:rsidR="008C0478" w:rsidDel="00226F32">
          <w:rPr>
            <w:rFonts w:ascii="Times New Roman" w:hAnsi="Times New Roman" w:cs="Times New Roman"/>
            <w:color w:val="000000" w:themeColor="text1"/>
            <w:sz w:val="24"/>
            <w:szCs w:val="24"/>
          </w:rPr>
          <w:delText xml:space="preserve">PAs </w:delText>
        </w:r>
        <w:r w:rsidR="004074A2" w:rsidDel="00226F32">
          <w:rPr>
            <w:rFonts w:ascii="Times New Roman" w:hAnsi="Times New Roman" w:cs="Times New Roman"/>
            <w:color w:val="000000" w:themeColor="text1"/>
            <w:sz w:val="24"/>
            <w:szCs w:val="24"/>
          </w:rPr>
          <w:delText>governance</w:delText>
        </w:r>
        <w:r w:rsidR="008C0478" w:rsidDel="00226F32">
          <w:rPr>
            <w:rFonts w:ascii="Times New Roman" w:hAnsi="Times New Roman" w:cs="Times New Roman"/>
            <w:color w:val="000000" w:themeColor="text1"/>
            <w:sz w:val="24"/>
            <w:szCs w:val="24"/>
          </w:rPr>
          <w:delText xml:space="preserve">. </w:delText>
        </w:r>
        <w:r w:rsidR="00E64B55" w:rsidDel="00226F32">
          <w:rPr>
            <w:rFonts w:ascii="Times New Roman" w:hAnsi="Times New Roman" w:cs="Times New Roman"/>
            <w:color w:val="000000" w:themeColor="text1"/>
            <w:sz w:val="24"/>
            <w:szCs w:val="24"/>
          </w:rPr>
          <w:delText xml:space="preserve">For HKNP, </w:delText>
        </w:r>
        <w:r w:rsidR="00AB61EE" w:rsidDel="00226F32">
          <w:rPr>
            <w:rFonts w:ascii="Times New Roman" w:hAnsi="Times New Roman" w:cs="Times New Roman"/>
            <w:color w:val="000000" w:themeColor="text1"/>
            <w:sz w:val="24"/>
            <w:szCs w:val="24"/>
          </w:rPr>
          <w:delText>experts indicated that habitat services is vulnerable to fragementation of natural landscape due to deforestation in several patches</w:delText>
        </w:r>
        <w:r w:rsidR="00F21138" w:rsidDel="00226F32">
          <w:rPr>
            <w:rFonts w:ascii="Times New Roman" w:hAnsi="Times New Roman" w:cs="Times New Roman"/>
            <w:color w:val="000000" w:themeColor="text1"/>
            <w:sz w:val="24"/>
            <w:szCs w:val="24"/>
          </w:rPr>
          <w:delText xml:space="preserve"> as highlighted by </w:delText>
        </w:r>
        <w:r w:rsidR="00AB61EE" w:rsidDel="00226F32">
          <w:rPr>
            <w:rFonts w:ascii="Times New Roman" w:hAnsi="Times New Roman" w:cs="Times New Roman"/>
            <w:color w:val="000000" w:themeColor="text1"/>
            <w:sz w:val="24"/>
            <w:szCs w:val="24"/>
          </w:rPr>
          <w:delText>Tun</w:delText>
        </w:r>
        <w:r w:rsidR="00F21138" w:rsidDel="00226F32">
          <w:rPr>
            <w:rFonts w:ascii="Times New Roman" w:hAnsi="Times New Roman" w:cs="Times New Roman"/>
            <w:color w:val="000000" w:themeColor="text1"/>
            <w:sz w:val="24"/>
            <w:szCs w:val="24"/>
          </w:rPr>
          <w:delText xml:space="preserve"> (</w:delText>
        </w:r>
        <w:r w:rsidR="00AB61EE" w:rsidDel="00226F32">
          <w:rPr>
            <w:rFonts w:ascii="Times New Roman" w:hAnsi="Times New Roman" w:cs="Times New Roman"/>
            <w:color w:val="000000" w:themeColor="text1"/>
            <w:sz w:val="24"/>
            <w:szCs w:val="24"/>
          </w:rPr>
          <w:delText xml:space="preserve">2001). </w:delText>
        </w:r>
      </w:del>
      <w:del w:id="1276" w:author="Bandana Shakya" w:date="2020-06-26T16:06:00Z">
        <w:r w:rsidR="00E64B55" w:rsidDel="00EA2E05">
          <w:rPr>
            <w:rFonts w:ascii="Times New Roman" w:hAnsi="Times New Roman" w:cs="Times New Roman"/>
            <w:color w:val="000000" w:themeColor="text1"/>
            <w:sz w:val="24"/>
            <w:szCs w:val="24"/>
          </w:rPr>
          <w:delText>Fo</w:delText>
        </w:r>
        <w:r w:rsidR="00F963A1" w:rsidDel="00EA2E05">
          <w:rPr>
            <w:rFonts w:ascii="Times New Roman" w:hAnsi="Times New Roman" w:cs="Times New Roman"/>
            <w:color w:val="000000" w:themeColor="text1"/>
            <w:sz w:val="24"/>
            <w:szCs w:val="24"/>
          </w:rPr>
          <w:delText xml:space="preserve">r </w:delText>
        </w:r>
      </w:del>
      <w:r w:rsidR="00F963A1">
        <w:rPr>
          <w:rFonts w:ascii="Times New Roman" w:hAnsi="Times New Roman" w:cs="Times New Roman"/>
          <w:color w:val="000000" w:themeColor="text1"/>
          <w:sz w:val="24"/>
          <w:szCs w:val="24"/>
        </w:rPr>
        <w:t>NNP</w:t>
      </w:r>
      <w:ins w:id="1277" w:author="Bandana Shakya" w:date="2020-06-16T14:56:00Z">
        <w:r w:rsidR="00840A68">
          <w:rPr>
            <w:rFonts w:ascii="Times New Roman" w:hAnsi="Times New Roman" w:cs="Times New Roman"/>
            <w:color w:val="000000" w:themeColor="text1"/>
            <w:sz w:val="24"/>
            <w:szCs w:val="24"/>
          </w:rPr>
          <w:t>-TR</w:t>
        </w:r>
      </w:ins>
      <w:r w:rsidR="00550B77">
        <w:rPr>
          <w:rFonts w:ascii="Times New Roman" w:hAnsi="Times New Roman" w:cs="Times New Roman"/>
          <w:color w:val="000000" w:themeColor="text1"/>
          <w:sz w:val="24"/>
          <w:szCs w:val="24"/>
        </w:rPr>
        <w:t xml:space="preserve">, </w:t>
      </w:r>
      <w:ins w:id="1278" w:author="Bandana Shakya" w:date="2020-06-26T16:07:00Z">
        <w:r w:rsidR="00EA2E05">
          <w:rPr>
            <w:rFonts w:ascii="Times New Roman" w:hAnsi="Times New Roman" w:cs="Times New Roman"/>
            <w:color w:val="000000" w:themeColor="text1"/>
            <w:sz w:val="24"/>
            <w:szCs w:val="24"/>
          </w:rPr>
          <w:t xml:space="preserve">71% representation of the </w:t>
        </w:r>
      </w:ins>
      <w:r w:rsidR="00550B77">
        <w:rPr>
          <w:rFonts w:ascii="Times New Roman" w:hAnsi="Times New Roman" w:cs="Times New Roman"/>
          <w:color w:val="000000" w:themeColor="text1"/>
          <w:sz w:val="24"/>
          <w:szCs w:val="24"/>
        </w:rPr>
        <w:t xml:space="preserve">dSPHs highlighted </w:t>
      </w:r>
      <w:del w:id="1279" w:author="Bandana Shakya" w:date="2020-06-16T14:56:00Z">
        <w:r w:rsidR="00550B77" w:rsidDel="00840A68">
          <w:rPr>
            <w:rFonts w:ascii="Times New Roman" w:hAnsi="Times New Roman" w:cs="Times New Roman"/>
            <w:color w:val="000000" w:themeColor="text1"/>
            <w:sz w:val="24"/>
            <w:szCs w:val="24"/>
          </w:rPr>
          <w:delText xml:space="preserve">challenges such as small scale but </w:delText>
        </w:r>
      </w:del>
      <w:ins w:id="1280" w:author="Bandana Shakya" w:date="2020-06-16T14:56:00Z">
        <w:r w:rsidR="00840A68">
          <w:rPr>
            <w:rFonts w:ascii="Times New Roman" w:hAnsi="Times New Roman" w:cs="Times New Roman"/>
            <w:color w:val="000000" w:themeColor="text1"/>
            <w:sz w:val="24"/>
            <w:szCs w:val="24"/>
          </w:rPr>
          <w:t xml:space="preserve">areas of </w:t>
        </w:r>
      </w:ins>
      <w:r w:rsidR="00550B77">
        <w:rPr>
          <w:rFonts w:ascii="Times New Roman" w:hAnsi="Times New Roman" w:cs="Times New Roman"/>
          <w:color w:val="000000" w:themeColor="text1"/>
          <w:sz w:val="24"/>
          <w:szCs w:val="24"/>
        </w:rPr>
        <w:t>unmonitored vegetation clearing</w:t>
      </w:r>
      <w:ins w:id="1281" w:author="Bandana Shakya" w:date="2020-06-26T16:07:00Z">
        <w:r w:rsidR="00234FDF">
          <w:rPr>
            <w:rFonts w:ascii="Times New Roman" w:hAnsi="Times New Roman" w:cs="Times New Roman"/>
            <w:color w:val="000000" w:themeColor="text1"/>
            <w:sz w:val="24"/>
            <w:szCs w:val="24"/>
          </w:rPr>
          <w:t xml:space="preserve">, </w:t>
        </w:r>
      </w:ins>
      <w:del w:id="1282" w:author="Bandana Shakya" w:date="2020-06-26T16:07:00Z">
        <w:r w:rsidR="004F3D18" w:rsidDel="00234FDF">
          <w:rPr>
            <w:rFonts w:ascii="Times New Roman" w:hAnsi="Times New Roman" w:cs="Times New Roman"/>
            <w:color w:val="000000" w:themeColor="text1"/>
            <w:sz w:val="24"/>
            <w:szCs w:val="24"/>
          </w:rPr>
          <w:delText xml:space="preserve"> </w:delText>
        </w:r>
        <w:r w:rsidR="00550B77" w:rsidDel="00234FDF">
          <w:rPr>
            <w:rFonts w:ascii="Times New Roman" w:hAnsi="Times New Roman" w:cs="Times New Roman"/>
            <w:color w:val="000000" w:themeColor="text1"/>
            <w:sz w:val="24"/>
            <w:szCs w:val="24"/>
          </w:rPr>
          <w:delText>for agriculture</w:delText>
        </w:r>
        <w:r w:rsidR="004F3D18" w:rsidDel="00234FDF">
          <w:rPr>
            <w:rFonts w:ascii="Times New Roman" w:hAnsi="Times New Roman" w:cs="Times New Roman"/>
            <w:color w:val="000000" w:themeColor="text1"/>
            <w:sz w:val="24"/>
            <w:szCs w:val="24"/>
          </w:rPr>
          <w:delText xml:space="preserve">, </w:delText>
        </w:r>
      </w:del>
      <w:r w:rsidR="004F3D18">
        <w:rPr>
          <w:rFonts w:ascii="Times New Roman" w:hAnsi="Times New Roman" w:cs="Times New Roman"/>
          <w:color w:val="000000" w:themeColor="text1"/>
          <w:sz w:val="24"/>
          <w:szCs w:val="24"/>
        </w:rPr>
        <w:t>and land encroachment for settlements</w:t>
      </w:r>
      <w:ins w:id="1283" w:author="Bandana Shakya" w:date="2020-06-30T08:51:00Z">
        <w:r w:rsidR="00430748">
          <w:rPr>
            <w:rFonts w:ascii="Times New Roman" w:hAnsi="Times New Roman" w:cs="Times New Roman"/>
            <w:color w:val="000000" w:themeColor="text1"/>
            <w:sz w:val="24"/>
            <w:szCs w:val="24"/>
          </w:rPr>
          <w:t>, and a</w:t>
        </w:r>
        <w:r w:rsidR="003061D0">
          <w:rPr>
            <w:rFonts w:ascii="Times New Roman" w:hAnsi="Times New Roman" w:cs="Times New Roman"/>
            <w:color w:val="000000" w:themeColor="text1"/>
            <w:sz w:val="24"/>
            <w:szCs w:val="24"/>
          </w:rPr>
          <w:t xml:space="preserve">bout </w:t>
        </w:r>
      </w:ins>
      <w:del w:id="1284" w:author="Bandana Shakya" w:date="2020-06-30T08:50:00Z">
        <w:r w:rsidR="004F3D18" w:rsidDel="003061D0">
          <w:rPr>
            <w:rFonts w:ascii="Times New Roman" w:hAnsi="Times New Roman" w:cs="Times New Roman"/>
            <w:color w:val="000000" w:themeColor="text1"/>
            <w:sz w:val="24"/>
            <w:szCs w:val="24"/>
          </w:rPr>
          <w:delText xml:space="preserve"> </w:delText>
        </w:r>
      </w:del>
      <w:del w:id="1285" w:author="Bandana Shakya" w:date="2020-06-16T14:57:00Z">
        <w:r w:rsidR="00550B77" w:rsidDel="003A0B2D">
          <w:rPr>
            <w:rFonts w:ascii="Times New Roman" w:hAnsi="Times New Roman" w:cs="Times New Roman"/>
            <w:color w:val="000000" w:themeColor="text1"/>
            <w:sz w:val="24"/>
            <w:szCs w:val="24"/>
          </w:rPr>
          <w:delText xml:space="preserve">even </w:delText>
        </w:r>
      </w:del>
      <w:del w:id="1286" w:author="Bandana Shakya" w:date="2020-06-30T08:50:00Z">
        <w:r w:rsidR="00550B77" w:rsidDel="003061D0">
          <w:rPr>
            <w:rFonts w:ascii="Times New Roman" w:hAnsi="Times New Roman" w:cs="Times New Roman"/>
            <w:color w:val="000000" w:themeColor="text1"/>
            <w:sz w:val="24"/>
            <w:szCs w:val="24"/>
          </w:rPr>
          <w:delText>inside the PAs</w:delText>
        </w:r>
        <w:r w:rsidR="001E7AF3" w:rsidDel="003061D0">
          <w:rPr>
            <w:rFonts w:ascii="Times New Roman" w:hAnsi="Times New Roman" w:cs="Times New Roman"/>
            <w:color w:val="000000" w:themeColor="text1"/>
            <w:sz w:val="24"/>
            <w:szCs w:val="24"/>
          </w:rPr>
          <w:delText xml:space="preserve">, </w:delText>
        </w:r>
      </w:del>
      <w:del w:id="1287" w:author="Bandana Shakya" w:date="2020-06-16T14:57:00Z">
        <w:r w:rsidR="001E7AF3" w:rsidDel="003A0B2D">
          <w:rPr>
            <w:rFonts w:ascii="Times New Roman" w:hAnsi="Times New Roman" w:cs="Times New Roman"/>
            <w:color w:val="000000" w:themeColor="text1"/>
            <w:sz w:val="24"/>
            <w:szCs w:val="24"/>
          </w:rPr>
          <w:delText xml:space="preserve">together with hunting and haphazard extraction and trade of wildlife </w:delText>
        </w:r>
        <w:r w:rsidR="00700231" w:rsidDel="003A0B2D">
          <w:rPr>
            <w:rFonts w:ascii="Times New Roman" w:hAnsi="Times New Roman" w:cs="Times New Roman"/>
            <w:color w:val="000000" w:themeColor="text1"/>
            <w:sz w:val="24"/>
            <w:szCs w:val="24"/>
          </w:rPr>
          <w:fldChar w:fldCharType="begin" w:fldLock="1"/>
        </w:r>
        <w:r w:rsidR="00095C95" w:rsidDel="003A0B2D">
          <w:rPr>
            <w:rFonts w:ascii="Times New Roman" w:hAnsi="Times New Roman" w:cs="Times New Roman"/>
            <w:color w:val="000000" w:themeColor="text1"/>
            <w:sz w:val="24"/>
            <w:szCs w:val="24"/>
          </w:rPr>
          <w:delInstrText>ADDIN CSL_CITATION {"citationItems":[{"id":"ITEM-1","itemData":{"DOI":"10.1016/j.biocon.2012.01.022","ISSN":"00063207","abstract":"Hunting is one of the greatest conservation challenges facing tropical wildlife. Wildlife in Indian tropical forests are vulnerable to hunting, although data on hunting impacts from the region are limited. We use a meta-analysis of 143 hunting studies from India to identify the species and geographic regions most at risk, and to assess their legal protection. We found evidence of hunting in 114 mammal species, with larger-bodied mammals being particularly vulnerable. Although 75% of all studies focused on mammals, few actually quantified hunting impacts. Further, among studies of all terrestrial vertebrates where hunting was mentioned, only 6% focused exclusively on hunting. With further research, we expect that the suite of species known to be exploited by hunters will increase. We conclude that the Eastern Himalaya and Indo-Myanmar biodiversity-hotspot complex is particularly vulnerable to hunting. Quantitative studies of hunting impacts are urgently needed across India, especially in this biodiversity-hotspot complex. © 2012 Elsevier Ltd.","author":[{"dropping-particle":"","family":"Velho","given":"Nandini","non-dropping-particle":"","parse-names":false,"suffix":""},{"dropping-particle":"","family":"Karanth","given":"Krithi K.","non-dropping-particle":"","parse-names":false,"suffix":""},{"dropping-particle":"","family":"Laurance","given":"William F.","non-dropping-particle":"","parse-names":false,"suffix":""}],"container-title":"Biological Conservation","id":"ITEM-1","issue":"1","issued":{"date-parts":[["2012"]]},"page":"210-215","publisher":"Elsevier Ltd","title":"Hunting: A serious and understudied threat in India, a globally significant conservation region","type":"article-journal","volume":"148"},"uris":["http://www.mendeley.com/documents/?uuid=9e5ab0a1-77c4-4b86-a62e-2a78514a22b8"]}],"mendeley":{"formattedCitation":"(Velho, Karanth, &amp; Laurance, 2012)","manualFormatting":"(Velho et al., 2012)","plainTextFormattedCitation":"(Velho, Karanth, &amp; Laurance, 2012)","previouslyFormattedCitation":"(Velho, Karanth, &amp; Laurance, 2012)"},"properties":{"noteIndex":0},"schema":"https://github.com/citation-style-language/schema/raw/master/csl-citation.json"}</w:delInstrText>
        </w:r>
        <w:r w:rsidR="00700231" w:rsidDel="003A0B2D">
          <w:rPr>
            <w:rFonts w:ascii="Times New Roman" w:hAnsi="Times New Roman" w:cs="Times New Roman"/>
            <w:color w:val="000000" w:themeColor="text1"/>
            <w:sz w:val="24"/>
            <w:szCs w:val="24"/>
          </w:rPr>
          <w:fldChar w:fldCharType="separate"/>
        </w:r>
        <w:r w:rsidR="00700231" w:rsidRPr="00700231" w:rsidDel="003A0B2D">
          <w:rPr>
            <w:rFonts w:ascii="Times New Roman" w:hAnsi="Times New Roman" w:cs="Times New Roman"/>
            <w:noProof/>
            <w:color w:val="000000" w:themeColor="text1"/>
            <w:sz w:val="24"/>
            <w:szCs w:val="24"/>
          </w:rPr>
          <w:delText>(Velho</w:delText>
        </w:r>
        <w:r w:rsidR="00700231" w:rsidDel="003A0B2D">
          <w:rPr>
            <w:rFonts w:ascii="Times New Roman" w:hAnsi="Times New Roman" w:cs="Times New Roman"/>
            <w:noProof/>
            <w:color w:val="000000" w:themeColor="text1"/>
            <w:sz w:val="24"/>
            <w:szCs w:val="24"/>
          </w:rPr>
          <w:delText xml:space="preserve"> et al., </w:delText>
        </w:r>
        <w:r w:rsidR="00700231" w:rsidRPr="00700231" w:rsidDel="003A0B2D">
          <w:rPr>
            <w:rFonts w:ascii="Times New Roman" w:hAnsi="Times New Roman" w:cs="Times New Roman"/>
            <w:noProof/>
            <w:color w:val="000000" w:themeColor="text1"/>
            <w:sz w:val="24"/>
            <w:szCs w:val="24"/>
          </w:rPr>
          <w:delText>2012)</w:delText>
        </w:r>
        <w:r w:rsidR="00700231" w:rsidDel="003A0B2D">
          <w:rPr>
            <w:rFonts w:ascii="Times New Roman" w:hAnsi="Times New Roman" w:cs="Times New Roman"/>
            <w:color w:val="000000" w:themeColor="text1"/>
            <w:sz w:val="24"/>
            <w:szCs w:val="24"/>
          </w:rPr>
          <w:fldChar w:fldCharType="end"/>
        </w:r>
        <w:r w:rsidR="00844507" w:rsidDel="003A0B2D">
          <w:rPr>
            <w:rFonts w:ascii="Times New Roman" w:hAnsi="Times New Roman" w:cs="Times New Roman"/>
            <w:color w:val="000000" w:themeColor="text1"/>
            <w:sz w:val="24"/>
            <w:szCs w:val="24"/>
          </w:rPr>
          <w:delText xml:space="preserve">, </w:delText>
        </w:r>
      </w:del>
      <w:del w:id="1288" w:author="Bandana Shakya" w:date="2020-06-30T08:50:00Z">
        <w:r w:rsidR="00844507" w:rsidDel="003061D0">
          <w:rPr>
            <w:rFonts w:ascii="Times New Roman" w:hAnsi="Times New Roman" w:cs="Times New Roman"/>
            <w:color w:val="000000" w:themeColor="text1"/>
            <w:sz w:val="24"/>
            <w:szCs w:val="24"/>
          </w:rPr>
          <w:delText>along the buffer areas and outskirts.</w:delText>
        </w:r>
        <w:r w:rsidR="00700231" w:rsidDel="003061D0">
          <w:rPr>
            <w:rFonts w:ascii="Times New Roman" w:hAnsi="Times New Roman" w:cs="Times New Roman"/>
            <w:color w:val="000000" w:themeColor="text1"/>
            <w:sz w:val="24"/>
            <w:szCs w:val="24"/>
          </w:rPr>
          <w:delText xml:space="preserve"> </w:delText>
        </w:r>
      </w:del>
      <w:ins w:id="1289" w:author="Bandana Shakya" w:date="2020-06-26T16:08:00Z">
        <w:r w:rsidR="00BA6728">
          <w:rPr>
            <w:rFonts w:ascii="Times New Roman" w:hAnsi="Times New Roman" w:cs="Times New Roman"/>
            <w:color w:val="000000" w:themeColor="text1"/>
            <w:sz w:val="24"/>
            <w:szCs w:val="24"/>
          </w:rPr>
          <w:t xml:space="preserve">29% of dSPHs were located outside PAs. </w:t>
        </w:r>
      </w:ins>
      <w:r w:rsidR="001E7AF3">
        <w:rPr>
          <w:rFonts w:ascii="Times New Roman" w:hAnsi="Times New Roman" w:cs="Times New Roman"/>
          <w:color w:val="000000" w:themeColor="text1"/>
          <w:sz w:val="24"/>
          <w:szCs w:val="24"/>
        </w:rPr>
        <w:t xml:space="preserve"> </w:t>
      </w:r>
    </w:p>
    <w:p w:rsidR="00E744A3" w:rsidRDefault="006E26F2" w:rsidP="009C278E">
      <w:pPr>
        <w:spacing w:line="480" w:lineRule="auto"/>
        <w:rPr>
          <w:rFonts w:ascii="Times New Roman" w:hAnsi="Times New Roman" w:cs="Times New Roman"/>
          <w:sz w:val="24"/>
          <w:szCs w:val="24"/>
        </w:rPr>
      </w:pPr>
      <w:r w:rsidRPr="006E26F2">
        <w:rPr>
          <w:rFonts w:ascii="Times New Roman" w:hAnsi="Times New Roman" w:cs="Times New Roman"/>
          <w:noProof/>
          <w:sz w:val="24"/>
          <w:szCs w:val="24"/>
        </w:rPr>
        <w:lastRenderedPageBreak/>
        <w:drawing>
          <wp:inline distT="0" distB="0" distL="0" distR="0">
            <wp:extent cx="3633562" cy="6409621"/>
            <wp:effectExtent l="0" t="0" r="5080" b="0"/>
            <wp:docPr id="19" name="Picture 19" descr="D:\2020 work\ES flow\Submission -ES\Figure 5-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20 work\ES flow\Submission -ES\Figure 5-V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6271" cy="6414400"/>
                    </a:xfrm>
                    <a:prstGeom prst="rect">
                      <a:avLst/>
                    </a:prstGeom>
                    <a:noFill/>
                    <a:ln>
                      <a:noFill/>
                    </a:ln>
                  </pic:spPr>
                </pic:pic>
              </a:graphicData>
            </a:graphic>
          </wp:inline>
        </w:drawing>
      </w:r>
    </w:p>
    <w:p w:rsidR="00117CF4" w:rsidRDefault="00117CF4" w:rsidP="00117CF4">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ins w:id="1290" w:author="Bandana Shakya" w:date="2020-06-30T15:53:00Z">
        <w:r w:rsidR="00594E2E">
          <w:rPr>
            <w:rFonts w:ascii="Times New Roman" w:hAnsi="Times New Roman" w:cs="Times New Roman"/>
            <w:b/>
            <w:color w:val="000000" w:themeColor="text1"/>
            <w:sz w:val="20"/>
            <w:szCs w:val="20"/>
          </w:rPr>
          <w:t>5</w:t>
        </w:r>
      </w:ins>
      <w:del w:id="1291" w:author="Bandana Shakya" w:date="2020-06-30T15:53:00Z">
        <w:r w:rsidR="00981E75" w:rsidDel="00594E2E">
          <w:rPr>
            <w:rFonts w:ascii="Times New Roman" w:hAnsi="Times New Roman" w:cs="Times New Roman"/>
            <w:b/>
            <w:color w:val="000000" w:themeColor="text1"/>
            <w:sz w:val="20"/>
            <w:szCs w:val="20"/>
          </w:rPr>
          <w:delText>4</w:delText>
        </w:r>
      </w:del>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SPHs (a), SBA (b) and dSPHs (c) for the </w:t>
      </w:r>
      <w:r w:rsidR="00981E75">
        <w:rPr>
          <w:rFonts w:ascii="Times New Roman" w:hAnsi="Times New Roman" w:cs="Times New Roman"/>
          <w:color w:val="000000" w:themeColor="text1"/>
          <w:sz w:val="20"/>
          <w:szCs w:val="20"/>
        </w:rPr>
        <w:t xml:space="preserve">habitat </w:t>
      </w:r>
      <w:r>
        <w:rPr>
          <w:rFonts w:ascii="Times New Roman" w:hAnsi="Times New Roman" w:cs="Times New Roman"/>
          <w:color w:val="000000" w:themeColor="text1"/>
          <w:sz w:val="20"/>
          <w:szCs w:val="20"/>
        </w:rPr>
        <w:t>services in the three PAs.</w:t>
      </w:r>
    </w:p>
    <w:p w:rsidR="00117CF4" w:rsidRDefault="00117CF4" w:rsidP="009C278E">
      <w:pPr>
        <w:spacing w:line="480" w:lineRule="auto"/>
        <w:rPr>
          <w:rFonts w:ascii="Times New Roman" w:hAnsi="Times New Roman" w:cs="Times New Roman"/>
          <w:sz w:val="24"/>
          <w:szCs w:val="24"/>
        </w:rPr>
      </w:pPr>
    </w:p>
    <w:p w:rsidR="00E476CE" w:rsidRDefault="00E476CE" w:rsidP="00E476CE">
      <w:pPr>
        <w:spacing w:line="480" w:lineRule="auto"/>
        <w:rPr>
          <w:rFonts w:ascii="Times New Roman" w:hAnsi="Times New Roman" w:cs="Times New Roman"/>
          <w:b/>
          <w:sz w:val="24"/>
          <w:szCs w:val="24"/>
        </w:rPr>
      </w:pPr>
      <w:del w:id="1292" w:author="Bandana Shakya" w:date="2020-06-16T15:01:00Z">
        <w:r w:rsidRPr="005C58B2" w:rsidDel="006755CB">
          <w:rPr>
            <w:rFonts w:ascii="Times New Roman" w:hAnsi="Times New Roman" w:cs="Times New Roman"/>
            <w:b/>
            <w:sz w:val="24"/>
            <w:szCs w:val="24"/>
          </w:rPr>
          <w:delText>4.</w:delText>
        </w:r>
        <w:r w:rsidR="00037CAE" w:rsidDel="006755CB">
          <w:rPr>
            <w:rFonts w:ascii="Times New Roman" w:hAnsi="Times New Roman" w:cs="Times New Roman"/>
            <w:b/>
            <w:sz w:val="24"/>
            <w:szCs w:val="24"/>
          </w:rPr>
          <w:delText>4</w:delText>
        </w:r>
        <w:r w:rsidRPr="005C58B2" w:rsidDel="006755CB">
          <w:rPr>
            <w:rFonts w:ascii="Times New Roman" w:hAnsi="Times New Roman" w:cs="Times New Roman"/>
            <w:b/>
            <w:sz w:val="24"/>
            <w:szCs w:val="24"/>
          </w:rPr>
          <w:delText xml:space="preserve"> </w:delText>
        </w:r>
      </w:del>
      <w:ins w:id="1293" w:author="Bandana Shakya" w:date="2020-06-16T14:57:00Z">
        <w:r w:rsidR="003A0B2D">
          <w:rPr>
            <w:rFonts w:ascii="Times New Roman" w:hAnsi="Times New Roman" w:cs="Times New Roman"/>
            <w:b/>
            <w:sz w:val="24"/>
            <w:szCs w:val="24"/>
          </w:rPr>
          <w:t>W</w:t>
        </w:r>
      </w:ins>
      <w:del w:id="1294" w:author="Bandana Shakya" w:date="2020-06-16T14:57:00Z">
        <w:r w:rsidDel="003A0B2D">
          <w:rPr>
            <w:rFonts w:ascii="Times New Roman" w:hAnsi="Times New Roman" w:cs="Times New Roman"/>
            <w:b/>
            <w:sz w:val="24"/>
            <w:szCs w:val="24"/>
          </w:rPr>
          <w:delText xml:space="preserve">SPHs, SBAs and dSPHs for </w:delText>
        </w:r>
      </w:del>
      <w:del w:id="1295" w:author="Bandana Shakya" w:date="2020-06-16T14:58:00Z">
        <w:r w:rsidR="00037CAE" w:rsidDel="003A0B2D">
          <w:rPr>
            <w:rFonts w:ascii="Times New Roman" w:hAnsi="Times New Roman" w:cs="Times New Roman"/>
            <w:b/>
            <w:sz w:val="24"/>
            <w:szCs w:val="24"/>
          </w:rPr>
          <w:delText>w</w:delText>
        </w:r>
      </w:del>
      <w:r w:rsidR="00037CAE">
        <w:rPr>
          <w:rFonts w:ascii="Times New Roman" w:hAnsi="Times New Roman" w:cs="Times New Roman"/>
          <w:b/>
          <w:sz w:val="24"/>
          <w:szCs w:val="24"/>
        </w:rPr>
        <w:t xml:space="preserve">ater </w:t>
      </w:r>
      <w:r>
        <w:rPr>
          <w:rFonts w:ascii="Times New Roman" w:hAnsi="Times New Roman" w:cs="Times New Roman"/>
          <w:b/>
          <w:sz w:val="24"/>
          <w:szCs w:val="24"/>
        </w:rPr>
        <w:t xml:space="preserve">services </w:t>
      </w:r>
      <w:del w:id="1296" w:author="Bandana Shakya" w:date="2020-06-26T16:09:00Z">
        <w:r w:rsidDel="00BA6728">
          <w:rPr>
            <w:rFonts w:ascii="Times New Roman" w:hAnsi="Times New Roman" w:cs="Times New Roman"/>
            <w:b/>
            <w:sz w:val="24"/>
            <w:szCs w:val="24"/>
          </w:rPr>
          <w:delText>in three PA</w:delText>
        </w:r>
      </w:del>
      <w:r>
        <w:rPr>
          <w:rFonts w:ascii="Times New Roman" w:hAnsi="Times New Roman" w:cs="Times New Roman"/>
          <w:b/>
          <w:sz w:val="24"/>
          <w:szCs w:val="24"/>
        </w:rPr>
        <w:t xml:space="preserve">s  </w:t>
      </w:r>
    </w:p>
    <w:p w:rsidR="00923752" w:rsidRDefault="009542CC" w:rsidP="00C81765">
      <w:pPr>
        <w:spacing w:line="480" w:lineRule="auto"/>
        <w:ind w:firstLine="720"/>
        <w:rPr>
          <w:rFonts w:ascii="Times New Roman" w:hAnsi="Times New Roman" w:cs="Times New Roman"/>
          <w:color w:val="000000" w:themeColor="text1"/>
          <w:sz w:val="24"/>
          <w:szCs w:val="24"/>
        </w:rPr>
      </w:pPr>
      <w:r w:rsidRPr="009542CC">
        <w:rPr>
          <w:rFonts w:ascii="Times New Roman" w:hAnsi="Times New Roman" w:cs="Times New Roman"/>
          <w:color w:val="000000" w:themeColor="text1"/>
          <w:sz w:val="24"/>
          <w:szCs w:val="24"/>
        </w:rPr>
        <w:t>The forested watersheds</w:t>
      </w:r>
      <w:r w:rsidR="005750D8">
        <w:rPr>
          <w:rFonts w:ascii="Times New Roman" w:hAnsi="Times New Roman" w:cs="Times New Roman"/>
          <w:color w:val="000000" w:themeColor="text1"/>
          <w:sz w:val="24"/>
          <w:szCs w:val="24"/>
        </w:rPr>
        <w:t xml:space="preserve">, </w:t>
      </w:r>
      <w:r w:rsidRPr="009542CC">
        <w:rPr>
          <w:rFonts w:ascii="Times New Roman" w:hAnsi="Times New Roman" w:cs="Times New Roman"/>
          <w:color w:val="000000" w:themeColor="text1"/>
          <w:sz w:val="24"/>
          <w:szCs w:val="24"/>
        </w:rPr>
        <w:t xml:space="preserve">several </w:t>
      </w:r>
      <w:r w:rsidR="005750D8">
        <w:rPr>
          <w:rFonts w:ascii="Times New Roman" w:hAnsi="Times New Roman" w:cs="Times New Roman"/>
          <w:color w:val="000000" w:themeColor="text1"/>
          <w:sz w:val="24"/>
          <w:szCs w:val="24"/>
        </w:rPr>
        <w:t>wetland</w:t>
      </w:r>
      <w:r w:rsidRPr="009542CC">
        <w:rPr>
          <w:rFonts w:ascii="Times New Roman" w:hAnsi="Times New Roman" w:cs="Times New Roman"/>
          <w:color w:val="000000" w:themeColor="text1"/>
          <w:sz w:val="24"/>
          <w:szCs w:val="24"/>
        </w:rPr>
        <w:t xml:space="preserve"> ecosystems including snow covered mountain peaks, glaciers</w:t>
      </w:r>
      <w:r w:rsidR="005750D8">
        <w:rPr>
          <w:rFonts w:ascii="Times New Roman" w:hAnsi="Times New Roman" w:cs="Times New Roman"/>
          <w:color w:val="000000" w:themeColor="text1"/>
          <w:sz w:val="24"/>
          <w:szCs w:val="24"/>
        </w:rPr>
        <w:t xml:space="preserve">, </w:t>
      </w:r>
      <w:r w:rsidRPr="009542CC">
        <w:rPr>
          <w:rFonts w:ascii="Times New Roman" w:hAnsi="Times New Roman" w:cs="Times New Roman"/>
          <w:color w:val="000000" w:themeColor="text1"/>
          <w:sz w:val="24"/>
          <w:szCs w:val="24"/>
        </w:rPr>
        <w:t xml:space="preserve">and alpine lakes </w:t>
      </w:r>
      <w:ins w:id="1297" w:author="Bandana Shakya" w:date="2020-06-16T14:58:00Z">
        <w:r w:rsidR="00DC4B5B">
          <w:rPr>
            <w:rFonts w:ascii="Times New Roman" w:hAnsi="Times New Roman" w:cs="Times New Roman"/>
            <w:color w:val="000000" w:themeColor="text1"/>
            <w:sz w:val="24"/>
            <w:szCs w:val="24"/>
          </w:rPr>
          <w:t xml:space="preserve">were </w:t>
        </w:r>
      </w:ins>
      <w:del w:id="1298" w:author="Bandana Shakya" w:date="2020-06-17T14:29:00Z">
        <w:r w:rsidR="005750D8" w:rsidDel="00882B94">
          <w:rPr>
            <w:rFonts w:ascii="Times New Roman" w:hAnsi="Times New Roman" w:cs="Times New Roman"/>
            <w:color w:val="000000" w:themeColor="text1"/>
            <w:sz w:val="24"/>
            <w:szCs w:val="24"/>
          </w:rPr>
          <w:delText xml:space="preserve">defined </w:delText>
        </w:r>
      </w:del>
      <w:ins w:id="1299" w:author="Bandana Shakya" w:date="2020-06-17T14:29:00Z">
        <w:r w:rsidR="00882B94">
          <w:rPr>
            <w:rFonts w:ascii="Times New Roman" w:hAnsi="Times New Roman" w:cs="Times New Roman"/>
            <w:color w:val="000000" w:themeColor="text1"/>
            <w:sz w:val="24"/>
            <w:szCs w:val="24"/>
          </w:rPr>
          <w:t xml:space="preserve">marked </w:t>
        </w:r>
      </w:ins>
      <w:ins w:id="1300" w:author="Bandana Shakya" w:date="2020-06-16T14:58:00Z">
        <w:r w:rsidR="00DC4B5B">
          <w:rPr>
            <w:rFonts w:ascii="Times New Roman" w:hAnsi="Times New Roman" w:cs="Times New Roman"/>
            <w:color w:val="000000" w:themeColor="text1"/>
            <w:sz w:val="24"/>
            <w:szCs w:val="24"/>
          </w:rPr>
          <w:t xml:space="preserve">as </w:t>
        </w:r>
      </w:ins>
      <w:r w:rsidR="005750D8">
        <w:rPr>
          <w:rFonts w:ascii="Times New Roman" w:hAnsi="Times New Roman" w:cs="Times New Roman"/>
          <w:color w:val="000000" w:themeColor="text1"/>
          <w:sz w:val="24"/>
          <w:szCs w:val="24"/>
        </w:rPr>
        <w:t xml:space="preserve">the </w:t>
      </w:r>
      <w:r w:rsidRPr="004240FF">
        <w:rPr>
          <w:rFonts w:ascii="Times New Roman" w:hAnsi="Times New Roman" w:cs="Times New Roman"/>
          <w:color w:val="000000" w:themeColor="text1"/>
          <w:sz w:val="24"/>
          <w:szCs w:val="24"/>
        </w:rPr>
        <w:t>SPHs for water provisioning</w:t>
      </w:r>
      <w:ins w:id="1301" w:author="Bandana Shakya" w:date="2020-06-30T15:53:00Z">
        <w:r w:rsidR="00594E2E">
          <w:rPr>
            <w:rFonts w:ascii="Times New Roman" w:hAnsi="Times New Roman" w:cs="Times New Roman"/>
            <w:color w:val="000000" w:themeColor="text1"/>
            <w:sz w:val="24"/>
            <w:szCs w:val="24"/>
          </w:rPr>
          <w:t xml:space="preserve"> </w:t>
        </w:r>
      </w:ins>
      <w:r w:rsidR="000207AB">
        <w:rPr>
          <w:rFonts w:ascii="Times New Roman" w:hAnsi="Times New Roman" w:cs="Times New Roman"/>
          <w:color w:val="000000" w:themeColor="text1"/>
          <w:sz w:val="24"/>
          <w:szCs w:val="24"/>
        </w:rPr>
        <w:t>/</w:t>
      </w:r>
      <w:ins w:id="1302" w:author="Bandana Shakya" w:date="2020-06-30T15:53:00Z">
        <w:r w:rsidR="00594E2E">
          <w:rPr>
            <w:rFonts w:ascii="Times New Roman" w:hAnsi="Times New Roman" w:cs="Times New Roman"/>
            <w:color w:val="000000" w:themeColor="text1"/>
            <w:sz w:val="24"/>
            <w:szCs w:val="24"/>
          </w:rPr>
          <w:t xml:space="preserve"> </w:t>
        </w:r>
      </w:ins>
      <w:r w:rsidRPr="004240FF">
        <w:rPr>
          <w:rFonts w:ascii="Times New Roman" w:hAnsi="Times New Roman" w:cs="Times New Roman"/>
          <w:color w:val="000000" w:themeColor="text1"/>
          <w:sz w:val="24"/>
          <w:szCs w:val="24"/>
        </w:rPr>
        <w:lastRenderedPageBreak/>
        <w:t>regulation services</w:t>
      </w:r>
      <w:r w:rsidR="00104C6F" w:rsidRPr="004240FF">
        <w:rPr>
          <w:rFonts w:ascii="Times New Roman" w:hAnsi="Times New Roman" w:cs="Times New Roman"/>
          <w:color w:val="000000" w:themeColor="text1"/>
          <w:sz w:val="24"/>
          <w:szCs w:val="24"/>
        </w:rPr>
        <w:t xml:space="preserve"> </w:t>
      </w:r>
      <w:r w:rsidRPr="004240FF">
        <w:rPr>
          <w:rFonts w:ascii="Times New Roman" w:hAnsi="Times New Roman" w:cs="Times New Roman"/>
          <w:color w:val="000000" w:themeColor="text1"/>
          <w:sz w:val="24"/>
          <w:szCs w:val="24"/>
        </w:rPr>
        <w:t>(</w:t>
      </w:r>
      <w:r w:rsidR="00EC0BD9" w:rsidRPr="004240FF">
        <w:rPr>
          <w:rFonts w:ascii="Times New Roman" w:hAnsi="Times New Roman" w:cs="Times New Roman"/>
          <w:color w:val="000000" w:themeColor="text1"/>
          <w:sz w:val="24"/>
          <w:szCs w:val="24"/>
        </w:rPr>
        <w:t>Fig</w:t>
      </w:r>
      <w:r w:rsidR="004D0AB8">
        <w:rPr>
          <w:rFonts w:ascii="Times New Roman" w:hAnsi="Times New Roman" w:cs="Times New Roman"/>
          <w:color w:val="000000" w:themeColor="text1"/>
          <w:sz w:val="24"/>
          <w:szCs w:val="24"/>
        </w:rPr>
        <w:t xml:space="preserve">. </w:t>
      </w:r>
      <w:ins w:id="1303" w:author="Bandana Shakya" w:date="2020-06-30T15:53:00Z">
        <w:r w:rsidR="00594E2E">
          <w:rPr>
            <w:rFonts w:ascii="Times New Roman" w:hAnsi="Times New Roman" w:cs="Times New Roman"/>
            <w:color w:val="000000" w:themeColor="text1"/>
            <w:sz w:val="24"/>
            <w:szCs w:val="24"/>
          </w:rPr>
          <w:t>6</w:t>
        </w:r>
      </w:ins>
      <w:del w:id="1304" w:author="Bandana Shakya" w:date="2020-06-30T15:53:00Z">
        <w:r w:rsidR="004D0AB8" w:rsidDel="00594E2E">
          <w:rPr>
            <w:rFonts w:ascii="Times New Roman" w:hAnsi="Times New Roman" w:cs="Times New Roman"/>
            <w:color w:val="000000" w:themeColor="text1"/>
            <w:sz w:val="24"/>
            <w:szCs w:val="24"/>
          </w:rPr>
          <w:delText>5</w:delText>
        </w:r>
      </w:del>
      <w:r w:rsidR="004D0AB8">
        <w:rPr>
          <w:rFonts w:ascii="Times New Roman" w:hAnsi="Times New Roman" w:cs="Times New Roman"/>
          <w:color w:val="000000" w:themeColor="text1"/>
          <w:sz w:val="24"/>
          <w:szCs w:val="24"/>
        </w:rPr>
        <w:t>a)</w:t>
      </w:r>
      <w:ins w:id="1305" w:author="Bandana Shakya" w:date="2020-06-26T16:09:00Z">
        <w:r w:rsidR="006F64DF">
          <w:rPr>
            <w:rFonts w:ascii="Times New Roman" w:hAnsi="Times New Roman" w:cs="Times New Roman"/>
            <w:color w:val="000000" w:themeColor="text1"/>
            <w:sz w:val="24"/>
            <w:szCs w:val="24"/>
          </w:rPr>
          <w:t>- with 72% SPHs representation inside the PAs</w:t>
        </w:r>
      </w:ins>
      <w:r w:rsidR="004D0AB8">
        <w:rPr>
          <w:rFonts w:ascii="Times New Roman" w:hAnsi="Times New Roman" w:cs="Times New Roman"/>
          <w:color w:val="000000" w:themeColor="text1"/>
          <w:sz w:val="24"/>
          <w:szCs w:val="24"/>
        </w:rPr>
        <w:t xml:space="preserve">. </w:t>
      </w:r>
      <w:r w:rsidR="00D70776" w:rsidRPr="004240FF">
        <w:rPr>
          <w:rFonts w:ascii="Times New Roman" w:hAnsi="Times New Roman" w:cs="Times New Roman"/>
          <w:color w:val="000000" w:themeColor="text1"/>
          <w:sz w:val="24"/>
          <w:szCs w:val="24"/>
        </w:rPr>
        <w:t>The H</w:t>
      </w:r>
      <w:r w:rsidR="006119C8">
        <w:rPr>
          <w:rFonts w:ascii="Times New Roman" w:hAnsi="Times New Roman" w:cs="Times New Roman"/>
          <w:color w:val="000000" w:themeColor="text1"/>
          <w:sz w:val="24"/>
          <w:szCs w:val="24"/>
        </w:rPr>
        <w:t xml:space="preserve">KNP </w:t>
      </w:r>
      <w:r w:rsidR="00D70776" w:rsidRPr="004240FF">
        <w:rPr>
          <w:rFonts w:ascii="Times New Roman" w:hAnsi="Times New Roman" w:cs="Times New Roman"/>
          <w:color w:val="000000" w:themeColor="text1"/>
          <w:sz w:val="24"/>
          <w:szCs w:val="24"/>
        </w:rPr>
        <w:t>adjoining the G</w:t>
      </w:r>
      <w:r w:rsidR="006119C8">
        <w:rPr>
          <w:rFonts w:ascii="Times New Roman" w:hAnsi="Times New Roman" w:cs="Times New Roman"/>
          <w:color w:val="000000" w:themeColor="text1"/>
          <w:sz w:val="24"/>
          <w:szCs w:val="24"/>
        </w:rPr>
        <w:t xml:space="preserve">NNR </w:t>
      </w:r>
      <w:r w:rsidR="00D70776" w:rsidRPr="004240FF">
        <w:rPr>
          <w:rFonts w:ascii="Times New Roman" w:hAnsi="Times New Roman" w:cs="Times New Roman"/>
          <w:color w:val="000000" w:themeColor="text1"/>
          <w:sz w:val="24"/>
          <w:szCs w:val="24"/>
        </w:rPr>
        <w:t>present</w:t>
      </w:r>
      <w:r w:rsidR="006119C8">
        <w:rPr>
          <w:rFonts w:ascii="Times New Roman" w:hAnsi="Times New Roman" w:cs="Times New Roman"/>
          <w:color w:val="000000" w:themeColor="text1"/>
          <w:sz w:val="24"/>
          <w:szCs w:val="24"/>
        </w:rPr>
        <w:t xml:space="preserve">ed a </w:t>
      </w:r>
      <w:r w:rsidR="00D70776" w:rsidRPr="004240FF">
        <w:rPr>
          <w:rFonts w:ascii="Times New Roman" w:hAnsi="Times New Roman" w:cs="Times New Roman"/>
          <w:color w:val="000000" w:themeColor="text1"/>
          <w:sz w:val="24"/>
          <w:szCs w:val="24"/>
        </w:rPr>
        <w:t>most complete vertical bioclimatic belt</w:t>
      </w:r>
      <w:r w:rsidR="00FE317C" w:rsidRPr="004240FF">
        <w:rPr>
          <w:rFonts w:ascii="Times New Roman" w:hAnsi="Times New Roman" w:cs="Times New Roman"/>
          <w:color w:val="000000" w:themeColor="text1"/>
          <w:sz w:val="24"/>
          <w:szCs w:val="24"/>
        </w:rPr>
        <w:t xml:space="preserve"> serving as </w:t>
      </w:r>
      <w:r w:rsidR="00D70776" w:rsidRPr="004240FF">
        <w:rPr>
          <w:rFonts w:ascii="Times New Roman" w:hAnsi="Times New Roman" w:cs="Times New Roman"/>
          <w:color w:val="000000" w:themeColor="text1"/>
          <w:sz w:val="24"/>
          <w:szCs w:val="24"/>
        </w:rPr>
        <w:t>water tower for entire Myanmar</w:t>
      </w:r>
      <w:r w:rsidR="00B77940" w:rsidRPr="004240FF">
        <w:rPr>
          <w:rFonts w:ascii="Times New Roman" w:hAnsi="Times New Roman" w:cs="Times New Roman"/>
          <w:color w:val="000000" w:themeColor="text1"/>
          <w:sz w:val="24"/>
          <w:szCs w:val="24"/>
        </w:rPr>
        <w:t xml:space="preserve">. </w:t>
      </w:r>
      <w:r w:rsidR="00627DAB" w:rsidRPr="004240FF">
        <w:rPr>
          <w:rFonts w:ascii="Times New Roman" w:hAnsi="Times New Roman" w:cs="Times New Roman"/>
          <w:color w:val="000000" w:themeColor="text1"/>
          <w:sz w:val="24"/>
          <w:szCs w:val="24"/>
        </w:rPr>
        <w:t>The</w:t>
      </w:r>
      <w:r w:rsidR="000207AB">
        <w:rPr>
          <w:rFonts w:ascii="Times New Roman" w:hAnsi="Times New Roman" w:cs="Times New Roman"/>
          <w:color w:val="000000" w:themeColor="text1"/>
          <w:sz w:val="24"/>
          <w:szCs w:val="24"/>
        </w:rPr>
        <w:t xml:space="preserve"> </w:t>
      </w:r>
      <w:r w:rsidR="00BD5856">
        <w:rPr>
          <w:rFonts w:ascii="Times New Roman" w:hAnsi="Times New Roman" w:cs="Times New Roman"/>
          <w:color w:val="000000" w:themeColor="text1"/>
          <w:sz w:val="24"/>
          <w:szCs w:val="24"/>
        </w:rPr>
        <w:t>PAs</w:t>
      </w:r>
      <w:ins w:id="1306" w:author="Bandana Shakya" w:date="2020-06-26T16:10:00Z">
        <w:r w:rsidR="005F20AB">
          <w:rPr>
            <w:rFonts w:ascii="Times New Roman" w:hAnsi="Times New Roman" w:cs="Times New Roman"/>
            <w:color w:val="000000" w:themeColor="text1"/>
            <w:sz w:val="24"/>
            <w:szCs w:val="24"/>
          </w:rPr>
          <w:t xml:space="preserve"> in the landscape </w:t>
        </w:r>
      </w:ins>
      <w:ins w:id="1307" w:author="Bandana Shakya" w:date="2020-06-26T16:11:00Z">
        <w:r w:rsidR="005F20AB">
          <w:rPr>
            <w:rFonts w:ascii="Times New Roman" w:hAnsi="Times New Roman" w:cs="Times New Roman"/>
            <w:color w:val="000000" w:themeColor="text1"/>
            <w:sz w:val="24"/>
            <w:szCs w:val="24"/>
          </w:rPr>
          <w:t>alt</w:t>
        </w:r>
      </w:ins>
      <w:ins w:id="1308" w:author="Bandana Shakya" w:date="2020-06-30T08:52:00Z">
        <w:r w:rsidR="00430748">
          <w:rPr>
            <w:rFonts w:ascii="Times New Roman" w:hAnsi="Times New Roman" w:cs="Times New Roman"/>
            <w:color w:val="000000" w:themeColor="text1"/>
            <w:sz w:val="24"/>
            <w:szCs w:val="24"/>
          </w:rPr>
          <w:t xml:space="preserve">ogether </w:t>
        </w:r>
      </w:ins>
      <w:del w:id="1309" w:author="Bandana Shakya" w:date="2020-06-26T16:11:00Z">
        <w:r w:rsidR="00BD5856" w:rsidDel="005F20AB">
          <w:rPr>
            <w:rFonts w:ascii="Times New Roman" w:hAnsi="Times New Roman" w:cs="Times New Roman"/>
            <w:color w:val="000000" w:themeColor="text1"/>
            <w:sz w:val="24"/>
            <w:szCs w:val="24"/>
          </w:rPr>
          <w:delText xml:space="preserve"> </w:delText>
        </w:r>
      </w:del>
      <w:r w:rsidR="00BD57BC">
        <w:rPr>
          <w:rFonts w:ascii="Times New Roman" w:hAnsi="Times New Roman" w:cs="Times New Roman"/>
          <w:color w:val="000000" w:themeColor="text1"/>
          <w:sz w:val="24"/>
          <w:szCs w:val="24"/>
        </w:rPr>
        <w:t>fe</w:t>
      </w:r>
      <w:del w:id="1310" w:author="Bandana Shakya" w:date="2020-06-17T14:29:00Z">
        <w:r w:rsidR="00BD57BC" w:rsidDel="00882B94">
          <w:rPr>
            <w:rFonts w:ascii="Times New Roman" w:hAnsi="Times New Roman" w:cs="Times New Roman"/>
            <w:color w:val="000000" w:themeColor="text1"/>
            <w:sz w:val="24"/>
            <w:szCs w:val="24"/>
          </w:rPr>
          <w:delText>e</w:delText>
        </w:r>
      </w:del>
      <w:r w:rsidR="00BD57BC">
        <w:rPr>
          <w:rFonts w:ascii="Times New Roman" w:hAnsi="Times New Roman" w:cs="Times New Roman"/>
          <w:color w:val="000000" w:themeColor="text1"/>
          <w:sz w:val="24"/>
          <w:szCs w:val="24"/>
        </w:rPr>
        <w:t>d water to three major rivers –</w:t>
      </w:r>
      <w:del w:id="1311" w:author="Bandana Shakya" w:date="2020-06-26T16:11:00Z">
        <w:r w:rsidR="00BD57BC" w:rsidDel="007F0D15">
          <w:rPr>
            <w:rFonts w:ascii="Times New Roman" w:hAnsi="Times New Roman" w:cs="Times New Roman"/>
            <w:color w:val="000000" w:themeColor="text1"/>
            <w:sz w:val="24"/>
            <w:szCs w:val="24"/>
          </w:rPr>
          <w:delText xml:space="preserve"> water from NNP flow</w:delText>
        </w:r>
      </w:del>
      <w:del w:id="1312" w:author="Bandana Shakya" w:date="2020-06-17T14:30:00Z">
        <w:r w:rsidR="00BD57BC" w:rsidDel="00F4267B">
          <w:rPr>
            <w:rFonts w:ascii="Times New Roman" w:hAnsi="Times New Roman" w:cs="Times New Roman"/>
            <w:color w:val="000000" w:themeColor="text1"/>
            <w:sz w:val="24"/>
            <w:szCs w:val="24"/>
          </w:rPr>
          <w:delText>s</w:delText>
        </w:r>
      </w:del>
      <w:del w:id="1313" w:author="Bandana Shakya" w:date="2020-06-26T16:11:00Z">
        <w:r w:rsidR="00BD57BC" w:rsidDel="007F0D15">
          <w:rPr>
            <w:rFonts w:ascii="Times New Roman" w:hAnsi="Times New Roman" w:cs="Times New Roman"/>
            <w:color w:val="000000" w:themeColor="text1"/>
            <w:sz w:val="24"/>
            <w:szCs w:val="24"/>
          </w:rPr>
          <w:delText xml:space="preserve"> into </w:delText>
        </w:r>
      </w:del>
      <w:r w:rsidR="00BD57BC">
        <w:rPr>
          <w:rFonts w:ascii="Times New Roman" w:hAnsi="Times New Roman" w:cs="Times New Roman"/>
          <w:color w:val="000000" w:themeColor="text1"/>
          <w:sz w:val="24"/>
          <w:szCs w:val="24"/>
        </w:rPr>
        <w:t xml:space="preserve">Brahmaputra </w:t>
      </w:r>
      <w:del w:id="1314" w:author="Bandana Shakya" w:date="2020-06-30T08:52:00Z">
        <w:r w:rsidR="00BD57BC" w:rsidDel="00182E55">
          <w:rPr>
            <w:rFonts w:ascii="Times New Roman" w:hAnsi="Times New Roman" w:cs="Times New Roman"/>
            <w:color w:val="000000" w:themeColor="text1"/>
            <w:sz w:val="24"/>
            <w:szCs w:val="24"/>
          </w:rPr>
          <w:delText>through the</w:delText>
        </w:r>
        <w:r w:rsidR="005753C9" w:rsidRPr="005753C9" w:rsidDel="00182E55">
          <w:rPr>
            <w:rFonts w:ascii="Times New Roman" w:hAnsi="Times New Roman" w:cs="Times New Roman"/>
            <w:sz w:val="24"/>
            <w:szCs w:val="24"/>
          </w:rPr>
          <w:delText xml:space="preserve"> </w:delText>
        </w:r>
        <w:r w:rsidR="005753C9" w:rsidRPr="005C58B2" w:rsidDel="00182E55">
          <w:rPr>
            <w:rFonts w:ascii="Times New Roman" w:hAnsi="Times New Roman" w:cs="Times New Roman"/>
            <w:sz w:val="24"/>
            <w:szCs w:val="24"/>
          </w:rPr>
          <w:delText>Noa-Dehing or Diyun</w:delText>
        </w:r>
      </w:del>
      <w:ins w:id="1315" w:author="Bandana Shakya" w:date="2020-06-26T16:11:00Z">
        <w:r w:rsidR="007F0D15">
          <w:rPr>
            <w:rFonts w:ascii="Times New Roman" w:hAnsi="Times New Roman" w:cs="Times New Roman"/>
            <w:sz w:val="24"/>
            <w:szCs w:val="24"/>
          </w:rPr>
          <w:t xml:space="preserve">in India, </w:t>
        </w:r>
      </w:ins>
      <w:del w:id="1316" w:author="Bandana Shakya" w:date="2020-06-26T16:12:00Z">
        <w:r w:rsidR="005753C9" w:rsidDel="007F0D15">
          <w:rPr>
            <w:rFonts w:ascii="Times New Roman" w:hAnsi="Times New Roman" w:cs="Times New Roman"/>
            <w:sz w:val="24"/>
            <w:szCs w:val="24"/>
          </w:rPr>
          <w:delText>; water from HKNP flow</w:delText>
        </w:r>
      </w:del>
      <w:del w:id="1317" w:author="Bandana Shakya" w:date="2020-06-17T14:30:00Z">
        <w:r w:rsidR="005753C9" w:rsidDel="00F4267B">
          <w:rPr>
            <w:rFonts w:ascii="Times New Roman" w:hAnsi="Times New Roman" w:cs="Times New Roman"/>
            <w:sz w:val="24"/>
            <w:szCs w:val="24"/>
          </w:rPr>
          <w:delText>s</w:delText>
        </w:r>
      </w:del>
      <w:del w:id="1318" w:author="Bandana Shakya" w:date="2020-06-26T16:12:00Z">
        <w:r w:rsidR="005753C9" w:rsidDel="007F0D15">
          <w:rPr>
            <w:rFonts w:ascii="Times New Roman" w:hAnsi="Times New Roman" w:cs="Times New Roman"/>
            <w:sz w:val="24"/>
            <w:szCs w:val="24"/>
          </w:rPr>
          <w:delText xml:space="preserve"> into </w:delText>
        </w:r>
      </w:del>
      <w:r w:rsidR="00627DAB" w:rsidRPr="004240FF">
        <w:rPr>
          <w:rFonts w:ascii="Times New Roman" w:hAnsi="Times New Roman" w:cs="Times New Roman"/>
          <w:color w:val="000000" w:themeColor="text1"/>
          <w:sz w:val="24"/>
          <w:szCs w:val="24"/>
        </w:rPr>
        <w:t xml:space="preserve">Ayeyawady </w:t>
      </w:r>
      <w:del w:id="1319" w:author="Bandana Shakya" w:date="2020-06-30T08:53:00Z">
        <w:r w:rsidR="00634999" w:rsidDel="00182E55">
          <w:rPr>
            <w:rFonts w:ascii="Times New Roman" w:hAnsi="Times New Roman" w:cs="Times New Roman"/>
            <w:color w:val="000000" w:themeColor="text1"/>
            <w:sz w:val="24"/>
            <w:szCs w:val="24"/>
          </w:rPr>
          <w:delText xml:space="preserve">through </w:delText>
        </w:r>
        <w:r w:rsidR="00627DAB" w:rsidRPr="004240FF" w:rsidDel="00182E55">
          <w:rPr>
            <w:rFonts w:ascii="Times New Roman" w:hAnsi="Times New Roman" w:cs="Times New Roman"/>
            <w:color w:val="000000" w:themeColor="text1"/>
            <w:sz w:val="24"/>
            <w:szCs w:val="24"/>
          </w:rPr>
          <w:delText>Chindwin</w:delText>
        </w:r>
        <w:r w:rsidR="00722117" w:rsidDel="00182E55">
          <w:rPr>
            <w:rFonts w:ascii="Times New Roman" w:hAnsi="Times New Roman" w:cs="Times New Roman"/>
            <w:color w:val="000000" w:themeColor="text1"/>
            <w:sz w:val="24"/>
            <w:szCs w:val="24"/>
          </w:rPr>
          <w:delText xml:space="preserve">, </w:delText>
        </w:r>
        <w:r w:rsidR="00634999" w:rsidDel="00182E55">
          <w:rPr>
            <w:rFonts w:ascii="Times New Roman" w:hAnsi="Times New Roman" w:cs="Times New Roman"/>
            <w:color w:val="000000" w:themeColor="text1"/>
            <w:sz w:val="24"/>
            <w:szCs w:val="24"/>
          </w:rPr>
          <w:delText>Nmali Kha</w:delText>
        </w:r>
        <w:r w:rsidR="00722117" w:rsidDel="00182E55">
          <w:rPr>
            <w:rFonts w:ascii="Times New Roman" w:hAnsi="Times New Roman" w:cs="Times New Roman"/>
            <w:color w:val="000000" w:themeColor="text1"/>
            <w:sz w:val="24"/>
            <w:szCs w:val="24"/>
          </w:rPr>
          <w:delText xml:space="preserve">, </w:delText>
        </w:r>
        <w:r w:rsidR="00634999" w:rsidDel="00182E55">
          <w:rPr>
            <w:rFonts w:ascii="Times New Roman" w:hAnsi="Times New Roman" w:cs="Times New Roman"/>
            <w:color w:val="000000" w:themeColor="text1"/>
            <w:sz w:val="24"/>
            <w:szCs w:val="24"/>
          </w:rPr>
          <w:delText>and Nmi Kha</w:delText>
        </w:r>
        <w:r w:rsidR="00722117" w:rsidDel="00182E55">
          <w:rPr>
            <w:rFonts w:ascii="Times New Roman" w:hAnsi="Times New Roman" w:cs="Times New Roman"/>
            <w:color w:val="000000" w:themeColor="text1"/>
            <w:sz w:val="24"/>
            <w:szCs w:val="24"/>
          </w:rPr>
          <w:delText>i rivers</w:delText>
        </w:r>
      </w:del>
      <w:ins w:id="1320" w:author="Bandana Shakya" w:date="2020-06-26T16:12:00Z">
        <w:r w:rsidR="007F0D15">
          <w:rPr>
            <w:rFonts w:ascii="Times New Roman" w:hAnsi="Times New Roman" w:cs="Times New Roman"/>
            <w:color w:val="000000" w:themeColor="text1"/>
            <w:sz w:val="24"/>
            <w:szCs w:val="24"/>
          </w:rPr>
          <w:t>in Myanmar</w:t>
        </w:r>
      </w:ins>
      <w:r w:rsidR="00722117">
        <w:rPr>
          <w:rFonts w:ascii="Times New Roman" w:hAnsi="Times New Roman" w:cs="Times New Roman"/>
          <w:color w:val="000000" w:themeColor="text1"/>
          <w:sz w:val="24"/>
          <w:szCs w:val="24"/>
        </w:rPr>
        <w:t xml:space="preserve">, and </w:t>
      </w:r>
      <w:del w:id="1321" w:author="Bandana Shakya" w:date="2020-06-26T16:12:00Z">
        <w:r w:rsidR="00722117" w:rsidDel="007F0D15">
          <w:rPr>
            <w:rFonts w:ascii="Times New Roman" w:hAnsi="Times New Roman" w:cs="Times New Roman"/>
            <w:color w:val="000000" w:themeColor="text1"/>
            <w:sz w:val="24"/>
            <w:szCs w:val="24"/>
          </w:rPr>
          <w:delText>water from GNNR flow</w:delText>
        </w:r>
      </w:del>
      <w:del w:id="1322" w:author="Bandana Shakya" w:date="2020-06-17T14:30:00Z">
        <w:r w:rsidR="00722117" w:rsidDel="00F4267B">
          <w:rPr>
            <w:rFonts w:ascii="Times New Roman" w:hAnsi="Times New Roman" w:cs="Times New Roman"/>
            <w:color w:val="000000" w:themeColor="text1"/>
            <w:sz w:val="24"/>
            <w:szCs w:val="24"/>
          </w:rPr>
          <w:delText>s</w:delText>
        </w:r>
      </w:del>
      <w:del w:id="1323" w:author="Bandana Shakya" w:date="2020-06-26T16:12:00Z">
        <w:r w:rsidR="00722117" w:rsidDel="007F0D15">
          <w:rPr>
            <w:rFonts w:ascii="Times New Roman" w:hAnsi="Times New Roman" w:cs="Times New Roman"/>
            <w:color w:val="000000" w:themeColor="text1"/>
            <w:sz w:val="24"/>
            <w:szCs w:val="24"/>
          </w:rPr>
          <w:delText xml:space="preserve"> into the </w:delText>
        </w:r>
      </w:del>
      <w:r w:rsidR="00627DAB" w:rsidRPr="005C58B2">
        <w:rPr>
          <w:rFonts w:ascii="Times New Roman" w:hAnsi="Times New Roman" w:cs="Times New Roman"/>
          <w:sz w:val="24"/>
          <w:szCs w:val="24"/>
        </w:rPr>
        <w:t>Salween</w:t>
      </w:r>
      <w:r w:rsidR="00722117">
        <w:rPr>
          <w:rFonts w:ascii="Times New Roman" w:hAnsi="Times New Roman" w:cs="Times New Roman"/>
          <w:sz w:val="24"/>
          <w:szCs w:val="24"/>
        </w:rPr>
        <w:t xml:space="preserve"> river</w:t>
      </w:r>
      <w:ins w:id="1324" w:author="Bandana Shakya" w:date="2020-06-26T16:12:00Z">
        <w:r w:rsidR="007F0D15">
          <w:rPr>
            <w:rFonts w:ascii="Times New Roman" w:hAnsi="Times New Roman" w:cs="Times New Roman"/>
            <w:sz w:val="24"/>
            <w:szCs w:val="24"/>
          </w:rPr>
          <w:t xml:space="preserve"> in China</w:t>
        </w:r>
      </w:ins>
      <w:r w:rsidR="00722117">
        <w:rPr>
          <w:rFonts w:ascii="Times New Roman" w:hAnsi="Times New Roman" w:cs="Times New Roman"/>
          <w:sz w:val="24"/>
          <w:szCs w:val="24"/>
        </w:rPr>
        <w:t xml:space="preserve">. </w:t>
      </w:r>
      <w:r w:rsidR="007E76E3" w:rsidRPr="004240FF">
        <w:rPr>
          <w:rFonts w:ascii="Times New Roman" w:hAnsi="Times New Roman" w:cs="Times New Roman"/>
          <w:color w:val="000000" w:themeColor="text1"/>
          <w:sz w:val="24"/>
          <w:szCs w:val="24"/>
        </w:rPr>
        <w:t xml:space="preserve">The SBAs for water services </w:t>
      </w:r>
      <w:r w:rsidR="00E1110E">
        <w:rPr>
          <w:rFonts w:ascii="Times New Roman" w:hAnsi="Times New Roman" w:cs="Times New Roman"/>
          <w:color w:val="000000" w:themeColor="text1"/>
          <w:sz w:val="24"/>
          <w:szCs w:val="24"/>
        </w:rPr>
        <w:t>(Fig</w:t>
      </w:r>
      <w:r w:rsidR="006E6CCB">
        <w:rPr>
          <w:rFonts w:ascii="Times New Roman" w:hAnsi="Times New Roman" w:cs="Times New Roman"/>
          <w:color w:val="000000" w:themeColor="text1"/>
          <w:sz w:val="24"/>
          <w:szCs w:val="24"/>
        </w:rPr>
        <w:t xml:space="preserve">. </w:t>
      </w:r>
      <w:ins w:id="1325" w:author="Bandana Shakya" w:date="2020-06-30T15:53:00Z">
        <w:r w:rsidR="00436505">
          <w:rPr>
            <w:rFonts w:ascii="Times New Roman" w:hAnsi="Times New Roman" w:cs="Times New Roman"/>
            <w:color w:val="000000" w:themeColor="text1"/>
            <w:sz w:val="24"/>
            <w:szCs w:val="24"/>
          </w:rPr>
          <w:t>6</w:t>
        </w:r>
      </w:ins>
      <w:del w:id="1326" w:author="Bandana Shakya" w:date="2020-06-30T15:53:00Z">
        <w:r w:rsidR="006E6CCB" w:rsidDel="00436505">
          <w:rPr>
            <w:rFonts w:ascii="Times New Roman" w:hAnsi="Times New Roman" w:cs="Times New Roman"/>
            <w:color w:val="000000" w:themeColor="text1"/>
            <w:sz w:val="24"/>
            <w:szCs w:val="24"/>
          </w:rPr>
          <w:delText>5</w:delText>
        </w:r>
      </w:del>
      <w:r w:rsidR="006E6CCB">
        <w:rPr>
          <w:rFonts w:ascii="Times New Roman" w:hAnsi="Times New Roman" w:cs="Times New Roman"/>
          <w:color w:val="000000" w:themeColor="text1"/>
          <w:sz w:val="24"/>
          <w:szCs w:val="24"/>
        </w:rPr>
        <w:t>b) r</w:t>
      </w:r>
      <w:r w:rsidR="007E76E3" w:rsidRPr="004240FF">
        <w:rPr>
          <w:rFonts w:ascii="Times New Roman" w:hAnsi="Times New Roman" w:cs="Times New Roman"/>
          <w:color w:val="000000" w:themeColor="text1"/>
          <w:sz w:val="24"/>
          <w:szCs w:val="24"/>
        </w:rPr>
        <w:t>epresent</w:t>
      </w:r>
      <w:r w:rsidR="006E6CCB">
        <w:rPr>
          <w:rFonts w:ascii="Times New Roman" w:hAnsi="Times New Roman" w:cs="Times New Roman"/>
          <w:color w:val="000000" w:themeColor="text1"/>
          <w:sz w:val="24"/>
          <w:szCs w:val="24"/>
        </w:rPr>
        <w:t>ed</w:t>
      </w:r>
      <w:r w:rsidR="007E76E3" w:rsidRPr="004240FF">
        <w:rPr>
          <w:rFonts w:ascii="Times New Roman" w:hAnsi="Times New Roman" w:cs="Times New Roman"/>
          <w:color w:val="000000" w:themeColor="text1"/>
          <w:sz w:val="24"/>
          <w:szCs w:val="24"/>
        </w:rPr>
        <w:t xml:space="preserve"> both local settlement areas </w:t>
      </w:r>
      <w:r w:rsidR="00AC441F">
        <w:rPr>
          <w:rFonts w:ascii="Times New Roman" w:hAnsi="Times New Roman" w:cs="Times New Roman"/>
          <w:color w:val="000000" w:themeColor="text1"/>
          <w:sz w:val="24"/>
          <w:szCs w:val="24"/>
        </w:rPr>
        <w:t xml:space="preserve">along the valleys </w:t>
      </w:r>
      <w:r w:rsidR="007E76E3" w:rsidRPr="004240FF">
        <w:rPr>
          <w:rFonts w:ascii="Times New Roman" w:hAnsi="Times New Roman" w:cs="Times New Roman"/>
          <w:color w:val="000000" w:themeColor="text1"/>
          <w:sz w:val="24"/>
          <w:szCs w:val="24"/>
        </w:rPr>
        <w:t>where water is used for daily h</w:t>
      </w:r>
      <w:r w:rsidR="00EE2CC4" w:rsidRPr="004240FF">
        <w:rPr>
          <w:rFonts w:ascii="Times New Roman" w:hAnsi="Times New Roman" w:cs="Times New Roman"/>
          <w:color w:val="000000" w:themeColor="text1"/>
          <w:sz w:val="24"/>
          <w:szCs w:val="24"/>
        </w:rPr>
        <w:t>ousehold and farm work</w:t>
      </w:r>
      <w:r w:rsidR="00E1110E">
        <w:rPr>
          <w:rFonts w:ascii="Times New Roman" w:hAnsi="Times New Roman" w:cs="Times New Roman"/>
          <w:color w:val="000000" w:themeColor="text1"/>
          <w:sz w:val="24"/>
          <w:szCs w:val="24"/>
        </w:rPr>
        <w:t xml:space="preserve">, </w:t>
      </w:r>
      <w:r w:rsidR="00EE2CC4" w:rsidRPr="004240FF">
        <w:rPr>
          <w:rFonts w:ascii="Times New Roman" w:hAnsi="Times New Roman" w:cs="Times New Roman"/>
          <w:color w:val="000000" w:themeColor="text1"/>
          <w:sz w:val="24"/>
          <w:szCs w:val="24"/>
        </w:rPr>
        <w:t xml:space="preserve">and </w:t>
      </w:r>
      <w:r w:rsidR="00E1110E">
        <w:rPr>
          <w:rFonts w:ascii="Times New Roman" w:hAnsi="Times New Roman" w:cs="Times New Roman"/>
          <w:color w:val="000000" w:themeColor="text1"/>
          <w:sz w:val="24"/>
          <w:szCs w:val="24"/>
        </w:rPr>
        <w:t xml:space="preserve">populations residing </w:t>
      </w:r>
      <w:r w:rsidR="00EE2CC4" w:rsidRPr="004240FF">
        <w:rPr>
          <w:rFonts w:ascii="Times New Roman" w:hAnsi="Times New Roman" w:cs="Times New Roman"/>
          <w:color w:val="000000" w:themeColor="text1"/>
          <w:sz w:val="24"/>
          <w:szCs w:val="24"/>
        </w:rPr>
        <w:t>outside of PAs</w:t>
      </w:r>
      <w:ins w:id="1327" w:author="Bandana Shakya" w:date="2020-06-26T16:13:00Z">
        <w:r w:rsidR="00457443">
          <w:rPr>
            <w:rFonts w:ascii="Times New Roman" w:hAnsi="Times New Roman" w:cs="Times New Roman"/>
            <w:color w:val="000000" w:themeColor="text1"/>
            <w:sz w:val="24"/>
            <w:szCs w:val="24"/>
          </w:rPr>
          <w:t xml:space="preserve"> (52% representation) </w:t>
        </w:r>
      </w:ins>
      <w:del w:id="1328" w:author="Bandana Shakya" w:date="2020-06-26T16:13:00Z">
        <w:r w:rsidR="00EE2CC4" w:rsidRPr="004240FF" w:rsidDel="00457443">
          <w:rPr>
            <w:rFonts w:ascii="Times New Roman" w:hAnsi="Times New Roman" w:cs="Times New Roman"/>
            <w:color w:val="000000" w:themeColor="text1"/>
            <w:sz w:val="24"/>
            <w:szCs w:val="24"/>
          </w:rPr>
          <w:delText xml:space="preserve"> </w:delText>
        </w:r>
      </w:del>
      <w:r w:rsidR="00EE2CC4" w:rsidRPr="004240FF">
        <w:rPr>
          <w:rFonts w:ascii="Times New Roman" w:hAnsi="Times New Roman" w:cs="Times New Roman"/>
          <w:color w:val="000000" w:themeColor="text1"/>
          <w:sz w:val="24"/>
          <w:szCs w:val="24"/>
        </w:rPr>
        <w:t xml:space="preserve">where water </w:t>
      </w:r>
      <w:r w:rsidR="002D41A4">
        <w:rPr>
          <w:rFonts w:ascii="Times New Roman" w:hAnsi="Times New Roman" w:cs="Times New Roman"/>
          <w:color w:val="000000" w:themeColor="text1"/>
          <w:sz w:val="24"/>
          <w:szCs w:val="24"/>
        </w:rPr>
        <w:t xml:space="preserve">regulations services </w:t>
      </w:r>
      <w:r w:rsidR="00136A90">
        <w:rPr>
          <w:rFonts w:ascii="Times New Roman" w:hAnsi="Times New Roman" w:cs="Times New Roman"/>
          <w:color w:val="000000" w:themeColor="text1"/>
          <w:sz w:val="24"/>
          <w:szCs w:val="24"/>
        </w:rPr>
        <w:t xml:space="preserve">were </w:t>
      </w:r>
      <w:r w:rsidR="002D41A4">
        <w:rPr>
          <w:rFonts w:ascii="Times New Roman" w:hAnsi="Times New Roman" w:cs="Times New Roman"/>
          <w:color w:val="000000" w:themeColor="text1"/>
          <w:sz w:val="24"/>
          <w:szCs w:val="24"/>
        </w:rPr>
        <w:t xml:space="preserve">vital to sustain </w:t>
      </w:r>
      <w:r w:rsidR="00EE2CC4" w:rsidRPr="004240FF">
        <w:rPr>
          <w:rFonts w:ascii="Times New Roman" w:hAnsi="Times New Roman" w:cs="Times New Roman"/>
          <w:color w:val="000000" w:themeColor="text1"/>
          <w:sz w:val="24"/>
          <w:szCs w:val="24"/>
        </w:rPr>
        <w:t>rivulets and river systems</w:t>
      </w:r>
      <w:ins w:id="1329" w:author="Bandana Shakya" w:date="2020-06-30T08:53:00Z">
        <w:r w:rsidR="00F542EB">
          <w:rPr>
            <w:rFonts w:ascii="Times New Roman" w:hAnsi="Times New Roman" w:cs="Times New Roman"/>
            <w:color w:val="000000" w:themeColor="text1"/>
            <w:sz w:val="24"/>
            <w:szCs w:val="24"/>
          </w:rPr>
          <w:t xml:space="preserve"> nourishing downstream areas and population</w:t>
        </w:r>
      </w:ins>
      <w:r w:rsidR="00EE2CC4" w:rsidRPr="004240FF">
        <w:rPr>
          <w:rFonts w:ascii="Times New Roman" w:hAnsi="Times New Roman" w:cs="Times New Roman"/>
          <w:color w:val="000000" w:themeColor="text1"/>
          <w:sz w:val="24"/>
          <w:szCs w:val="24"/>
        </w:rPr>
        <w:t xml:space="preserve">. </w:t>
      </w:r>
      <w:del w:id="1330" w:author="Bandana Shakya" w:date="2020-06-30T08:54:00Z">
        <w:r w:rsidR="00EC0BD9" w:rsidDel="00F542EB">
          <w:rPr>
            <w:rFonts w:ascii="Times New Roman" w:hAnsi="Times New Roman" w:cs="Times New Roman"/>
            <w:color w:val="000000" w:themeColor="text1"/>
            <w:sz w:val="24"/>
            <w:szCs w:val="24"/>
          </w:rPr>
          <w:delText>With regard to</w:delText>
        </w:r>
      </w:del>
      <w:ins w:id="1331" w:author="Bandana Shakya" w:date="2020-06-30T08:54:00Z">
        <w:r w:rsidR="00F542EB">
          <w:rPr>
            <w:rFonts w:ascii="Times New Roman" w:hAnsi="Times New Roman" w:cs="Times New Roman"/>
            <w:color w:val="000000" w:themeColor="text1"/>
            <w:sz w:val="24"/>
            <w:szCs w:val="24"/>
          </w:rPr>
          <w:t xml:space="preserve">to the </w:t>
        </w:r>
      </w:ins>
      <w:del w:id="1332" w:author="Bandana Shakya" w:date="2020-06-30T08:54:00Z">
        <w:r w:rsidR="00EC0BD9" w:rsidDel="00F542EB">
          <w:rPr>
            <w:rFonts w:ascii="Times New Roman" w:hAnsi="Times New Roman" w:cs="Times New Roman"/>
            <w:color w:val="000000" w:themeColor="text1"/>
            <w:sz w:val="24"/>
            <w:szCs w:val="24"/>
          </w:rPr>
          <w:delText xml:space="preserve"> </w:delText>
        </w:r>
      </w:del>
      <w:r w:rsidR="00EC0BD9">
        <w:rPr>
          <w:rFonts w:ascii="Times New Roman" w:hAnsi="Times New Roman" w:cs="Times New Roman"/>
          <w:color w:val="000000" w:themeColor="text1"/>
          <w:sz w:val="24"/>
          <w:szCs w:val="24"/>
        </w:rPr>
        <w:t>dSPHs (F</w:t>
      </w:r>
      <w:r w:rsidR="001E66DB">
        <w:rPr>
          <w:rFonts w:ascii="Times New Roman" w:hAnsi="Times New Roman" w:cs="Times New Roman"/>
          <w:color w:val="000000" w:themeColor="text1"/>
          <w:sz w:val="24"/>
          <w:szCs w:val="24"/>
        </w:rPr>
        <w:t>i</w:t>
      </w:r>
      <w:r w:rsidR="00EC0BD9">
        <w:rPr>
          <w:rFonts w:ascii="Times New Roman" w:hAnsi="Times New Roman" w:cs="Times New Roman"/>
          <w:color w:val="000000" w:themeColor="text1"/>
          <w:sz w:val="24"/>
          <w:szCs w:val="24"/>
        </w:rPr>
        <w:t xml:space="preserve">gure </w:t>
      </w:r>
      <w:ins w:id="1333" w:author="Bandana Shakya" w:date="2020-06-30T15:53:00Z">
        <w:r w:rsidR="00436505">
          <w:rPr>
            <w:rFonts w:ascii="Times New Roman" w:hAnsi="Times New Roman" w:cs="Times New Roman"/>
            <w:color w:val="000000" w:themeColor="text1"/>
            <w:sz w:val="24"/>
            <w:szCs w:val="24"/>
          </w:rPr>
          <w:t>6</w:t>
        </w:r>
      </w:ins>
      <w:del w:id="1334" w:author="Bandana Shakya" w:date="2020-06-30T15:53:00Z">
        <w:r w:rsidR="00EC0BD9" w:rsidDel="00436505">
          <w:rPr>
            <w:rFonts w:ascii="Times New Roman" w:hAnsi="Times New Roman" w:cs="Times New Roman"/>
            <w:color w:val="000000" w:themeColor="text1"/>
            <w:sz w:val="24"/>
            <w:szCs w:val="24"/>
          </w:rPr>
          <w:delText>4</w:delText>
        </w:r>
      </w:del>
      <w:r w:rsidR="00EC0BD9">
        <w:rPr>
          <w:rFonts w:ascii="Times New Roman" w:hAnsi="Times New Roman" w:cs="Times New Roman"/>
          <w:color w:val="000000" w:themeColor="text1"/>
          <w:sz w:val="24"/>
          <w:szCs w:val="24"/>
        </w:rPr>
        <w:t>c)</w:t>
      </w:r>
      <w:ins w:id="1335" w:author="Bandana Shakya" w:date="2020-06-30T08:54:00Z">
        <w:r w:rsidR="00F542EB">
          <w:rPr>
            <w:rFonts w:ascii="Times New Roman" w:hAnsi="Times New Roman" w:cs="Times New Roman"/>
            <w:color w:val="000000" w:themeColor="text1"/>
            <w:sz w:val="24"/>
            <w:szCs w:val="24"/>
          </w:rPr>
          <w:t xml:space="preserve"> </w:t>
        </w:r>
      </w:ins>
      <w:ins w:id="1336" w:author="Bandana Shakya" w:date="2020-06-30T08:55:00Z">
        <w:r w:rsidR="004C746A">
          <w:rPr>
            <w:rFonts w:ascii="Times New Roman" w:hAnsi="Times New Roman" w:cs="Times New Roman"/>
            <w:color w:val="000000" w:themeColor="text1"/>
            <w:sz w:val="24"/>
            <w:szCs w:val="24"/>
          </w:rPr>
          <w:t xml:space="preserve">with 80% of their representation inside PAs included </w:t>
        </w:r>
      </w:ins>
      <w:del w:id="1337" w:author="Bandana Shakya" w:date="2020-06-30T08:54:00Z">
        <w:r w:rsidR="00EC0BD9" w:rsidDel="00F542EB">
          <w:rPr>
            <w:rFonts w:ascii="Times New Roman" w:hAnsi="Times New Roman" w:cs="Times New Roman"/>
            <w:color w:val="000000" w:themeColor="text1"/>
            <w:sz w:val="24"/>
            <w:szCs w:val="24"/>
          </w:rPr>
          <w:delText xml:space="preserve">, </w:delText>
        </w:r>
      </w:del>
      <w:ins w:id="1338" w:author="Bandana Shakya" w:date="2020-06-17T14:32:00Z">
        <w:r w:rsidR="00D8169C">
          <w:rPr>
            <w:rFonts w:ascii="Times New Roman" w:hAnsi="Times New Roman" w:cs="Times New Roman"/>
            <w:color w:val="000000" w:themeColor="text1"/>
            <w:sz w:val="24"/>
            <w:szCs w:val="24"/>
          </w:rPr>
          <w:t xml:space="preserve">areas where </w:t>
        </w:r>
        <w:r w:rsidR="00D8169C" w:rsidRPr="0012574D">
          <w:rPr>
            <w:rFonts w:ascii="Times New Roman" w:hAnsi="Times New Roman" w:cs="Times New Roman"/>
            <w:color w:val="000000" w:themeColor="text1"/>
            <w:sz w:val="24"/>
            <w:szCs w:val="24"/>
          </w:rPr>
          <w:t xml:space="preserve">land erosion, </w:t>
        </w:r>
        <w:r w:rsidR="00D8169C">
          <w:rPr>
            <w:rFonts w:ascii="Times New Roman" w:hAnsi="Times New Roman" w:cs="Times New Roman"/>
            <w:color w:val="000000" w:themeColor="text1"/>
            <w:sz w:val="24"/>
            <w:szCs w:val="24"/>
          </w:rPr>
          <w:t xml:space="preserve">forest degradation, deforestation, </w:t>
        </w:r>
        <w:r w:rsidR="00D8169C" w:rsidRPr="0012574D">
          <w:rPr>
            <w:rFonts w:ascii="Times New Roman" w:hAnsi="Times New Roman" w:cs="Times New Roman"/>
            <w:color w:val="000000" w:themeColor="text1"/>
            <w:sz w:val="24"/>
            <w:szCs w:val="24"/>
          </w:rPr>
          <w:t xml:space="preserve">including </w:t>
        </w:r>
        <w:r w:rsidR="00D8169C" w:rsidRPr="004240FF">
          <w:rPr>
            <w:rFonts w:ascii="Times New Roman" w:hAnsi="Times New Roman" w:cs="Times New Roman"/>
            <w:color w:val="000000" w:themeColor="text1"/>
            <w:sz w:val="24"/>
            <w:szCs w:val="24"/>
          </w:rPr>
          <w:t>haphazard timber extraction</w:t>
        </w:r>
        <w:r w:rsidR="00D8169C">
          <w:rPr>
            <w:rFonts w:ascii="Times New Roman" w:hAnsi="Times New Roman" w:cs="Times New Roman"/>
            <w:color w:val="000000" w:themeColor="text1"/>
            <w:sz w:val="24"/>
            <w:szCs w:val="24"/>
          </w:rPr>
          <w:t>s were occurring</w:t>
        </w:r>
      </w:ins>
      <w:ins w:id="1339" w:author="Bandana Shakya" w:date="2020-06-30T08:55:00Z">
        <w:r w:rsidR="004C746A">
          <w:rPr>
            <w:rFonts w:ascii="Times New Roman" w:hAnsi="Times New Roman" w:cs="Times New Roman"/>
            <w:color w:val="000000" w:themeColor="text1"/>
            <w:sz w:val="24"/>
            <w:szCs w:val="24"/>
          </w:rPr>
          <w:t xml:space="preserve">, </w:t>
        </w:r>
      </w:ins>
      <w:ins w:id="1340" w:author="Bandana Shakya" w:date="2020-06-26T16:14:00Z">
        <w:r w:rsidR="00E11056">
          <w:rPr>
            <w:rFonts w:ascii="Times New Roman" w:hAnsi="Times New Roman" w:cs="Times New Roman"/>
            <w:color w:val="000000" w:themeColor="text1"/>
            <w:sz w:val="24"/>
            <w:szCs w:val="24"/>
          </w:rPr>
          <w:t>F</w:t>
        </w:r>
      </w:ins>
      <w:del w:id="1341" w:author="Bandana Shakya" w:date="2020-06-26T16:14:00Z">
        <w:r w:rsidR="00EC0BD9" w:rsidDel="00E11056">
          <w:rPr>
            <w:rFonts w:ascii="Times New Roman" w:hAnsi="Times New Roman" w:cs="Times New Roman"/>
            <w:color w:val="000000" w:themeColor="text1"/>
            <w:sz w:val="24"/>
            <w:szCs w:val="24"/>
          </w:rPr>
          <w:delText>f</w:delText>
        </w:r>
      </w:del>
      <w:r w:rsidR="00EC0BD9">
        <w:rPr>
          <w:rFonts w:ascii="Times New Roman" w:hAnsi="Times New Roman" w:cs="Times New Roman"/>
          <w:color w:val="000000" w:themeColor="text1"/>
          <w:sz w:val="24"/>
          <w:szCs w:val="24"/>
        </w:rPr>
        <w:t>o</w:t>
      </w:r>
      <w:r w:rsidR="0012574D" w:rsidRPr="0012574D">
        <w:rPr>
          <w:rFonts w:ascii="Times New Roman" w:hAnsi="Times New Roman" w:cs="Times New Roman"/>
          <w:color w:val="000000" w:themeColor="text1"/>
          <w:sz w:val="24"/>
          <w:szCs w:val="24"/>
        </w:rPr>
        <w:t>r Myanmar</w:t>
      </w:r>
      <w:ins w:id="1342" w:author="Bandana Shakya" w:date="2020-06-16T14:59:00Z">
        <w:r w:rsidR="00E11056">
          <w:rPr>
            <w:rFonts w:ascii="Times New Roman" w:hAnsi="Times New Roman" w:cs="Times New Roman"/>
            <w:color w:val="000000" w:themeColor="text1"/>
            <w:sz w:val="24"/>
            <w:szCs w:val="24"/>
          </w:rPr>
          <w:t xml:space="preserve"> dSPHs were </w:t>
        </w:r>
      </w:ins>
      <w:ins w:id="1343" w:author="Bandana Shakya" w:date="2020-06-30T08:56:00Z">
        <w:r w:rsidR="000E7DE8">
          <w:rPr>
            <w:rFonts w:ascii="Times New Roman" w:hAnsi="Times New Roman" w:cs="Times New Roman"/>
            <w:color w:val="000000" w:themeColor="text1"/>
            <w:sz w:val="24"/>
            <w:szCs w:val="24"/>
          </w:rPr>
          <w:t xml:space="preserve">the </w:t>
        </w:r>
      </w:ins>
      <w:ins w:id="1344" w:author="Bandana Shakya" w:date="2020-06-16T14:59:00Z">
        <w:r w:rsidR="000C1982">
          <w:rPr>
            <w:rFonts w:ascii="Times New Roman" w:hAnsi="Times New Roman" w:cs="Times New Roman"/>
            <w:color w:val="000000" w:themeColor="text1"/>
            <w:sz w:val="24"/>
            <w:szCs w:val="24"/>
          </w:rPr>
          <w:t xml:space="preserve">areas of </w:t>
        </w:r>
      </w:ins>
      <w:del w:id="1345" w:author="Bandana Shakya" w:date="2020-06-16T14:59:00Z">
        <w:r w:rsidR="0012574D" w:rsidRPr="0012574D" w:rsidDel="000C1982">
          <w:rPr>
            <w:rFonts w:ascii="Times New Roman" w:hAnsi="Times New Roman" w:cs="Times New Roman"/>
            <w:color w:val="000000" w:themeColor="text1"/>
            <w:sz w:val="24"/>
            <w:szCs w:val="24"/>
          </w:rPr>
          <w:delText xml:space="preserve">, </w:delText>
        </w:r>
      </w:del>
      <w:ins w:id="1346" w:author="Bandana Shakya" w:date="2020-06-26T16:15:00Z">
        <w:r w:rsidR="00E11056">
          <w:rPr>
            <w:rFonts w:ascii="Times New Roman" w:hAnsi="Times New Roman" w:cs="Times New Roman"/>
            <w:color w:val="000000" w:themeColor="text1"/>
            <w:sz w:val="24"/>
            <w:szCs w:val="24"/>
          </w:rPr>
          <w:t xml:space="preserve">dam </w:t>
        </w:r>
      </w:ins>
      <w:r w:rsidR="0012574D" w:rsidRPr="0012574D">
        <w:rPr>
          <w:rFonts w:ascii="Times New Roman" w:hAnsi="Times New Roman" w:cs="Times New Roman"/>
          <w:color w:val="000000" w:themeColor="text1"/>
          <w:sz w:val="24"/>
          <w:szCs w:val="24"/>
        </w:rPr>
        <w:t>construction</w:t>
      </w:r>
      <w:ins w:id="1347" w:author="Bandana Shakya" w:date="2020-06-30T08:57:00Z">
        <w:r w:rsidR="00571EB4">
          <w:rPr>
            <w:rFonts w:ascii="Times New Roman" w:hAnsi="Times New Roman" w:cs="Times New Roman"/>
            <w:color w:val="000000" w:themeColor="text1"/>
            <w:sz w:val="24"/>
            <w:szCs w:val="24"/>
          </w:rPr>
          <w:t xml:space="preserve">. </w:t>
        </w:r>
      </w:ins>
      <w:del w:id="1348" w:author="Bandana Shakya" w:date="2020-06-26T16:15:00Z">
        <w:r w:rsidR="0012574D" w:rsidRPr="0012574D" w:rsidDel="00051DCB">
          <w:rPr>
            <w:rFonts w:ascii="Times New Roman" w:hAnsi="Times New Roman" w:cs="Times New Roman"/>
            <w:color w:val="000000" w:themeColor="text1"/>
            <w:sz w:val="24"/>
            <w:szCs w:val="24"/>
          </w:rPr>
          <w:delText xml:space="preserve"> of dam and other energy </w:delText>
        </w:r>
      </w:del>
      <w:del w:id="1349" w:author="Bandana Shakya" w:date="2020-06-17T14:33:00Z">
        <w:r w:rsidR="0012574D" w:rsidRPr="0012574D" w:rsidDel="00591F44">
          <w:rPr>
            <w:rFonts w:ascii="Times New Roman" w:hAnsi="Times New Roman" w:cs="Times New Roman"/>
            <w:color w:val="000000" w:themeColor="text1"/>
            <w:sz w:val="24"/>
            <w:szCs w:val="24"/>
          </w:rPr>
          <w:delText xml:space="preserve">based </w:delText>
        </w:r>
      </w:del>
      <w:del w:id="1350" w:author="Bandana Shakya" w:date="2020-06-26T16:15:00Z">
        <w:r w:rsidR="0012574D" w:rsidRPr="0012574D" w:rsidDel="00051DCB">
          <w:rPr>
            <w:rFonts w:ascii="Times New Roman" w:hAnsi="Times New Roman" w:cs="Times New Roman"/>
            <w:color w:val="000000" w:themeColor="text1"/>
            <w:sz w:val="24"/>
            <w:szCs w:val="24"/>
          </w:rPr>
          <w:delText>infrastructure</w:delText>
        </w:r>
      </w:del>
      <w:del w:id="1351" w:author="Bandana Shakya" w:date="2020-06-16T14:59:00Z">
        <w:r w:rsidR="0012574D" w:rsidRPr="0012574D" w:rsidDel="000C1982">
          <w:rPr>
            <w:rFonts w:ascii="Times New Roman" w:hAnsi="Times New Roman" w:cs="Times New Roman"/>
            <w:color w:val="000000" w:themeColor="text1"/>
            <w:sz w:val="24"/>
            <w:szCs w:val="24"/>
          </w:rPr>
          <w:delText xml:space="preserve"> and consequent </w:delText>
        </w:r>
      </w:del>
      <w:del w:id="1352" w:author="Bandana Shakya" w:date="2020-06-17T14:32:00Z">
        <w:r w:rsidR="0012574D" w:rsidRPr="0012574D" w:rsidDel="00D8169C">
          <w:rPr>
            <w:rFonts w:ascii="Times New Roman" w:hAnsi="Times New Roman" w:cs="Times New Roman"/>
            <w:color w:val="000000" w:themeColor="text1"/>
            <w:sz w:val="24"/>
            <w:szCs w:val="24"/>
          </w:rPr>
          <w:delText xml:space="preserve">land erosion, </w:delText>
        </w:r>
        <w:r w:rsidR="004767C9" w:rsidDel="00D8169C">
          <w:rPr>
            <w:rFonts w:ascii="Times New Roman" w:hAnsi="Times New Roman" w:cs="Times New Roman"/>
            <w:color w:val="000000" w:themeColor="text1"/>
            <w:sz w:val="24"/>
            <w:szCs w:val="24"/>
          </w:rPr>
          <w:delText xml:space="preserve">forest degradation, </w:delText>
        </w:r>
        <w:r w:rsidR="00FE14D5" w:rsidDel="00D8169C">
          <w:rPr>
            <w:rFonts w:ascii="Times New Roman" w:hAnsi="Times New Roman" w:cs="Times New Roman"/>
            <w:color w:val="000000" w:themeColor="text1"/>
            <w:sz w:val="24"/>
            <w:szCs w:val="24"/>
          </w:rPr>
          <w:delText>deforestation</w:delText>
        </w:r>
        <w:r w:rsidR="004767C9" w:rsidDel="00D8169C">
          <w:rPr>
            <w:rFonts w:ascii="Times New Roman" w:hAnsi="Times New Roman" w:cs="Times New Roman"/>
            <w:color w:val="000000" w:themeColor="text1"/>
            <w:sz w:val="24"/>
            <w:szCs w:val="24"/>
          </w:rPr>
          <w:delText xml:space="preserve">, </w:delText>
        </w:r>
        <w:r w:rsidR="0012574D" w:rsidRPr="0012574D" w:rsidDel="00D8169C">
          <w:rPr>
            <w:rFonts w:ascii="Times New Roman" w:hAnsi="Times New Roman" w:cs="Times New Roman"/>
            <w:color w:val="000000" w:themeColor="text1"/>
            <w:sz w:val="24"/>
            <w:szCs w:val="24"/>
          </w:rPr>
          <w:delText xml:space="preserve">including </w:delText>
        </w:r>
        <w:r w:rsidR="0012574D" w:rsidRPr="004240FF" w:rsidDel="00D8169C">
          <w:rPr>
            <w:rFonts w:ascii="Times New Roman" w:hAnsi="Times New Roman" w:cs="Times New Roman"/>
            <w:color w:val="000000" w:themeColor="text1"/>
            <w:sz w:val="24"/>
            <w:szCs w:val="24"/>
          </w:rPr>
          <w:delText>haphazard timber extraction</w:delText>
        </w:r>
      </w:del>
      <w:del w:id="1353" w:author="Bandana Shakya" w:date="2020-06-16T15:00:00Z">
        <w:r w:rsidR="0012574D" w:rsidRPr="004240FF" w:rsidDel="000C1982">
          <w:rPr>
            <w:rFonts w:ascii="Times New Roman" w:hAnsi="Times New Roman" w:cs="Times New Roman"/>
            <w:color w:val="000000" w:themeColor="text1"/>
            <w:sz w:val="24"/>
            <w:szCs w:val="24"/>
          </w:rPr>
          <w:delText xml:space="preserve"> </w:delText>
        </w:r>
        <w:r w:rsidR="0041065A" w:rsidRPr="004240FF" w:rsidDel="000C1982">
          <w:rPr>
            <w:rFonts w:ascii="Times New Roman" w:hAnsi="Times New Roman" w:cs="Times New Roman"/>
            <w:color w:val="000000" w:themeColor="text1"/>
            <w:sz w:val="24"/>
            <w:szCs w:val="24"/>
          </w:rPr>
          <w:delText xml:space="preserve">were </w:delText>
        </w:r>
        <w:r w:rsidR="0012574D" w:rsidRPr="004240FF" w:rsidDel="000C1982">
          <w:rPr>
            <w:rFonts w:ascii="Times New Roman" w:hAnsi="Times New Roman" w:cs="Times New Roman"/>
            <w:color w:val="000000" w:themeColor="text1"/>
            <w:sz w:val="24"/>
            <w:szCs w:val="24"/>
          </w:rPr>
          <w:delText>major concern</w:delText>
        </w:r>
        <w:r w:rsidR="004767C9" w:rsidDel="000C1982">
          <w:rPr>
            <w:rFonts w:ascii="Times New Roman" w:hAnsi="Times New Roman" w:cs="Times New Roman"/>
            <w:color w:val="000000" w:themeColor="text1"/>
            <w:sz w:val="24"/>
            <w:szCs w:val="24"/>
          </w:rPr>
          <w:delText xml:space="preserve"> </w:delText>
        </w:r>
        <w:r w:rsidR="0012574D" w:rsidRPr="004240FF" w:rsidDel="000C1982">
          <w:rPr>
            <w:rFonts w:ascii="Times New Roman" w:hAnsi="Times New Roman" w:cs="Times New Roman"/>
            <w:color w:val="000000" w:themeColor="text1"/>
            <w:sz w:val="24"/>
            <w:szCs w:val="24"/>
          </w:rPr>
          <w:delText xml:space="preserve">for degradation of water regulation and water provisioning </w:delText>
        </w:r>
        <w:r w:rsidR="0012574D" w:rsidRPr="004240FF" w:rsidDel="006755CB">
          <w:rPr>
            <w:rFonts w:ascii="Times New Roman" w:hAnsi="Times New Roman" w:cs="Times New Roman"/>
            <w:color w:val="000000" w:themeColor="text1"/>
            <w:sz w:val="24"/>
            <w:szCs w:val="24"/>
          </w:rPr>
          <w:delText>services</w:delText>
        </w:r>
        <w:r w:rsidR="004767C9" w:rsidDel="006755CB">
          <w:rPr>
            <w:rFonts w:ascii="Times New Roman" w:hAnsi="Times New Roman" w:cs="Times New Roman"/>
            <w:color w:val="000000" w:themeColor="text1"/>
            <w:sz w:val="24"/>
            <w:szCs w:val="24"/>
          </w:rPr>
          <w:delText xml:space="preserve"> hotspots</w:delText>
        </w:r>
        <w:r w:rsidR="0012574D" w:rsidRPr="004240FF" w:rsidDel="006755CB">
          <w:rPr>
            <w:rFonts w:ascii="Times New Roman" w:hAnsi="Times New Roman" w:cs="Times New Roman"/>
            <w:color w:val="000000" w:themeColor="text1"/>
            <w:sz w:val="24"/>
            <w:szCs w:val="24"/>
          </w:rPr>
          <w:delText>.</w:delText>
        </w:r>
        <w:r w:rsidR="00544FC2" w:rsidDel="006755CB">
          <w:rPr>
            <w:rFonts w:ascii="Times New Roman" w:hAnsi="Times New Roman" w:cs="Times New Roman"/>
            <w:color w:val="000000" w:themeColor="text1"/>
            <w:sz w:val="24"/>
            <w:szCs w:val="24"/>
          </w:rPr>
          <w:delText xml:space="preserve"> </w:delText>
        </w:r>
        <w:r w:rsidR="00923752" w:rsidDel="006755CB">
          <w:rPr>
            <w:rFonts w:ascii="Times New Roman" w:hAnsi="Times New Roman" w:cs="Times New Roman"/>
            <w:color w:val="000000" w:themeColor="text1"/>
            <w:sz w:val="24"/>
            <w:szCs w:val="24"/>
          </w:rPr>
          <w:delText xml:space="preserve">The participants in all the three countries brought the context of impacts from climate change on water services and reiterated on the </w:delText>
        </w:r>
        <w:r w:rsidR="00AE5AB5" w:rsidDel="006755CB">
          <w:rPr>
            <w:rFonts w:ascii="Times New Roman" w:hAnsi="Times New Roman" w:cs="Times New Roman"/>
            <w:color w:val="000000" w:themeColor="text1"/>
            <w:sz w:val="24"/>
            <w:szCs w:val="24"/>
          </w:rPr>
          <w:delText>long-term</w:delText>
        </w:r>
        <w:r w:rsidR="00923752" w:rsidDel="006755CB">
          <w:rPr>
            <w:rFonts w:ascii="Times New Roman" w:hAnsi="Times New Roman" w:cs="Times New Roman"/>
            <w:color w:val="000000" w:themeColor="text1"/>
            <w:sz w:val="24"/>
            <w:szCs w:val="24"/>
          </w:rPr>
          <w:delText xml:space="preserve"> management of all watersheds within the PAs. </w:delText>
        </w:r>
      </w:del>
    </w:p>
    <w:p w:rsidR="00E744A3" w:rsidRDefault="00436505" w:rsidP="00B3588E">
      <w:pPr>
        <w:spacing w:line="480" w:lineRule="auto"/>
        <w:rPr>
          <w:rFonts w:ascii="Times New Roman" w:hAnsi="Times New Roman" w:cs="Times New Roman"/>
          <w:color w:val="000000" w:themeColor="text1"/>
          <w:sz w:val="24"/>
          <w:szCs w:val="24"/>
        </w:rPr>
      </w:pPr>
      <w:r w:rsidRPr="007C21B9">
        <w:rPr>
          <w:rFonts w:ascii="Times New Roman" w:hAnsi="Times New Roman" w:cs="Times New Roman"/>
          <w:noProof/>
          <w:color w:val="000000" w:themeColor="text1"/>
          <w:sz w:val="24"/>
          <w:szCs w:val="24"/>
        </w:rPr>
        <w:lastRenderedPageBreak/>
        <w:drawing>
          <wp:inline distT="0" distB="0" distL="0" distR="0" wp14:anchorId="4A5C64EE" wp14:editId="5598E869">
            <wp:extent cx="3371726" cy="5948127"/>
            <wp:effectExtent l="0" t="0" r="635" b="0"/>
            <wp:docPr id="10" name="Picture 10" descr="D:\2020 work\ES flow\Submission -ES\Figure 6-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20 work\ES flow\Submission -ES\Figure 6-V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8636" cy="5960317"/>
                    </a:xfrm>
                    <a:prstGeom prst="rect">
                      <a:avLst/>
                    </a:prstGeom>
                    <a:noFill/>
                    <a:ln>
                      <a:noFill/>
                    </a:ln>
                  </pic:spPr>
                </pic:pic>
              </a:graphicData>
            </a:graphic>
          </wp:inline>
        </w:drawing>
      </w:r>
    </w:p>
    <w:p w:rsidR="00981E75" w:rsidRDefault="00981E75" w:rsidP="00981E75">
      <w:pPr>
        <w:spacing w:line="240" w:lineRule="auto"/>
        <w:rPr>
          <w:rFonts w:ascii="Times New Roman" w:hAnsi="Times New Roman" w:cs="Times New Roman"/>
          <w:color w:val="000000" w:themeColor="text1"/>
          <w:sz w:val="20"/>
          <w:szCs w:val="20"/>
        </w:rPr>
      </w:pPr>
      <w:r w:rsidRPr="00DD498F">
        <w:rPr>
          <w:rFonts w:ascii="Times New Roman" w:hAnsi="Times New Roman" w:cs="Times New Roman"/>
          <w:b/>
          <w:color w:val="000000" w:themeColor="text1"/>
          <w:sz w:val="20"/>
          <w:szCs w:val="20"/>
        </w:rPr>
        <w:t xml:space="preserve">Fig. </w:t>
      </w:r>
      <w:ins w:id="1354" w:author="Bandana Shakya" w:date="2020-06-30T15:55:00Z">
        <w:r w:rsidR="00BD17FC">
          <w:rPr>
            <w:rFonts w:ascii="Times New Roman" w:hAnsi="Times New Roman" w:cs="Times New Roman"/>
            <w:b/>
            <w:color w:val="000000" w:themeColor="text1"/>
            <w:sz w:val="20"/>
            <w:szCs w:val="20"/>
          </w:rPr>
          <w:t>6</w:t>
        </w:r>
      </w:ins>
      <w:del w:id="1355" w:author="Bandana Shakya" w:date="2020-06-30T15:55:00Z">
        <w:r w:rsidDel="00BD17FC">
          <w:rPr>
            <w:rFonts w:ascii="Times New Roman" w:hAnsi="Times New Roman" w:cs="Times New Roman"/>
            <w:b/>
            <w:color w:val="000000" w:themeColor="text1"/>
            <w:sz w:val="20"/>
            <w:szCs w:val="20"/>
          </w:rPr>
          <w:delText>5</w:delText>
        </w:r>
      </w:del>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The SPHs (a), SBA (b) and dSPHs (c) for the water services in the three PAs.</w:t>
      </w:r>
    </w:p>
    <w:p w:rsidR="00051DCB" w:rsidRDefault="00051DCB" w:rsidP="006755CB">
      <w:pPr>
        <w:spacing w:line="480" w:lineRule="auto"/>
        <w:rPr>
          <w:ins w:id="1356" w:author="Bandana Shakya" w:date="2020-06-26T16:16:00Z"/>
          <w:rFonts w:ascii="Times New Roman" w:hAnsi="Times New Roman" w:cs="Times New Roman"/>
          <w:b/>
          <w:color w:val="000000" w:themeColor="text1"/>
          <w:sz w:val="24"/>
          <w:szCs w:val="24"/>
        </w:rPr>
      </w:pPr>
    </w:p>
    <w:p w:rsidR="006755CB" w:rsidRDefault="006755CB" w:rsidP="006755CB">
      <w:pPr>
        <w:spacing w:line="480" w:lineRule="auto"/>
        <w:rPr>
          <w:ins w:id="1357" w:author="Bandana Shakya" w:date="2020-06-16T15:01:00Z"/>
          <w:rFonts w:ascii="Times New Roman" w:hAnsi="Times New Roman" w:cs="Times New Roman"/>
          <w:b/>
          <w:sz w:val="24"/>
          <w:szCs w:val="24"/>
        </w:rPr>
      </w:pPr>
      <w:ins w:id="1358" w:author="Bandana Shakya" w:date="2020-06-16T15:01:00Z">
        <w:r w:rsidRPr="005C58B2">
          <w:rPr>
            <w:rFonts w:ascii="Times New Roman" w:hAnsi="Times New Roman" w:cs="Times New Roman"/>
            <w:b/>
            <w:sz w:val="24"/>
            <w:szCs w:val="24"/>
          </w:rPr>
          <w:t>4.</w:t>
        </w:r>
        <w:r>
          <w:rPr>
            <w:rFonts w:ascii="Times New Roman" w:hAnsi="Times New Roman" w:cs="Times New Roman"/>
            <w:b/>
            <w:sz w:val="24"/>
            <w:szCs w:val="24"/>
          </w:rPr>
          <w:t>1</w:t>
        </w:r>
        <w:r w:rsidRPr="005C58B2">
          <w:rPr>
            <w:rFonts w:ascii="Times New Roman" w:hAnsi="Times New Roman" w:cs="Times New Roman"/>
            <w:b/>
            <w:sz w:val="24"/>
            <w:szCs w:val="24"/>
          </w:rPr>
          <w:t>.</w:t>
        </w:r>
        <w:r>
          <w:rPr>
            <w:rFonts w:ascii="Times New Roman" w:hAnsi="Times New Roman" w:cs="Times New Roman"/>
            <w:b/>
            <w:sz w:val="24"/>
            <w:szCs w:val="24"/>
          </w:rPr>
          <w:t xml:space="preserve"> Participatory scenario planning</w:t>
        </w:r>
      </w:ins>
      <w:ins w:id="1359" w:author="Bandana Shakya" w:date="2020-06-16T15:02:00Z">
        <w:r>
          <w:rPr>
            <w:rFonts w:ascii="Times New Roman" w:hAnsi="Times New Roman" w:cs="Times New Roman"/>
            <w:b/>
            <w:sz w:val="24"/>
            <w:szCs w:val="24"/>
          </w:rPr>
          <w:t xml:space="preserve"> and assessment of four ecosystem services</w:t>
        </w:r>
      </w:ins>
      <w:ins w:id="1360" w:author="Bandana Shakya" w:date="2020-06-16T15:01:00Z">
        <w:r>
          <w:rPr>
            <w:rFonts w:ascii="Times New Roman" w:hAnsi="Times New Roman" w:cs="Times New Roman"/>
            <w:b/>
            <w:sz w:val="24"/>
            <w:szCs w:val="24"/>
          </w:rPr>
          <w:t xml:space="preserve"> </w:t>
        </w:r>
      </w:ins>
    </w:p>
    <w:p w:rsidR="000A6106" w:rsidRDefault="00051DCB" w:rsidP="00FF08A7">
      <w:pPr>
        <w:spacing w:line="480" w:lineRule="auto"/>
        <w:rPr>
          <w:ins w:id="1361" w:author="Bandana Shakya" w:date="2020-06-17T14:44:00Z"/>
          <w:rFonts w:ascii="Times New Roman" w:hAnsi="Times New Roman" w:cs="Times New Roman"/>
          <w:color w:val="000000" w:themeColor="text1"/>
          <w:sz w:val="24"/>
          <w:szCs w:val="24"/>
        </w:rPr>
      </w:pPr>
      <w:ins w:id="1362" w:author="Bandana Shakya" w:date="2020-06-26T16:16:00Z">
        <w:r>
          <w:rPr>
            <w:rFonts w:ascii="Times New Roman" w:hAnsi="Times New Roman" w:cs="Times New Roman"/>
            <w:color w:val="000000" w:themeColor="text1"/>
            <w:sz w:val="24"/>
            <w:szCs w:val="24"/>
          </w:rPr>
          <w:t>Existing policy and management directions were use</w:t>
        </w:r>
      </w:ins>
      <w:ins w:id="1363" w:author="Bandana Shakya" w:date="2020-06-30T08:58:00Z">
        <w:r w:rsidR="00F90198">
          <w:rPr>
            <w:rFonts w:ascii="Times New Roman" w:hAnsi="Times New Roman" w:cs="Times New Roman"/>
            <w:color w:val="000000" w:themeColor="text1"/>
            <w:sz w:val="24"/>
            <w:szCs w:val="24"/>
          </w:rPr>
          <w:t>d</w:t>
        </w:r>
      </w:ins>
      <w:ins w:id="1364" w:author="Bandana Shakya" w:date="2020-06-26T16:16:00Z">
        <w:r>
          <w:rPr>
            <w:rFonts w:ascii="Times New Roman" w:hAnsi="Times New Roman" w:cs="Times New Roman"/>
            <w:color w:val="000000" w:themeColor="text1"/>
            <w:sz w:val="24"/>
            <w:szCs w:val="24"/>
          </w:rPr>
          <w:t xml:space="preserve"> to define </w:t>
        </w:r>
      </w:ins>
      <w:ins w:id="1365" w:author="Bandana Shakya" w:date="2020-06-16T15:03:00Z">
        <w:r w:rsidR="004526AD">
          <w:rPr>
            <w:rFonts w:ascii="Times New Roman" w:hAnsi="Times New Roman" w:cs="Times New Roman"/>
            <w:color w:val="000000" w:themeColor="text1"/>
            <w:sz w:val="24"/>
            <w:szCs w:val="24"/>
          </w:rPr>
          <w:t xml:space="preserve">logic </w:t>
        </w:r>
      </w:ins>
      <w:ins w:id="1366" w:author="Bandana Shakya" w:date="2020-06-16T15:14:00Z">
        <w:r w:rsidR="00025750">
          <w:rPr>
            <w:rFonts w:ascii="Times New Roman" w:hAnsi="Times New Roman" w:cs="Times New Roman"/>
            <w:color w:val="000000" w:themeColor="text1"/>
            <w:sz w:val="24"/>
            <w:szCs w:val="24"/>
          </w:rPr>
          <w:t xml:space="preserve">for </w:t>
        </w:r>
      </w:ins>
      <w:ins w:id="1367" w:author="Bandana Shakya" w:date="2020-06-17T14:35:00Z">
        <w:r w:rsidR="00297D0D">
          <w:rPr>
            <w:rFonts w:ascii="Times New Roman" w:hAnsi="Times New Roman" w:cs="Times New Roman"/>
            <w:color w:val="000000" w:themeColor="text1"/>
            <w:sz w:val="24"/>
            <w:szCs w:val="24"/>
          </w:rPr>
          <w:t>each of the three plausible scenario</w:t>
        </w:r>
      </w:ins>
      <w:ins w:id="1368" w:author="Bandana Shakya" w:date="2020-06-30T08:59:00Z">
        <w:r w:rsidR="0070075E">
          <w:rPr>
            <w:rFonts w:ascii="Times New Roman" w:hAnsi="Times New Roman" w:cs="Times New Roman"/>
            <w:color w:val="000000" w:themeColor="text1"/>
            <w:sz w:val="24"/>
            <w:szCs w:val="24"/>
          </w:rPr>
          <w:t xml:space="preserve">. </w:t>
        </w:r>
      </w:ins>
      <w:ins w:id="1369" w:author="Bandana Shakya" w:date="2020-06-16T15:17:00Z">
        <w:r w:rsidR="00BA5F34">
          <w:rPr>
            <w:rFonts w:ascii="Times New Roman" w:hAnsi="Times New Roman" w:cs="Times New Roman"/>
            <w:color w:val="000000" w:themeColor="text1"/>
            <w:sz w:val="24"/>
            <w:szCs w:val="24"/>
          </w:rPr>
          <w:t>GNNR is cu</w:t>
        </w:r>
      </w:ins>
      <w:ins w:id="1370" w:author="Bandana Shakya" w:date="2020-06-16T15:18:00Z">
        <w:r w:rsidR="00BA5F34">
          <w:rPr>
            <w:rFonts w:ascii="Times New Roman" w:hAnsi="Times New Roman" w:cs="Times New Roman"/>
            <w:color w:val="000000" w:themeColor="text1"/>
            <w:sz w:val="24"/>
            <w:szCs w:val="24"/>
          </w:rPr>
          <w:t>rrently managed as a Strrict Nature Reserve</w:t>
        </w:r>
      </w:ins>
      <w:ins w:id="1371" w:author="Bandana Shakya" w:date="2020-06-17T14:36:00Z">
        <w:r w:rsidR="003C1A9B">
          <w:rPr>
            <w:rFonts w:ascii="Times New Roman" w:hAnsi="Times New Roman" w:cs="Times New Roman"/>
            <w:color w:val="000000" w:themeColor="text1"/>
            <w:sz w:val="24"/>
            <w:szCs w:val="24"/>
          </w:rPr>
          <w:t xml:space="preserve">, and the policy direction is towards </w:t>
        </w:r>
      </w:ins>
      <w:ins w:id="1372" w:author="Bandana Shakya" w:date="2020-06-17T14:38:00Z">
        <w:r w:rsidR="00A73B3A">
          <w:rPr>
            <w:rFonts w:ascii="Times New Roman" w:hAnsi="Times New Roman" w:cs="Times New Roman"/>
            <w:color w:val="000000" w:themeColor="text1"/>
            <w:sz w:val="24"/>
            <w:szCs w:val="24"/>
          </w:rPr>
          <w:t xml:space="preserve">zonation and </w:t>
        </w:r>
      </w:ins>
      <w:ins w:id="1373" w:author="Bandana Shakya" w:date="2020-06-17T14:37:00Z">
        <w:r w:rsidR="003C1A9B">
          <w:rPr>
            <w:rFonts w:ascii="Times New Roman" w:hAnsi="Times New Roman" w:cs="Times New Roman"/>
            <w:color w:val="000000" w:themeColor="text1"/>
            <w:sz w:val="24"/>
            <w:szCs w:val="24"/>
          </w:rPr>
          <w:t xml:space="preserve">creation of </w:t>
        </w:r>
      </w:ins>
      <w:ins w:id="1374" w:author="Bandana Shakya" w:date="2020-06-16T15:19:00Z">
        <w:r w:rsidR="00BA5F34" w:rsidRPr="00BA5F34">
          <w:rPr>
            <w:rFonts w:ascii="Times New Roman" w:hAnsi="Times New Roman" w:cs="Times New Roman"/>
            <w:color w:val="000000" w:themeColor="text1"/>
            <w:sz w:val="24"/>
            <w:szCs w:val="24"/>
          </w:rPr>
          <w:t xml:space="preserve">national park </w:t>
        </w:r>
      </w:ins>
      <w:ins w:id="1375" w:author="Bandana Shakya" w:date="2020-06-17T14:37:00Z">
        <w:r w:rsidR="00A73B3A">
          <w:rPr>
            <w:rFonts w:ascii="Times New Roman" w:hAnsi="Times New Roman" w:cs="Times New Roman"/>
            <w:color w:val="000000" w:themeColor="text1"/>
            <w:sz w:val="24"/>
            <w:szCs w:val="24"/>
          </w:rPr>
          <w:t xml:space="preserve">along the lower elevation of </w:t>
        </w:r>
        <w:r w:rsidR="00A73B3A">
          <w:rPr>
            <w:rFonts w:ascii="Times New Roman" w:hAnsi="Times New Roman" w:cs="Times New Roman"/>
            <w:color w:val="000000" w:themeColor="text1"/>
            <w:sz w:val="24"/>
            <w:szCs w:val="24"/>
          </w:rPr>
          <w:lastRenderedPageBreak/>
          <w:t>Gaoligong mountain</w:t>
        </w:r>
      </w:ins>
      <w:ins w:id="1376" w:author="Bandana Shakya" w:date="2020-06-30T08:58:00Z">
        <w:r w:rsidR="00F90198">
          <w:rPr>
            <w:rFonts w:ascii="Times New Roman" w:hAnsi="Times New Roman" w:cs="Times New Roman"/>
            <w:color w:val="000000" w:themeColor="text1"/>
            <w:sz w:val="24"/>
            <w:szCs w:val="24"/>
          </w:rPr>
          <w:t xml:space="preserve"> t</w:t>
        </w:r>
      </w:ins>
      <w:ins w:id="1377" w:author="Bandana Shakya" w:date="2020-06-17T14:38:00Z">
        <w:r w:rsidR="00A73B3A">
          <w:rPr>
            <w:rFonts w:ascii="Times New Roman" w:hAnsi="Times New Roman" w:cs="Times New Roman"/>
            <w:color w:val="000000" w:themeColor="text1"/>
            <w:sz w:val="24"/>
            <w:szCs w:val="24"/>
          </w:rPr>
          <w:t xml:space="preserve">o aid </w:t>
        </w:r>
      </w:ins>
      <w:ins w:id="1378" w:author="Bandana Shakya" w:date="2020-06-16T15:19:00Z">
        <w:r w:rsidR="00BA5F34" w:rsidRPr="00BA5F34">
          <w:rPr>
            <w:rFonts w:ascii="Times New Roman" w:hAnsi="Times New Roman" w:cs="Times New Roman"/>
            <w:color w:val="000000" w:themeColor="text1"/>
            <w:sz w:val="24"/>
            <w:szCs w:val="24"/>
          </w:rPr>
          <w:t xml:space="preserve">both </w:t>
        </w:r>
      </w:ins>
      <w:ins w:id="1379" w:author="Bandana Shakya" w:date="2020-06-17T14:38:00Z">
        <w:r w:rsidR="005F00CF">
          <w:rPr>
            <w:rFonts w:ascii="Times New Roman" w:hAnsi="Times New Roman" w:cs="Times New Roman"/>
            <w:color w:val="000000" w:themeColor="text1"/>
            <w:sz w:val="24"/>
            <w:szCs w:val="24"/>
          </w:rPr>
          <w:t xml:space="preserve">biodiversity </w:t>
        </w:r>
      </w:ins>
      <w:ins w:id="1380" w:author="Bandana Shakya" w:date="2020-06-16T15:19:00Z">
        <w:r w:rsidR="00BA5F34" w:rsidRPr="00BA5F34">
          <w:rPr>
            <w:rFonts w:ascii="Times New Roman" w:hAnsi="Times New Roman" w:cs="Times New Roman"/>
            <w:color w:val="000000" w:themeColor="text1"/>
            <w:sz w:val="24"/>
            <w:szCs w:val="24"/>
          </w:rPr>
          <w:t xml:space="preserve">protection of </w:t>
        </w:r>
      </w:ins>
      <w:ins w:id="1381" w:author="Bandana Shakya" w:date="2020-06-17T14:39:00Z">
        <w:r w:rsidR="005F00CF">
          <w:rPr>
            <w:rFonts w:ascii="Times New Roman" w:hAnsi="Times New Roman" w:cs="Times New Roman"/>
            <w:color w:val="000000" w:themeColor="text1"/>
            <w:sz w:val="24"/>
            <w:szCs w:val="24"/>
          </w:rPr>
          <w:t xml:space="preserve">economic development. </w:t>
        </w:r>
      </w:ins>
      <w:ins w:id="1382" w:author="Bandana Shakya" w:date="2020-06-16T15:21:00Z">
        <w:r w:rsidR="004427A4">
          <w:rPr>
            <w:rFonts w:ascii="Times New Roman" w:hAnsi="Times New Roman" w:cs="Times New Roman"/>
            <w:color w:val="000000" w:themeColor="text1"/>
            <w:sz w:val="24"/>
            <w:szCs w:val="24"/>
          </w:rPr>
          <w:t>HKNP is a n</w:t>
        </w:r>
      </w:ins>
      <w:ins w:id="1383" w:author="Bandana Shakya" w:date="2020-06-16T15:22:00Z">
        <w:r w:rsidR="004427A4">
          <w:rPr>
            <w:rFonts w:ascii="Times New Roman" w:hAnsi="Times New Roman" w:cs="Times New Roman"/>
            <w:color w:val="000000" w:themeColor="text1"/>
            <w:sz w:val="24"/>
            <w:szCs w:val="24"/>
          </w:rPr>
          <w:t>a</w:t>
        </w:r>
      </w:ins>
      <w:ins w:id="1384" w:author="Bandana Shakya" w:date="2020-06-16T15:21:00Z">
        <w:r w:rsidR="004427A4">
          <w:rPr>
            <w:rFonts w:ascii="Times New Roman" w:hAnsi="Times New Roman" w:cs="Times New Roman"/>
            <w:color w:val="000000" w:themeColor="text1"/>
            <w:sz w:val="24"/>
            <w:szCs w:val="24"/>
          </w:rPr>
          <w:t>tional park</w:t>
        </w:r>
      </w:ins>
      <w:ins w:id="1385" w:author="Bandana Shakya" w:date="2020-06-16T15:22:00Z">
        <w:r w:rsidR="004427A4">
          <w:rPr>
            <w:rFonts w:ascii="Times New Roman" w:hAnsi="Times New Roman" w:cs="Times New Roman"/>
            <w:color w:val="000000" w:themeColor="text1"/>
            <w:sz w:val="24"/>
            <w:szCs w:val="24"/>
          </w:rPr>
          <w:t xml:space="preserve">, </w:t>
        </w:r>
      </w:ins>
      <w:ins w:id="1386" w:author="Bandana Shakya" w:date="2020-06-26T16:19:00Z">
        <w:r w:rsidR="00D8342F">
          <w:rPr>
            <w:rFonts w:ascii="Times New Roman" w:hAnsi="Times New Roman" w:cs="Times New Roman"/>
            <w:color w:val="000000" w:themeColor="text1"/>
            <w:sz w:val="24"/>
            <w:szCs w:val="24"/>
          </w:rPr>
          <w:t xml:space="preserve">and the </w:t>
        </w:r>
      </w:ins>
      <w:ins w:id="1387" w:author="Bandana Shakya" w:date="2020-06-17T14:40:00Z">
        <w:r w:rsidR="0018648E">
          <w:rPr>
            <w:rFonts w:ascii="Times New Roman" w:hAnsi="Times New Roman" w:cs="Times New Roman"/>
            <w:color w:val="000000" w:themeColor="text1"/>
            <w:sz w:val="24"/>
            <w:szCs w:val="24"/>
          </w:rPr>
          <w:t xml:space="preserve">policy direction is </w:t>
        </w:r>
        <w:r w:rsidR="00B26B53">
          <w:rPr>
            <w:rFonts w:ascii="Times New Roman" w:hAnsi="Times New Roman" w:cs="Times New Roman"/>
            <w:color w:val="000000" w:themeColor="text1"/>
            <w:sz w:val="24"/>
            <w:szCs w:val="24"/>
          </w:rPr>
          <w:t>towards strengthening community based conservation to mee</w:t>
        </w:r>
      </w:ins>
      <w:ins w:id="1388" w:author="Bandana Shakya" w:date="2020-06-26T16:19:00Z">
        <w:r w:rsidR="00D8342F">
          <w:rPr>
            <w:rFonts w:ascii="Times New Roman" w:hAnsi="Times New Roman" w:cs="Times New Roman"/>
            <w:color w:val="000000" w:themeColor="text1"/>
            <w:sz w:val="24"/>
            <w:szCs w:val="24"/>
          </w:rPr>
          <w:t>t</w:t>
        </w:r>
      </w:ins>
      <w:ins w:id="1389" w:author="Bandana Shakya" w:date="2020-06-17T14:40:00Z">
        <w:r w:rsidR="00B26B53">
          <w:rPr>
            <w:rFonts w:ascii="Times New Roman" w:hAnsi="Times New Roman" w:cs="Times New Roman"/>
            <w:color w:val="000000" w:themeColor="text1"/>
            <w:sz w:val="24"/>
            <w:szCs w:val="24"/>
          </w:rPr>
          <w:t xml:space="preserve"> dual o</w:t>
        </w:r>
      </w:ins>
      <w:ins w:id="1390" w:author="Bandana Shakya" w:date="2020-06-16T15:22:00Z">
        <w:r w:rsidR="004427A4" w:rsidRPr="00196A42">
          <w:rPr>
            <w:rFonts w:ascii="Times New Roman" w:hAnsi="Times New Roman" w:cs="Times New Roman"/>
            <w:color w:val="000000" w:themeColor="text1"/>
            <w:sz w:val="24"/>
            <w:szCs w:val="24"/>
          </w:rPr>
          <w:t>bjectives of conservation and sustainable development</w:t>
        </w:r>
      </w:ins>
      <w:ins w:id="1391" w:author="Bandana Shakya" w:date="2020-06-17T14:41:00Z">
        <w:r w:rsidR="00B26B53">
          <w:rPr>
            <w:rFonts w:ascii="Times New Roman" w:hAnsi="Times New Roman" w:cs="Times New Roman"/>
            <w:color w:val="000000" w:themeColor="text1"/>
            <w:sz w:val="24"/>
            <w:szCs w:val="24"/>
          </w:rPr>
          <w:t xml:space="preserve">. </w:t>
        </w:r>
      </w:ins>
      <w:ins w:id="1392" w:author="Bandana Shakya" w:date="2020-06-16T15:22:00Z">
        <w:r w:rsidR="001F3A7B" w:rsidRPr="00A57D66">
          <w:rPr>
            <w:rFonts w:ascii="Times New Roman" w:hAnsi="Times New Roman" w:cs="Times New Roman"/>
            <w:color w:val="000000" w:themeColor="text1"/>
            <w:sz w:val="24"/>
            <w:szCs w:val="24"/>
          </w:rPr>
          <w:t>NNP</w:t>
        </w:r>
      </w:ins>
      <w:ins w:id="1393" w:author="Bandana Shakya" w:date="2020-06-17T14:41:00Z">
        <w:r w:rsidR="00B26B53">
          <w:rPr>
            <w:rFonts w:ascii="Times New Roman" w:hAnsi="Times New Roman" w:cs="Times New Roman"/>
            <w:color w:val="000000" w:themeColor="text1"/>
            <w:sz w:val="24"/>
            <w:szCs w:val="24"/>
          </w:rPr>
          <w:t>-TR</w:t>
        </w:r>
      </w:ins>
      <w:ins w:id="1394" w:author="Bandana Shakya" w:date="2020-06-16T15:22:00Z">
        <w:r w:rsidR="001F3A7B" w:rsidRPr="00A57D66">
          <w:rPr>
            <w:rFonts w:ascii="Times New Roman" w:hAnsi="Times New Roman" w:cs="Times New Roman"/>
            <w:color w:val="000000" w:themeColor="text1"/>
            <w:sz w:val="24"/>
            <w:szCs w:val="24"/>
          </w:rPr>
          <w:t xml:space="preserve"> is cur</w:t>
        </w:r>
        <w:r w:rsidR="001F3A7B" w:rsidRPr="007012A5">
          <w:rPr>
            <w:rFonts w:ascii="Times New Roman" w:hAnsi="Times New Roman" w:cs="Times New Roman"/>
            <w:color w:val="000000" w:themeColor="text1"/>
            <w:sz w:val="24"/>
            <w:szCs w:val="24"/>
          </w:rPr>
          <w:t>rently both a national park and tiger reserve</w:t>
        </w:r>
      </w:ins>
      <w:ins w:id="1395" w:author="Bandana Shakya" w:date="2020-06-16T16:00:00Z">
        <w:r w:rsidR="001F3A7B">
          <w:rPr>
            <w:rFonts w:ascii="Times New Roman" w:hAnsi="Times New Roman" w:cs="Times New Roman"/>
            <w:color w:val="000000" w:themeColor="text1"/>
            <w:sz w:val="24"/>
            <w:szCs w:val="24"/>
          </w:rPr>
          <w:t xml:space="preserve">, </w:t>
        </w:r>
      </w:ins>
      <w:ins w:id="1396" w:author="Bandana Shakya" w:date="2020-06-26T16:19:00Z">
        <w:r w:rsidR="00D8342F">
          <w:rPr>
            <w:rFonts w:ascii="Times New Roman" w:hAnsi="Times New Roman" w:cs="Times New Roman"/>
            <w:color w:val="000000" w:themeColor="text1"/>
            <w:sz w:val="24"/>
            <w:szCs w:val="24"/>
          </w:rPr>
          <w:t>and p</w:t>
        </w:r>
      </w:ins>
      <w:ins w:id="1397" w:author="Bandana Shakya" w:date="2020-06-17T14:41:00Z">
        <w:r w:rsidR="00B26B53">
          <w:rPr>
            <w:rFonts w:ascii="Times New Roman" w:hAnsi="Times New Roman" w:cs="Times New Roman"/>
            <w:color w:val="000000" w:themeColor="text1"/>
            <w:sz w:val="24"/>
            <w:szCs w:val="24"/>
          </w:rPr>
          <w:t xml:space="preserve">olicy direction is towards expanding the buffer areas to mitigate </w:t>
        </w:r>
      </w:ins>
      <w:ins w:id="1398" w:author="Bandana Shakya" w:date="2020-06-17T14:42:00Z">
        <w:r w:rsidR="00B26B53">
          <w:rPr>
            <w:rFonts w:ascii="Times New Roman" w:hAnsi="Times New Roman" w:cs="Times New Roman"/>
            <w:color w:val="000000" w:themeColor="text1"/>
            <w:sz w:val="24"/>
            <w:szCs w:val="24"/>
          </w:rPr>
          <w:t>conflict over land</w:t>
        </w:r>
        <w:r w:rsidR="00506D19">
          <w:rPr>
            <w:rFonts w:ascii="Times New Roman" w:hAnsi="Times New Roman" w:cs="Times New Roman"/>
            <w:color w:val="000000" w:themeColor="text1"/>
            <w:sz w:val="24"/>
            <w:szCs w:val="24"/>
          </w:rPr>
          <w:t xml:space="preserve"> </w:t>
        </w:r>
        <w:r w:rsidR="00B26B53">
          <w:rPr>
            <w:rFonts w:ascii="Times New Roman" w:hAnsi="Times New Roman" w:cs="Times New Roman"/>
            <w:color w:val="000000" w:themeColor="text1"/>
            <w:sz w:val="24"/>
            <w:szCs w:val="24"/>
          </w:rPr>
          <w:t>resources</w:t>
        </w:r>
        <w:r w:rsidR="00506D19">
          <w:rPr>
            <w:rFonts w:ascii="Times New Roman" w:hAnsi="Times New Roman" w:cs="Times New Roman"/>
            <w:color w:val="000000" w:themeColor="text1"/>
            <w:sz w:val="24"/>
            <w:szCs w:val="24"/>
          </w:rPr>
          <w:t xml:space="preserve"> and their use by </w:t>
        </w:r>
      </w:ins>
      <w:ins w:id="1399" w:author="Bandana Shakya" w:date="2020-06-16T16:01:00Z">
        <w:r w:rsidR="007507D7">
          <w:rPr>
            <w:rFonts w:ascii="Times New Roman" w:hAnsi="Times New Roman" w:cs="Times New Roman"/>
            <w:color w:val="000000" w:themeColor="text1"/>
            <w:sz w:val="24"/>
            <w:szCs w:val="24"/>
          </w:rPr>
          <w:t>ethnic c</w:t>
        </w:r>
      </w:ins>
      <w:ins w:id="1400" w:author="Bandana Shakya" w:date="2020-06-16T16:02:00Z">
        <w:r w:rsidR="007507D7">
          <w:rPr>
            <w:rFonts w:ascii="Times New Roman" w:hAnsi="Times New Roman" w:cs="Times New Roman"/>
            <w:color w:val="000000" w:themeColor="text1"/>
            <w:sz w:val="24"/>
            <w:szCs w:val="24"/>
          </w:rPr>
          <w:t>ommunities</w:t>
        </w:r>
      </w:ins>
      <w:ins w:id="1401" w:author="Bandana Shakya" w:date="2020-06-17T14:42:00Z">
        <w:r w:rsidR="00506D19">
          <w:rPr>
            <w:rFonts w:ascii="Times New Roman" w:hAnsi="Times New Roman" w:cs="Times New Roman"/>
            <w:color w:val="000000" w:themeColor="text1"/>
            <w:sz w:val="24"/>
            <w:szCs w:val="24"/>
          </w:rPr>
          <w:t>.</w:t>
        </w:r>
      </w:ins>
      <w:ins w:id="1402" w:author="Bandana Shakya" w:date="2020-06-17T14:43:00Z">
        <w:r w:rsidR="00506D19">
          <w:rPr>
            <w:rFonts w:ascii="Times New Roman" w:hAnsi="Times New Roman" w:cs="Times New Roman"/>
            <w:color w:val="000000" w:themeColor="text1"/>
            <w:sz w:val="24"/>
            <w:szCs w:val="24"/>
          </w:rPr>
          <w:t xml:space="preserve"> Table 2 describes </w:t>
        </w:r>
      </w:ins>
      <w:ins w:id="1403" w:author="Bandana Shakya" w:date="2020-06-26T16:20:00Z">
        <w:r w:rsidR="00D8342F">
          <w:rPr>
            <w:rFonts w:ascii="Times New Roman" w:hAnsi="Times New Roman" w:cs="Times New Roman"/>
            <w:color w:val="000000" w:themeColor="text1"/>
            <w:sz w:val="24"/>
            <w:szCs w:val="24"/>
          </w:rPr>
          <w:t xml:space="preserve">the three </w:t>
        </w:r>
      </w:ins>
      <w:ins w:id="1404" w:author="Bandana Shakya" w:date="2020-06-17T14:44:00Z">
        <w:r w:rsidR="000A6106">
          <w:rPr>
            <w:rFonts w:ascii="Times New Roman" w:hAnsi="Times New Roman" w:cs="Times New Roman"/>
            <w:color w:val="000000" w:themeColor="text1"/>
            <w:sz w:val="24"/>
            <w:szCs w:val="24"/>
          </w:rPr>
          <w:t>scenario</w:t>
        </w:r>
      </w:ins>
      <w:ins w:id="1405" w:author="Bandana Shakya" w:date="2020-06-26T16:20:00Z">
        <w:r w:rsidR="00D8342F">
          <w:rPr>
            <w:rFonts w:ascii="Times New Roman" w:hAnsi="Times New Roman" w:cs="Times New Roman"/>
            <w:color w:val="000000" w:themeColor="text1"/>
            <w:sz w:val="24"/>
            <w:szCs w:val="24"/>
          </w:rPr>
          <w:t xml:space="preserve">s </w:t>
        </w:r>
      </w:ins>
      <w:ins w:id="1406" w:author="Bandana Shakya" w:date="2020-06-30T09:00:00Z">
        <w:r w:rsidR="0070075E">
          <w:rPr>
            <w:rFonts w:ascii="Times New Roman" w:hAnsi="Times New Roman" w:cs="Times New Roman"/>
            <w:color w:val="000000" w:themeColor="text1"/>
            <w:sz w:val="24"/>
            <w:szCs w:val="24"/>
          </w:rPr>
          <w:t xml:space="preserve">for </w:t>
        </w:r>
      </w:ins>
      <w:ins w:id="1407" w:author="Bandana Shakya" w:date="2020-06-26T16:20:00Z">
        <w:r w:rsidR="00D8342F">
          <w:rPr>
            <w:rFonts w:ascii="Times New Roman" w:hAnsi="Times New Roman" w:cs="Times New Roman"/>
            <w:color w:val="000000" w:themeColor="text1"/>
            <w:sz w:val="24"/>
            <w:szCs w:val="24"/>
          </w:rPr>
          <w:t>each P</w:t>
        </w:r>
      </w:ins>
      <w:ins w:id="1408" w:author="Bandana Shakya" w:date="2020-06-17T14:44:00Z">
        <w:r w:rsidR="000A6106">
          <w:rPr>
            <w:rFonts w:ascii="Times New Roman" w:hAnsi="Times New Roman" w:cs="Times New Roman"/>
            <w:color w:val="000000" w:themeColor="text1"/>
            <w:sz w:val="24"/>
            <w:szCs w:val="24"/>
          </w:rPr>
          <w:t xml:space="preserve">A. </w:t>
        </w:r>
      </w:ins>
    </w:p>
    <w:tbl>
      <w:tblPr>
        <w:tblStyle w:val="TableGrid1"/>
        <w:tblW w:w="9000"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260"/>
        <w:gridCol w:w="2160"/>
        <w:gridCol w:w="2520"/>
        <w:gridCol w:w="3060"/>
      </w:tblGrid>
      <w:tr w:rsidR="007B2740" w:rsidRPr="005E1DA3" w:rsidTr="00F47850">
        <w:trPr>
          <w:ins w:id="1409" w:author="Bandana Shakya" w:date="2020-06-17T16:36:00Z"/>
        </w:trPr>
        <w:tc>
          <w:tcPr>
            <w:tcW w:w="9000" w:type="dxa"/>
            <w:gridSpan w:val="4"/>
          </w:tcPr>
          <w:p w:rsidR="007B2740" w:rsidRPr="005E1DA3" w:rsidRDefault="007B2740" w:rsidP="00F47850">
            <w:pPr>
              <w:spacing w:line="360" w:lineRule="auto"/>
              <w:rPr>
                <w:ins w:id="1410" w:author="Bandana Shakya" w:date="2020-06-17T16:36:00Z"/>
                <w:rFonts w:ascii="Times New Roman" w:hAnsi="Times New Roman" w:cs="Times New Roman"/>
                <w:b/>
                <w:sz w:val="20"/>
                <w:szCs w:val="20"/>
              </w:rPr>
            </w:pPr>
            <w:ins w:id="1411" w:author="Bandana Shakya" w:date="2020-06-17T16:36:00Z">
              <w:r w:rsidRPr="005E1DA3">
                <w:rPr>
                  <w:rFonts w:ascii="Times New Roman" w:hAnsi="Times New Roman" w:cs="Times New Roman"/>
                  <w:b/>
                  <w:sz w:val="20"/>
                  <w:szCs w:val="20"/>
                </w:rPr>
                <w:t xml:space="preserve">Table </w:t>
              </w:r>
              <w:r>
                <w:rPr>
                  <w:rFonts w:ascii="Times New Roman" w:hAnsi="Times New Roman" w:cs="Times New Roman"/>
                  <w:b/>
                  <w:sz w:val="20"/>
                  <w:szCs w:val="20"/>
                </w:rPr>
                <w:t>2</w:t>
              </w:r>
            </w:ins>
          </w:p>
          <w:p w:rsidR="007B2740" w:rsidRPr="005E1DA3" w:rsidRDefault="007B2740" w:rsidP="00D163E5">
            <w:pPr>
              <w:spacing w:line="360" w:lineRule="auto"/>
              <w:rPr>
                <w:ins w:id="1412" w:author="Bandana Shakya" w:date="2020-06-17T16:36:00Z"/>
                <w:rFonts w:ascii="Times New Roman" w:hAnsi="Times New Roman" w:cs="Times New Roman"/>
                <w:sz w:val="20"/>
                <w:szCs w:val="20"/>
              </w:rPr>
            </w:pPr>
            <w:ins w:id="1413" w:author="Bandana Shakya" w:date="2020-06-17T16:36:00Z">
              <w:r>
                <w:rPr>
                  <w:rFonts w:ascii="Times New Roman" w:hAnsi="Times New Roman" w:cs="Times New Roman"/>
                  <w:sz w:val="20"/>
                  <w:szCs w:val="20"/>
                </w:rPr>
                <w:t>Logic</w:t>
              </w:r>
            </w:ins>
            <w:ins w:id="1414" w:author="Bandana Shakya" w:date="2020-06-26T16:22:00Z">
              <w:r w:rsidR="00D163E5">
                <w:rPr>
                  <w:rFonts w:ascii="Times New Roman" w:hAnsi="Times New Roman" w:cs="Times New Roman"/>
                  <w:sz w:val="20"/>
                  <w:szCs w:val="20"/>
                </w:rPr>
                <w:t xml:space="preserve"> for each </w:t>
              </w:r>
            </w:ins>
            <w:ins w:id="1415" w:author="Bandana Shakya" w:date="2020-06-17T16:36:00Z">
              <w:r>
                <w:rPr>
                  <w:rFonts w:ascii="Times New Roman" w:hAnsi="Times New Roman" w:cs="Times New Roman"/>
                  <w:sz w:val="20"/>
                  <w:szCs w:val="20"/>
                </w:rPr>
                <w:t xml:space="preserve">scenario for </w:t>
              </w:r>
            </w:ins>
            <w:ins w:id="1416" w:author="Bandana Shakya" w:date="2020-06-26T16:22:00Z">
              <w:r w:rsidR="00D163E5">
                <w:rPr>
                  <w:rFonts w:ascii="Times New Roman" w:hAnsi="Times New Roman" w:cs="Times New Roman"/>
                  <w:sz w:val="20"/>
                  <w:szCs w:val="20"/>
                </w:rPr>
                <w:t xml:space="preserve">the three </w:t>
              </w:r>
            </w:ins>
            <w:ins w:id="1417" w:author="Bandana Shakya" w:date="2020-06-17T16:36:00Z">
              <w:r>
                <w:rPr>
                  <w:rFonts w:ascii="Times New Roman" w:hAnsi="Times New Roman" w:cs="Times New Roman"/>
                  <w:sz w:val="20"/>
                  <w:szCs w:val="20"/>
                </w:rPr>
                <w:t>PAs</w:t>
              </w:r>
              <w:r w:rsidR="00D163E5">
                <w:rPr>
                  <w:rFonts w:ascii="Times New Roman" w:hAnsi="Times New Roman" w:cs="Times New Roman"/>
                  <w:sz w:val="20"/>
                  <w:szCs w:val="20"/>
                </w:rPr>
                <w:t xml:space="preserve"> as outlined by participants during the workshops</w:t>
              </w:r>
            </w:ins>
          </w:p>
        </w:tc>
      </w:tr>
      <w:tr w:rsidR="007B2740" w:rsidRPr="005E1DA3" w:rsidTr="00F47850">
        <w:trPr>
          <w:ins w:id="1418" w:author="Bandana Shakya" w:date="2020-06-17T16:36:00Z"/>
        </w:trPr>
        <w:tc>
          <w:tcPr>
            <w:tcW w:w="1260" w:type="dxa"/>
          </w:tcPr>
          <w:p w:rsidR="007B2740" w:rsidRPr="005E1DA3" w:rsidRDefault="007B2740" w:rsidP="00F47850">
            <w:pPr>
              <w:spacing w:line="360" w:lineRule="auto"/>
              <w:rPr>
                <w:ins w:id="1419" w:author="Bandana Shakya" w:date="2020-06-17T16:36:00Z"/>
                <w:rFonts w:ascii="Times New Roman" w:hAnsi="Times New Roman" w:cs="Times New Roman"/>
                <w:b/>
                <w:sz w:val="20"/>
                <w:szCs w:val="20"/>
              </w:rPr>
            </w:pPr>
            <w:ins w:id="1420" w:author="Bandana Shakya" w:date="2020-06-17T16:36:00Z">
              <w:r>
                <w:rPr>
                  <w:rFonts w:ascii="Times New Roman" w:hAnsi="Times New Roman" w:cs="Times New Roman"/>
                  <w:b/>
                  <w:sz w:val="20"/>
                  <w:szCs w:val="20"/>
                </w:rPr>
                <w:t>GNNR</w:t>
              </w:r>
            </w:ins>
          </w:p>
        </w:tc>
        <w:tc>
          <w:tcPr>
            <w:tcW w:w="7740" w:type="dxa"/>
            <w:gridSpan w:val="3"/>
          </w:tcPr>
          <w:p w:rsidR="007B2740" w:rsidRPr="005E1DA3" w:rsidRDefault="007B2740" w:rsidP="00F47850">
            <w:pPr>
              <w:spacing w:line="360" w:lineRule="auto"/>
              <w:rPr>
                <w:ins w:id="1421" w:author="Bandana Shakya" w:date="2020-06-17T16:36:00Z"/>
                <w:rFonts w:ascii="Times New Roman" w:hAnsi="Times New Roman" w:cs="Times New Roman"/>
                <w:b/>
                <w:sz w:val="20"/>
                <w:szCs w:val="20"/>
              </w:rPr>
            </w:pPr>
          </w:p>
        </w:tc>
      </w:tr>
      <w:tr w:rsidR="007B2740" w:rsidRPr="005E1DA3" w:rsidTr="00F47850">
        <w:trPr>
          <w:ins w:id="1422" w:author="Bandana Shakya" w:date="2020-06-17T16:36:00Z"/>
        </w:trPr>
        <w:tc>
          <w:tcPr>
            <w:tcW w:w="1260" w:type="dxa"/>
          </w:tcPr>
          <w:p w:rsidR="007B2740" w:rsidRPr="00D31F15" w:rsidRDefault="007B2740" w:rsidP="00F47850">
            <w:pPr>
              <w:spacing w:line="360" w:lineRule="auto"/>
              <w:rPr>
                <w:ins w:id="1423" w:author="Bandana Shakya" w:date="2020-06-17T16:36:00Z"/>
                <w:rFonts w:ascii="Times New Roman" w:hAnsi="Times New Roman" w:cs="Times New Roman"/>
                <w:sz w:val="20"/>
                <w:szCs w:val="20"/>
              </w:rPr>
            </w:pPr>
            <w:ins w:id="1424" w:author="Bandana Shakya" w:date="2020-06-17T16:36:00Z">
              <w:r w:rsidRPr="00D31F15">
                <w:rPr>
                  <w:rFonts w:ascii="Times New Roman" w:hAnsi="Times New Roman" w:cs="Times New Roman"/>
                  <w:sz w:val="20"/>
                  <w:szCs w:val="20"/>
                </w:rPr>
                <w:t>Nature-at-work</w:t>
              </w:r>
            </w:ins>
          </w:p>
        </w:tc>
        <w:tc>
          <w:tcPr>
            <w:tcW w:w="7740" w:type="dxa"/>
            <w:gridSpan w:val="3"/>
          </w:tcPr>
          <w:p w:rsidR="007B2740" w:rsidRDefault="007B2740" w:rsidP="00F47850">
            <w:pPr>
              <w:spacing w:line="360" w:lineRule="auto"/>
              <w:rPr>
                <w:ins w:id="1425" w:author="Bandana Shakya" w:date="2020-06-17T16:36:00Z"/>
                <w:rFonts w:ascii="Times New Roman" w:hAnsi="Times New Roman" w:cs="Times New Roman"/>
                <w:b/>
                <w:sz w:val="20"/>
                <w:szCs w:val="20"/>
              </w:rPr>
            </w:pPr>
            <w:ins w:id="1426" w:author="Bandana Shakya" w:date="2020-06-17T16:36:00Z">
              <w:r>
                <w:rPr>
                  <w:rFonts w:ascii="Times New Roman" w:hAnsi="Times New Roman" w:cs="Times New Roman"/>
                  <w:sz w:val="20"/>
                  <w:szCs w:val="20"/>
                </w:rPr>
                <w:t>GNNR remains as strict nature reserve, several lower elevation areas also brought under strict management; Traditional land management practices totally prohibited hence impacts cultural and agricultural resources; Protection dominated by government rules and strict regulation; Greater investment towards non-nature based livelihoods</w:t>
              </w:r>
            </w:ins>
          </w:p>
        </w:tc>
      </w:tr>
      <w:tr w:rsidR="007B2740" w:rsidRPr="005E1DA3" w:rsidTr="00F47850">
        <w:trPr>
          <w:ins w:id="1427" w:author="Bandana Shakya" w:date="2020-06-17T16:36:00Z"/>
        </w:trPr>
        <w:tc>
          <w:tcPr>
            <w:tcW w:w="1260" w:type="dxa"/>
          </w:tcPr>
          <w:p w:rsidR="007B2740" w:rsidRPr="00D31F15" w:rsidRDefault="007B2740" w:rsidP="00F47850">
            <w:pPr>
              <w:spacing w:line="360" w:lineRule="auto"/>
              <w:rPr>
                <w:ins w:id="1428" w:author="Bandana Shakya" w:date="2020-06-17T16:36:00Z"/>
                <w:rFonts w:ascii="Times New Roman" w:hAnsi="Times New Roman" w:cs="Times New Roman"/>
                <w:sz w:val="20"/>
                <w:szCs w:val="20"/>
              </w:rPr>
            </w:pPr>
            <w:ins w:id="1429" w:author="Bandana Shakya" w:date="2020-06-17T16:36:00Z">
              <w:r w:rsidRPr="00D31F15">
                <w:rPr>
                  <w:rFonts w:ascii="Times New Roman" w:hAnsi="Times New Roman" w:cs="Times New Roman"/>
                  <w:sz w:val="20"/>
                  <w:szCs w:val="20"/>
                </w:rPr>
                <w:t>People-Nature-Harmony</w:t>
              </w:r>
            </w:ins>
          </w:p>
        </w:tc>
        <w:tc>
          <w:tcPr>
            <w:tcW w:w="7740" w:type="dxa"/>
            <w:gridSpan w:val="3"/>
          </w:tcPr>
          <w:p w:rsidR="007B2740" w:rsidRDefault="007B2740" w:rsidP="00F47850">
            <w:pPr>
              <w:spacing w:line="360" w:lineRule="auto"/>
              <w:rPr>
                <w:ins w:id="1430" w:author="Bandana Shakya" w:date="2020-06-17T16:36:00Z"/>
                <w:rFonts w:ascii="Times New Roman" w:hAnsi="Times New Roman" w:cs="Times New Roman"/>
                <w:b/>
                <w:sz w:val="20"/>
                <w:szCs w:val="20"/>
              </w:rPr>
            </w:pPr>
            <w:ins w:id="1431" w:author="Bandana Shakya" w:date="2020-06-17T16:36:00Z">
              <w:r w:rsidRPr="00DE7DB4">
                <w:rPr>
                  <w:rFonts w:ascii="Times New Roman" w:hAnsi="Times New Roman" w:cs="Times New Roman"/>
                  <w:sz w:val="20"/>
                  <w:szCs w:val="20"/>
                </w:rPr>
                <w:t>GNNR core zone preserved as strict nature</w:t>
              </w:r>
              <w:r>
                <w:rPr>
                  <w:rFonts w:ascii="Times New Roman" w:hAnsi="Times New Roman" w:cs="Times New Roman"/>
                  <w:sz w:val="20"/>
                  <w:szCs w:val="20"/>
                </w:rPr>
                <w:t>; l</w:t>
              </w:r>
              <w:r w:rsidRPr="00DE7DB4">
                <w:rPr>
                  <w:rFonts w:ascii="Times New Roman" w:hAnsi="Times New Roman" w:cs="Times New Roman"/>
                  <w:sz w:val="20"/>
                  <w:szCs w:val="20"/>
                </w:rPr>
                <w:t xml:space="preserve">ower stretch </w:t>
              </w:r>
              <w:r>
                <w:rPr>
                  <w:rFonts w:ascii="Times New Roman" w:hAnsi="Times New Roman" w:cs="Times New Roman"/>
                  <w:sz w:val="20"/>
                  <w:szCs w:val="20"/>
                </w:rPr>
                <w:t xml:space="preserve">managed as </w:t>
              </w:r>
              <w:r w:rsidRPr="00DE7DB4">
                <w:rPr>
                  <w:rFonts w:ascii="Times New Roman" w:hAnsi="Times New Roman" w:cs="Times New Roman"/>
                  <w:sz w:val="20"/>
                  <w:szCs w:val="20"/>
                </w:rPr>
                <w:t>national park</w:t>
              </w:r>
              <w:r>
                <w:rPr>
                  <w:rFonts w:ascii="Times New Roman" w:hAnsi="Times New Roman" w:cs="Times New Roman"/>
                  <w:sz w:val="20"/>
                  <w:szCs w:val="20"/>
                </w:rPr>
                <w:t xml:space="preserve"> where cultural and conservation-linked economic opportunities are allowed; development infrastructure to have ecological considerations; wise use of technological innovations; zone specific plans and policies; exploration of income through payment of ecosystem services </w:t>
              </w:r>
            </w:ins>
          </w:p>
        </w:tc>
      </w:tr>
      <w:tr w:rsidR="007B2740" w:rsidRPr="005E1DA3" w:rsidTr="00F47850">
        <w:trPr>
          <w:ins w:id="1432" w:author="Bandana Shakya" w:date="2020-06-17T16:36:00Z"/>
        </w:trPr>
        <w:tc>
          <w:tcPr>
            <w:tcW w:w="1260" w:type="dxa"/>
          </w:tcPr>
          <w:p w:rsidR="007B2740" w:rsidRPr="00D31F15" w:rsidRDefault="007B2740" w:rsidP="00F47850">
            <w:pPr>
              <w:spacing w:line="360" w:lineRule="auto"/>
              <w:rPr>
                <w:ins w:id="1433" w:author="Bandana Shakya" w:date="2020-06-17T16:36:00Z"/>
                <w:rFonts w:ascii="Times New Roman" w:hAnsi="Times New Roman" w:cs="Times New Roman"/>
                <w:sz w:val="20"/>
                <w:szCs w:val="20"/>
              </w:rPr>
            </w:pPr>
            <w:ins w:id="1434" w:author="Bandana Shakya" w:date="2020-06-17T16:36:00Z">
              <w:r w:rsidRPr="00D31F15">
                <w:rPr>
                  <w:rFonts w:ascii="Times New Roman" w:hAnsi="Times New Roman" w:cs="Times New Roman"/>
                  <w:sz w:val="20"/>
                  <w:szCs w:val="20"/>
                </w:rPr>
                <w:t>People-at-Work</w:t>
              </w:r>
            </w:ins>
          </w:p>
        </w:tc>
        <w:tc>
          <w:tcPr>
            <w:tcW w:w="7740" w:type="dxa"/>
            <w:gridSpan w:val="3"/>
          </w:tcPr>
          <w:p w:rsidR="007B2740" w:rsidRDefault="007B2740" w:rsidP="00F47850">
            <w:pPr>
              <w:spacing w:line="360" w:lineRule="auto"/>
              <w:rPr>
                <w:ins w:id="1435" w:author="Bandana Shakya" w:date="2020-06-17T16:36:00Z"/>
                <w:rFonts w:ascii="Times New Roman" w:hAnsi="Times New Roman" w:cs="Times New Roman"/>
                <w:b/>
                <w:sz w:val="20"/>
                <w:szCs w:val="20"/>
              </w:rPr>
            </w:pPr>
            <w:ins w:id="1436" w:author="Bandana Shakya" w:date="2020-06-17T16:36:00Z">
              <w:r w:rsidRPr="00DE7DB4">
                <w:rPr>
                  <w:rFonts w:ascii="Times New Roman" w:hAnsi="Times New Roman" w:cs="Times New Roman"/>
                  <w:sz w:val="20"/>
                  <w:szCs w:val="20"/>
                </w:rPr>
                <w:t>GNNR core zone preserved as strict nature</w:t>
              </w:r>
              <w:r>
                <w:rPr>
                  <w:rFonts w:ascii="Times New Roman" w:hAnsi="Times New Roman" w:cs="Times New Roman"/>
                  <w:sz w:val="20"/>
                  <w:szCs w:val="20"/>
                </w:rPr>
                <w:t xml:space="preserve">; other areas remain as zone of economic growth; Booming of tourist and use of commercial products, haphazard development infrastructure </w:t>
              </w:r>
            </w:ins>
          </w:p>
        </w:tc>
      </w:tr>
      <w:tr w:rsidR="007B2740" w:rsidRPr="005E1DA3" w:rsidTr="00F47850">
        <w:trPr>
          <w:ins w:id="1437" w:author="Bandana Shakya" w:date="2020-06-17T16:36:00Z"/>
        </w:trPr>
        <w:tc>
          <w:tcPr>
            <w:tcW w:w="9000" w:type="dxa"/>
            <w:gridSpan w:val="4"/>
          </w:tcPr>
          <w:p w:rsidR="007B2740" w:rsidRPr="00D31F15" w:rsidRDefault="007B2740" w:rsidP="00F47850">
            <w:pPr>
              <w:spacing w:line="360" w:lineRule="auto"/>
              <w:rPr>
                <w:ins w:id="1438" w:author="Bandana Shakya" w:date="2020-06-17T16:36:00Z"/>
                <w:rFonts w:ascii="Times New Roman" w:hAnsi="Times New Roman" w:cs="Times New Roman"/>
                <w:b/>
                <w:sz w:val="20"/>
                <w:szCs w:val="20"/>
              </w:rPr>
            </w:pPr>
            <w:ins w:id="1439" w:author="Bandana Shakya" w:date="2020-06-17T16:36:00Z">
              <w:r w:rsidRPr="00D31F15">
                <w:rPr>
                  <w:rFonts w:ascii="Times New Roman" w:hAnsi="Times New Roman" w:cs="Times New Roman"/>
                  <w:b/>
                  <w:sz w:val="20"/>
                  <w:szCs w:val="20"/>
                </w:rPr>
                <w:t>NNP-TR</w:t>
              </w:r>
            </w:ins>
          </w:p>
        </w:tc>
      </w:tr>
      <w:tr w:rsidR="007B2740" w:rsidRPr="005E1DA3" w:rsidTr="00F47850">
        <w:trPr>
          <w:ins w:id="1440" w:author="Bandana Shakya" w:date="2020-06-17T16:36:00Z"/>
        </w:trPr>
        <w:tc>
          <w:tcPr>
            <w:tcW w:w="1260" w:type="dxa"/>
          </w:tcPr>
          <w:p w:rsidR="007B2740" w:rsidRPr="00D31F15" w:rsidRDefault="007B2740" w:rsidP="00F47850">
            <w:pPr>
              <w:spacing w:line="360" w:lineRule="auto"/>
              <w:rPr>
                <w:ins w:id="1441" w:author="Bandana Shakya" w:date="2020-06-17T16:36:00Z"/>
                <w:rFonts w:ascii="Times New Roman" w:hAnsi="Times New Roman" w:cs="Times New Roman"/>
                <w:sz w:val="20"/>
                <w:szCs w:val="20"/>
              </w:rPr>
            </w:pPr>
            <w:ins w:id="1442" w:author="Bandana Shakya" w:date="2020-06-17T16:36:00Z">
              <w:r w:rsidRPr="00D31F15">
                <w:rPr>
                  <w:rFonts w:ascii="Times New Roman" w:hAnsi="Times New Roman" w:cs="Times New Roman"/>
                  <w:sz w:val="20"/>
                  <w:szCs w:val="20"/>
                </w:rPr>
                <w:t>Nature-at-work</w:t>
              </w:r>
            </w:ins>
          </w:p>
        </w:tc>
        <w:tc>
          <w:tcPr>
            <w:tcW w:w="7740" w:type="dxa"/>
            <w:gridSpan w:val="3"/>
          </w:tcPr>
          <w:p w:rsidR="007B2740" w:rsidRPr="00DE7DB4" w:rsidRDefault="007B2740" w:rsidP="00F47850">
            <w:pPr>
              <w:spacing w:line="360" w:lineRule="auto"/>
              <w:rPr>
                <w:ins w:id="1443" w:author="Bandana Shakya" w:date="2020-06-17T16:36:00Z"/>
                <w:rFonts w:ascii="Times New Roman" w:hAnsi="Times New Roman" w:cs="Times New Roman"/>
                <w:sz w:val="20"/>
                <w:szCs w:val="20"/>
              </w:rPr>
            </w:pPr>
            <w:ins w:id="1444" w:author="Bandana Shakya" w:date="2020-06-17T16:36:00Z">
              <w:r>
                <w:rPr>
                  <w:rFonts w:ascii="Times New Roman" w:hAnsi="Times New Roman" w:cs="Times New Roman"/>
                  <w:sz w:val="20"/>
                  <w:szCs w:val="20"/>
                </w:rPr>
                <w:t xml:space="preserve">NTR core zone is totally protected and has no communities inside; Settlement avoided in the buffer zone; Conflict among ethnic community for land tenure thus aggravates. </w:t>
              </w:r>
              <w:r w:rsidRPr="00DE7DB4">
                <w:rPr>
                  <w:rFonts w:ascii="Times New Roman" w:hAnsi="Times New Roman" w:cs="Times New Roman"/>
                  <w:sz w:val="20"/>
                  <w:szCs w:val="20"/>
                </w:rPr>
                <w:t xml:space="preserve"> </w:t>
              </w:r>
            </w:ins>
          </w:p>
        </w:tc>
      </w:tr>
      <w:tr w:rsidR="007B2740" w:rsidRPr="005E1DA3" w:rsidTr="00F47850">
        <w:trPr>
          <w:ins w:id="1445" w:author="Bandana Shakya" w:date="2020-06-17T16:36:00Z"/>
        </w:trPr>
        <w:tc>
          <w:tcPr>
            <w:tcW w:w="1260" w:type="dxa"/>
          </w:tcPr>
          <w:p w:rsidR="007B2740" w:rsidRPr="00D31F15" w:rsidRDefault="007B2740" w:rsidP="00F47850">
            <w:pPr>
              <w:spacing w:line="360" w:lineRule="auto"/>
              <w:rPr>
                <w:ins w:id="1446" w:author="Bandana Shakya" w:date="2020-06-17T16:36:00Z"/>
                <w:rFonts w:ascii="Times New Roman" w:hAnsi="Times New Roman" w:cs="Times New Roman"/>
                <w:sz w:val="20"/>
                <w:szCs w:val="20"/>
              </w:rPr>
            </w:pPr>
            <w:ins w:id="1447" w:author="Bandana Shakya" w:date="2020-06-17T16:36:00Z">
              <w:r w:rsidRPr="00D31F15">
                <w:rPr>
                  <w:rFonts w:ascii="Times New Roman" w:hAnsi="Times New Roman" w:cs="Times New Roman"/>
                  <w:sz w:val="20"/>
                  <w:szCs w:val="20"/>
                </w:rPr>
                <w:t>People-Nature-Harmony</w:t>
              </w:r>
            </w:ins>
          </w:p>
        </w:tc>
        <w:tc>
          <w:tcPr>
            <w:tcW w:w="7740" w:type="dxa"/>
            <w:gridSpan w:val="3"/>
          </w:tcPr>
          <w:p w:rsidR="007B2740" w:rsidRPr="00DE7DB4" w:rsidRDefault="007B2740" w:rsidP="00F47850">
            <w:pPr>
              <w:spacing w:line="360" w:lineRule="auto"/>
              <w:rPr>
                <w:ins w:id="1448" w:author="Bandana Shakya" w:date="2020-06-17T16:36:00Z"/>
                <w:rFonts w:ascii="Times New Roman" w:hAnsi="Times New Roman" w:cs="Times New Roman"/>
                <w:sz w:val="20"/>
                <w:szCs w:val="20"/>
              </w:rPr>
            </w:pPr>
            <w:ins w:id="1449" w:author="Bandana Shakya" w:date="2020-06-17T16:36:00Z">
              <w:r w:rsidRPr="00DE7DB4">
                <w:rPr>
                  <w:rFonts w:ascii="Times New Roman" w:hAnsi="Times New Roman" w:cs="Times New Roman"/>
                  <w:sz w:val="20"/>
                  <w:szCs w:val="20"/>
                </w:rPr>
                <w:t xml:space="preserve">NTR </w:t>
              </w:r>
              <w:r>
                <w:rPr>
                  <w:rFonts w:ascii="Times New Roman" w:hAnsi="Times New Roman" w:cs="Times New Roman"/>
                  <w:sz w:val="20"/>
                  <w:szCs w:val="20"/>
                </w:rPr>
                <w:t>cores zone is well protected with positive engagement from community living inside; Buffer zone expanded and used as a multifunctional landscape; Tourism flourishes and promotes local culture and nature based ecotourism</w:t>
              </w:r>
            </w:ins>
          </w:p>
        </w:tc>
      </w:tr>
      <w:tr w:rsidR="007B2740" w:rsidRPr="005E1DA3" w:rsidTr="00F47850">
        <w:trPr>
          <w:ins w:id="1450" w:author="Bandana Shakya" w:date="2020-06-17T16:36:00Z"/>
        </w:trPr>
        <w:tc>
          <w:tcPr>
            <w:tcW w:w="1260" w:type="dxa"/>
          </w:tcPr>
          <w:p w:rsidR="007B2740" w:rsidRPr="00D31F15" w:rsidRDefault="007B2740" w:rsidP="00F47850">
            <w:pPr>
              <w:spacing w:line="360" w:lineRule="auto"/>
              <w:rPr>
                <w:ins w:id="1451" w:author="Bandana Shakya" w:date="2020-06-17T16:36:00Z"/>
                <w:rFonts w:ascii="Times New Roman" w:hAnsi="Times New Roman" w:cs="Times New Roman"/>
                <w:sz w:val="20"/>
                <w:szCs w:val="20"/>
              </w:rPr>
            </w:pPr>
            <w:ins w:id="1452" w:author="Bandana Shakya" w:date="2020-06-17T16:36:00Z">
              <w:r w:rsidRPr="00D31F15">
                <w:rPr>
                  <w:rFonts w:ascii="Times New Roman" w:hAnsi="Times New Roman" w:cs="Times New Roman"/>
                  <w:sz w:val="20"/>
                  <w:szCs w:val="20"/>
                </w:rPr>
                <w:t>People-at-Work</w:t>
              </w:r>
            </w:ins>
          </w:p>
        </w:tc>
        <w:tc>
          <w:tcPr>
            <w:tcW w:w="7740" w:type="dxa"/>
            <w:gridSpan w:val="3"/>
          </w:tcPr>
          <w:p w:rsidR="007B2740" w:rsidRDefault="007B2740" w:rsidP="00F47850">
            <w:pPr>
              <w:spacing w:line="360" w:lineRule="auto"/>
              <w:rPr>
                <w:ins w:id="1453" w:author="Bandana Shakya" w:date="2020-06-17T16:36:00Z"/>
                <w:rFonts w:ascii="Times New Roman" w:hAnsi="Times New Roman" w:cs="Times New Roman"/>
                <w:sz w:val="20"/>
                <w:szCs w:val="20"/>
              </w:rPr>
            </w:pPr>
            <w:ins w:id="1454" w:author="Bandana Shakya" w:date="2020-06-17T16:36:00Z">
              <w:r w:rsidRPr="00DE7DB4">
                <w:rPr>
                  <w:rFonts w:ascii="Times New Roman" w:hAnsi="Times New Roman" w:cs="Times New Roman"/>
                  <w:sz w:val="20"/>
                  <w:szCs w:val="20"/>
                </w:rPr>
                <w:t xml:space="preserve">NTR </w:t>
              </w:r>
              <w:r>
                <w:rPr>
                  <w:rFonts w:ascii="Times New Roman" w:hAnsi="Times New Roman" w:cs="Times New Roman"/>
                  <w:sz w:val="20"/>
                  <w:szCs w:val="20"/>
                </w:rPr>
                <w:t xml:space="preserve">core zone faces further land encroachment and extraction of resources increases; Settlement in the outskirts of PA grows and development infrastructure provide wider opportunities for commercial tourism development and business </w:t>
              </w:r>
            </w:ins>
          </w:p>
        </w:tc>
      </w:tr>
      <w:tr w:rsidR="007B2740" w:rsidRPr="005E1DA3" w:rsidTr="00F47850">
        <w:trPr>
          <w:ins w:id="1455" w:author="Bandana Shakya" w:date="2020-06-17T16:36:00Z"/>
        </w:trPr>
        <w:tc>
          <w:tcPr>
            <w:tcW w:w="1260" w:type="dxa"/>
          </w:tcPr>
          <w:p w:rsidR="007B2740" w:rsidRDefault="007B2740" w:rsidP="00F47850">
            <w:pPr>
              <w:spacing w:line="360" w:lineRule="auto"/>
              <w:rPr>
                <w:ins w:id="1456" w:author="Bandana Shakya" w:date="2020-06-17T16:36:00Z"/>
                <w:rFonts w:ascii="Times New Roman" w:hAnsi="Times New Roman" w:cs="Times New Roman"/>
                <w:b/>
                <w:sz w:val="20"/>
                <w:szCs w:val="20"/>
              </w:rPr>
            </w:pPr>
            <w:ins w:id="1457" w:author="Bandana Shakya" w:date="2020-06-17T16:36:00Z">
              <w:r>
                <w:rPr>
                  <w:rFonts w:ascii="Times New Roman" w:hAnsi="Times New Roman" w:cs="Times New Roman"/>
                  <w:b/>
                  <w:sz w:val="20"/>
                  <w:szCs w:val="20"/>
                </w:rPr>
                <w:t>HKNP</w:t>
              </w:r>
            </w:ins>
          </w:p>
        </w:tc>
        <w:tc>
          <w:tcPr>
            <w:tcW w:w="7740" w:type="dxa"/>
            <w:gridSpan w:val="3"/>
          </w:tcPr>
          <w:p w:rsidR="007B2740" w:rsidRDefault="007B2740" w:rsidP="00F47850">
            <w:pPr>
              <w:spacing w:line="360" w:lineRule="auto"/>
              <w:rPr>
                <w:ins w:id="1458" w:author="Bandana Shakya" w:date="2020-06-17T16:36:00Z"/>
                <w:rFonts w:ascii="Times New Roman" w:hAnsi="Times New Roman" w:cs="Times New Roman"/>
                <w:sz w:val="20"/>
                <w:szCs w:val="20"/>
              </w:rPr>
            </w:pPr>
          </w:p>
        </w:tc>
      </w:tr>
      <w:tr w:rsidR="007B2740" w:rsidRPr="005E1DA3" w:rsidTr="00F47850">
        <w:trPr>
          <w:ins w:id="1459" w:author="Bandana Shakya" w:date="2020-06-17T16:36:00Z"/>
        </w:trPr>
        <w:tc>
          <w:tcPr>
            <w:tcW w:w="1260" w:type="dxa"/>
          </w:tcPr>
          <w:p w:rsidR="007B2740" w:rsidRPr="00D31F15" w:rsidRDefault="007B2740" w:rsidP="00F47850">
            <w:pPr>
              <w:spacing w:line="360" w:lineRule="auto"/>
              <w:rPr>
                <w:ins w:id="1460" w:author="Bandana Shakya" w:date="2020-06-17T16:36:00Z"/>
                <w:rFonts w:ascii="Times New Roman" w:hAnsi="Times New Roman" w:cs="Times New Roman"/>
                <w:sz w:val="20"/>
                <w:szCs w:val="20"/>
              </w:rPr>
            </w:pPr>
            <w:ins w:id="1461" w:author="Bandana Shakya" w:date="2020-06-17T16:36:00Z">
              <w:r w:rsidRPr="00D31F15">
                <w:rPr>
                  <w:rFonts w:ascii="Times New Roman" w:hAnsi="Times New Roman" w:cs="Times New Roman"/>
                  <w:sz w:val="20"/>
                  <w:szCs w:val="20"/>
                </w:rPr>
                <w:t>Nature-at-work</w:t>
              </w:r>
            </w:ins>
          </w:p>
        </w:tc>
        <w:tc>
          <w:tcPr>
            <w:tcW w:w="7740" w:type="dxa"/>
            <w:gridSpan w:val="3"/>
          </w:tcPr>
          <w:p w:rsidR="007B2740" w:rsidRDefault="007B2740" w:rsidP="00F47850">
            <w:pPr>
              <w:spacing w:line="360" w:lineRule="auto"/>
              <w:rPr>
                <w:ins w:id="1462" w:author="Bandana Shakya" w:date="2020-06-17T16:36:00Z"/>
                <w:rFonts w:ascii="Times New Roman" w:hAnsi="Times New Roman" w:cs="Times New Roman"/>
                <w:sz w:val="20"/>
                <w:szCs w:val="20"/>
              </w:rPr>
            </w:pPr>
            <w:ins w:id="1463" w:author="Bandana Shakya" w:date="2020-06-17T16:36:00Z">
              <w:r>
                <w:rPr>
                  <w:rFonts w:ascii="Times New Roman" w:hAnsi="Times New Roman" w:cs="Times New Roman"/>
                  <w:sz w:val="20"/>
                  <w:szCs w:val="20"/>
                </w:rPr>
                <w:t xml:space="preserve">HKNP is managed as national park managed strictly under government plan and policies, other areas around are also converted into protected areas with limited access to use of resources; Resource use for economic benefit strongly controlled. </w:t>
              </w:r>
            </w:ins>
          </w:p>
        </w:tc>
      </w:tr>
      <w:tr w:rsidR="007B2740" w:rsidRPr="005E1DA3" w:rsidTr="00F47850">
        <w:trPr>
          <w:ins w:id="1464" w:author="Bandana Shakya" w:date="2020-06-17T16:36:00Z"/>
        </w:trPr>
        <w:tc>
          <w:tcPr>
            <w:tcW w:w="1260" w:type="dxa"/>
          </w:tcPr>
          <w:p w:rsidR="007B2740" w:rsidRPr="00D31F15" w:rsidRDefault="007B2740" w:rsidP="00F47850">
            <w:pPr>
              <w:spacing w:line="360" w:lineRule="auto"/>
              <w:rPr>
                <w:ins w:id="1465" w:author="Bandana Shakya" w:date="2020-06-17T16:36:00Z"/>
                <w:rFonts w:ascii="Times New Roman" w:hAnsi="Times New Roman" w:cs="Times New Roman"/>
                <w:sz w:val="20"/>
                <w:szCs w:val="20"/>
              </w:rPr>
            </w:pPr>
            <w:ins w:id="1466" w:author="Bandana Shakya" w:date="2020-06-17T16:36:00Z">
              <w:r w:rsidRPr="00D31F15">
                <w:rPr>
                  <w:rFonts w:ascii="Times New Roman" w:hAnsi="Times New Roman" w:cs="Times New Roman"/>
                  <w:sz w:val="20"/>
                  <w:szCs w:val="20"/>
                </w:rPr>
                <w:lastRenderedPageBreak/>
                <w:t>People-Nature-Harmony</w:t>
              </w:r>
            </w:ins>
          </w:p>
        </w:tc>
        <w:tc>
          <w:tcPr>
            <w:tcW w:w="7740" w:type="dxa"/>
            <w:gridSpan w:val="3"/>
          </w:tcPr>
          <w:p w:rsidR="007B2740" w:rsidRDefault="007B2740" w:rsidP="00F47850">
            <w:pPr>
              <w:spacing w:line="360" w:lineRule="auto"/>
              <w:rPr>
                <w:ins w:id="1467" w:author="Bandana Shakya" w:date="2020-06-17T16:36:00Z"/>
                <w:rFonts w:ascii="Times New Roman" w:hAnsi="Times New Roman" w:cs="Times New Roman"/>
                <w:sz w:val="20"/>
                <w:szCs w:val="20"/>
              </w:rPr>
            </w:pPr>
            <w:ins w:id="1468" w:author="Bandana Shakya" w:date="2020-06-17T16:36:00Z">
              <w:r>
                <w:rPr>
                  <w:rFonts w:ascii="Times New Roman" w:hAnsi="Times New Roman" w:cs="Times New Roman"/>
                  <w:sz w:val="20"/>
                  <w:szCs w:val="20"/>
                </w:rPr>
                <w:t>HKNP landscape and biodiversity are well maintained as national park, expansion of southern extension as community conserved areas where co-management is practiced; Communities have diversified livelihood interventions; nature and culture based tourism promoted; Su</w:t>
              </w:r>
              <w:r w:rsidRPr="00193434">
                <w:rPr>
                  <w:rFonts w:ascii="Times New Roman" w:hAnsi="Times New Roman" w:cs="Times New Roman"/>
                  <w:sz w:val="20"/>
                  <w:szCs w:val="20"/>
                </w:rPr>
                <w:t>stainable landuse, energy</w:t>
              </w:r>
              <w:r>
                <w:rPr>
                  <w:rFonts w:ascii="Times New Roman" w:hAnsi="Times New Roman" w:cs="Times New Roman"/>
                  <w:sz w:val="20"/>
                  <w:szCs w:val="20"/>
                </w:rPr>
                <w:t xml:space="preserve">, </w:t>
              </w:r>
              <w:r w:rsidRPr="00193434">
                <w:rPr>
                  <w:rFonts w:ascii="Times New Roman" w:hAnsi="Times New Roman" w:cs="Times New Roman"/>
                  <w:sz w:val="20"/>
                  <w:szCs w:val="20"/>
                </w:rPr>
                <w:t>and water related technologies strengthened</w:t>
              </w:r>
            </w:ins>
          </w:p>
        </w:tc>
      </w:tr>
      <w:tr w:rsidR="007B2740" w:rsidRPr="005E1DA3" w:rsidTr="00F47850">
        <w:trPr>
          <w:ins w:id="1469" w:author="Bandana Shakya" w:date="2020-06-17T16:36:00Z"/>
        </w:trPr>
        <w:tc>
          <w:tcPr>
            <w:tcW w:w="1260" w:type="dxa"/>
          </w:tcPr>
          <w:p w:rsidR="007B2740" w:rsidRPr="00D31F15" w:rsidRDefault="007B2740" w:rsidP="00F47850">
            <w:pPr>
              <w:spacing w:line="360" w:lineRule="auto"/>
              <w:rPr>
                <w:ins w:id="1470" w:author="Bandana Shakya" w:date="2020-06-17T16:36:00Z"/>
                <w:rFonts w:ascii="Times New Roman" w:hAnsi="Times New Roman" w:cs="Times New Roman"/>
                <w:sz w:val="20"/>
                <w:szCs w:val="20"/>
              </w:rPr>
            </w:pPr>
            <w:ins w:id="1471" w:author="Bandana Shakya" w:date="2020-06-17T16:36:00Z">
              <w:r w:rsidRPr="00D31F15">
                <w:rPr>
                  <w:rFonts w:ascii="Times New Roman" w:hAnsi="Times New Roman" w:cs="Times New Roman"/>
                  <w:sz w:val="20"/>
                  <w:szCs w:val="20"/>
                </w:rPr>
                <w:t>People-at-Work</w:t>
              </w:r>
            </w:ins>
          </w:p>
        </w:tc>
        <w:tc>
          <w:tcPr>
            <w:tcW w:w="7740" w:type="dxa"/>
            <w:gridSpan w:val="3"/>
          </w:tcPr>
          <w:p w:rsidR="007B2740" w:rsidRDefault="007B2740" w:rsidP="00F47850">
            <w:pPr>
              <w:spacing w:line="360" w:lineRule="auto"/>
              <w:rPr>
                <w:ins w:id="1472" w:author="Bandana Shakya" w:date="2020-06-17T16:36:00Z"/>
                <w:rFonts w:ascii="Times New Roman" w:hAnsi="Times New Roman" w:cs="Times New Roman"/>
                <w:sz w:val="20"/>
                <w:szCs w:val="20"/>
              </w:rPr>
            </w:pPr>
            <w:ins w:id="1473" w:author="Bandana Shakya" w:date="2020-06-17T16:36:00Z">
              <w:r>
                <w:rPr>
                  <w:rFonts w:ascii="Times New Roman" w:hAnsi="Times New Roman" w:cs="Times New Roman"/>
                  <w:sz w:val="20"/>
                  <w:szCs w:val="20"/>
                </w:rPr>
                <w:t xml:space="preserve">HKNP remains as national park, but resource extraction and degradation is not monitored adequately; Business and development infrastructure is promoted for enhancing the livelihoods of local communities, but there are more gains for stakeholders from outside; Trade based on natural resources increases  </w:t>
              </w:r>
            </w:ins>
          </w:p>
        </w:tc>
      </w:tr>
      <w:tr w:rsidR="007B2740" w:rsidRPr="005E1DA3" w:rsidTr="00F47850">
        <w:trPr>
          <w:ins w:id="1474" w:author="Bandana Shakya" w:date="2020-06-17T16:36:00Z"/>
        </w:trPr>
        <w:tc>
          <w:tcPr>
            <w:tcW w:w="1260" w:type="dxa"/>
          </w:tcPr>
          <w:p w:rsidR="007B2740" w:rsidRPr="005E1DA3" w:rsidRDefault="007B2740" w:rsidP="00F47850">
            <w:pPr>
              <w:spacing w:line="360" w:lineRule="auto"/>
              <w:rPr>
                <w:ins w:id="1475" w:author="Bandana Shakya" w:date="2020-06-17T16:36:00Z"/>
                <w:rFonts w:ascii="Times New Roman" w:hAnsi="Times New Roman" w:cs="Times New Roman"/>
                <w:sz w:val="20"/>
                <w:szCs w:val="20"/>
              </w:rPr>
            </w:pPr>
          </w:p>
        </w:tc>
        <w:tc>
          <w:tcPr>
            <w:tcW w:w="2160" w:type="dxa"/>
          </w:tcPr>
          <w:p w:rsidR="007B2740" w:rsidRPr="005E1DA3" w:rsidRDefault="007B2740" w:rsidP="00F47850">
            <w:pPr>
              <w:spacing w:line="360" w:lineRule="auto"/>
              <w:ind w:left="252" w:hanging="252"/>
              <w:rPr>
                <w:ins w:id="1476" w:author="Bandana Shakya" w:date="2020-06-17T16:36:00Z"/>
                <w:rFonts w:ascii="Times New Roman" w:hAnsi="Times New Roman" w:cs="Times New Roman"/>
                <w:sz w:val="20"/>
                <w:szCs w:val="20"/>
              </w:rPr>
            </w:pPr>
          </w:p>
        </w:tc>
        <w:tc>
          <w:tcPr>
            <w:tcW w:w="2520" w:type="dxa"/>
          </w:tcPr>
          <w:p w:rsidR="007B2740" w:rsidRPr="005E1DA3" w:rsidRDefault="007B2740" w:rsidP="00F47850">
            <w:pPr>
              <w:spacing w:line="360" w:lineRule="auto"/>
              <w:rPr>
                <w:ins w:id="1477" w:author="Bandana Shakya" w:date="2020-06-17T16:36:00Z"/>
                <w:rFonts w:ascii="Times New Roman" w:hAnsi="Times New Roman" w:cs="Times New Roman"/>
                <w:sz w:val="20"/>
                <w:szCs w:val="20"/>
              </w:rPr>
            </w:pPr>
          </w:p>
        </w:tc>
        <w:tc>
          <w:tcPr>
            <w:tcW w:w="3060" w:type="dxa"/>
          </w:tcPr>
          <w:p w:rsidR="007B2740" w:rsidRPr="005E1DA3" w:rsidRDefault="007B2740" w:rsidP="00F47850">
            <w:pPr>
              <w:spacing w:line="360" w:lineRule="auto"/>
              <w:rPr>
                <w:ins w:id="1478" w:author="Bandana Shakya" w:date="2020-06-17T16:36:00Z"/>
                <w:rFonts w:ascii="Times New Roman" w:hAnsi="Times New Roman" w:cs="Times New Roman"/>
                <w:sz w:val="20"/>
                <w:szCs w:val="20"/>
              </w:rPr>
            </w:pPr>
          </w:p>
        </w:tc>
      </w:tr>
    </w:tbl>
    <w:p w:rsidR="00AA3366" w:rsidRDefault="00AA3366">
      <w:pPr>
        <w:rPr>
          <w:ins w:id="1479" w:author="Bandana Shakya" w:date="2020-06-17T16:37:00Z"/>
          <w:rFonts w:ascii="Times New Roman" w:hAnsi="Times New Roman" w:cs="Times New Roman"/>
          <w:color w:val="000000" w:themeColor="text1"/>
          <w:sz w:val="24"/>
          <w:szCs w:val="24"/>
        </w:rPr>
      </w:pPr>
    </w:p>
    <w:p w:rsidR="00DC3F96" w:rsidRDefault="00EC1E51" w:rsidP="00215A49">
      <w:pPr>
        <w:spacing w:line="480" w:lineRule="auto"/>
        <w:rPr>
          <w:ins w:id="1480" w:author="Bandana Shakya" w:date="2020-06-17T17:18:00Z"/>
          <w:rFonts w:ascii="Times New Roman" w:hAnsi="Times New Roman" w:cs="Times New Roman"/>
          <w:color w:val="000000" w:themeColor="text1"/>
          <w:sz w:val="24"/>
          <w:szCs w:val="24"/>
        </w:rPr>
      </w:pPr>
      <w:ins w:id="1481" w:author="Bandana Shakya" w:date="2020-06-26T16:25:00Z">
        <w:r>
          <w:rPr>
            <w:rFonts w:ascii="Times New Roman" w:hAnsi="Times New Roman" w:cs="Times New Roman"/>
            <w:color w:val="000000" w:themeColor="text1"/>
            <w:sz w:val="24"/>
            <w:szCs w:val="24"/>
          </w:rPr>
          <w:t>The scor</w:t>
        </w:r>
      </w:ins>
      <w:ins w:id="1482" w:author="Bandana Shakya" w:date="2020-06-30T15:56:00Z">
        <w:r w:rsidR="0079547C">
          <w:rPr>
            <w:rFonts w:ascii="Times New Roman" w:hAnsi="Times New Roman" w:cs="Times New Roman"/>
            <w:color w:val="000000" w:themeColor="text1"/>
            <w:sz w:val="24"/>
            <w:szCs w:val="24"/>
          </w:rPr>
          <w:t xml:space="preserve">es </w:t>
        </w:r>
      </w:ins>
      <w:ins w:id="1483" w:author="Bandana Shakya" w:date="2020-06-26T16:25:00Z">
        <w:r>
          <w:rPr>
            <w:rFonts w:ascii="Times New Roman" w:hAnsi="Times New Roman" w:cs="Times New Roman"/>
            <w:color w:val="000000" w:themeColor="text1"/>
            <w:sz w:val="24"/>
            <w:szCs w:val="24"/>
          </w:rPr>
          <w:t xml:space="preserve">of four services against the three scenario (Figure </w:t>
        </w:r>
      </w:ins>
      <w:ins w:id="1484" w:author="Bandana Shakya" w:date="2020-06-30T15:56:00Z">
        <w:r w:rsidR="0079547C">
          <w:rPr>
            <w:rFonts w:ascii="Times New Roman" w:hAnsi="Times New Roman" w:cs="Times New Roman"/>
            <w:color w:val="000000" w:themeColor="text1"/>
            <w:sz w:val="24"/>
            <w:szCs w:val="24"/>
          </w:rPr>
          <w:t>7</w:t>
        </w:r>
      </w:ins>
      <w:ins w:id="1485" w:author="Bandana Shakya" w:date="2020-06-26T16:26:00Z">
        <w:r>
          <w:rPr>
            <w:rFonts w:ascii="Times New Roman" w:hAnsi="Times New Roman" w:cs="Times New Roman"/>
            <w:color w:val="000000" w:themeColor="text1"/>
            <w:sz w:val="24"/>
            <w:szCs w:val="24"/>
          </w:rPr>
          <w:t xml:space="preserve">) </w:t>
        </w:r>
        <w:r w:rsidR="003214C9">
          <w:rPr>
            <w:rFonts w:ascii="Times New Roman" w:hAnsi="Times New Roman" w:cs="Times New Roman"/>
            <w:color w:val="000000" w:themeColor="text1"/>
            <w:sz w:val="24"/>
            <w:szCs w:val="24"/>
          </w:rPr>
          <w:t xml:space="preserve">showed that </w:t>
        </w:r>
      </w:ins>
      <w:ins w:id="1486" w:author="Bandana Shakya" w:date="2020-06-26T16:27:00Z">
        <w:r w:rsidR="003214C9">
          <w:rPr>
            <w:rFonts w:ascii="Times New Roman" w:hAnsi="Times New Roman" w:cs="Times New Roman"/>
            <w:color w:val="000000" w:themeColor="text1"/>
            <w:sz w:val="24"/>
            <w:szCs w:val="24"/>
          </w:rPr>
          <w:t xml:space="preserve">for all three PAs, </w:t>
        </w:r>
      </w:ins>
      <w:ins w:id="1487" w:author="Bandana Shakya" w:date="2020-06-18T06:17:00Z">
        <w:r w:rsidR="00750BFC">
          <w:rPr>
            <w:rFonts w:ascii="Times New Roman" w:hAnsi="Times New Roman" w:cs="Times New Roman"/>
            <w:color w:val="000000" w:themeColor="text1"/>
            <w:sz w:val="24"/>
            <w:szCs w:val="24"/>
          </w:rPr>
          <w:t xml:space="preserve">the most favourable scenario </w:t>
        </w:r>
      </w:ins>
      <w:ins w:id="1488" w:author="Bandana Shakya" w:date="2020-06-26T16:27:00Z">
        <w:r w:rsidR="003214C9">
          <w:rPr>
            <w:rFonts w:ascii="Times New Roman" w:hAnsi="Times New Roman" w:cs="Times New Roman"/>
            <w:color w:val="000000" w:themeColor="text1"/>
            <w:sz w:val="24"/>
            <w:szCs w:val="24"/>
          </w:rPr>
          <w:t>is ‘N</w:t>
        </w:r>
      </w:ins>
      <w:ins w:id="1489" w:author="Bandana Shakya" w:date="2020-06-18T06:17:00Z">
        <w:r w:rsidR="00750BFC">
          <w:rPr>
            <w:rFonts w:ascii="Times New Roman" w:hAnsi="Times New Roman" w:cs="Times New Roman"/>
            <w:color w:val="000000" w:themeColor="text1"/>
            <w:sz w:val="24"/>
            <w:szCs w:val="24"/>
          </w:rPr>
          <w:t>ature-</w:t>
        </w:r>
      </w:ins>
      <w:ins w:id="1490" w:author="Bandana Shakya" w:date="2020-06-26T16:27:00Z">
        <w:r w:rsidR="003214C9">
          <w:rPr>
            <w:rFonts w:ascii="Times New Roman" w:hAnsi="Times New Roman" w:cs="Times New Roman"/>
            <w:color w:val="000000" w:themeColor="text1"/>
            <w:sz w:val="24"/>
            <w:szCs w:val="24"/>
          </w:rPr>
          <w:t>P</w:t>
        </w:r>
      </w:ins>
      <w:ins w:id="1491" w:author="Bandana Shakya" w:date="2020-06-18T06:17:00Z">
        <w:r w:rsidR="00750BFC">
          <w:rPr>
            <w:rFonts w:ascii="Times New Roman" w:hAnsi="Times New Roman" w:cs="Times New Roman"/>
            <w:color w:val="000000" w:themeColor="text1"/>
            <w:sz w:val="24"/>
            <w:szCs w:val="24"/>
          </w:rPr>
          <w:t>eople-</w:t>
        </w:r>
      </w:ins>
      <w:ins w:id="1492" w:author="Bandana Shakya" w:date="2020-06-26T16:27:00Z">
        <w:r w:rsidR="003214C9">
          <w:rPr>
            <w:rFonts w:ascii="Times New Roman" w:hAnsi="Times New Roman" w:cs="Times New Roman"/>
            <w:color w:val="000000" w:themeColor="text1"/>
            <w:sz w:val="24"/>
            <w:szCs w:val="24"/>
          </w:rPr>
          <w:t>H</w:t>
        </w:r>
      </w:ins>
      <w:ins w:id="1493" w:author="Bandana Shakya" w:date="2020-06-18T06:17:00Z">
        <w:r w:rsidR="00750BFC">
          <w:rPr>
            <w:rFonts w:ascii="Times New Roman" w:hAnsi="Times New Roman" w:cs="Times New Roman"/>
            <w:color w:val="000000" w:themeColor="text1"/>
            <w:sz w:val="24"/>
            <w:szCs w:val="24"/>
          </w:rPr>
          <w:t>armony</w:t>
        </w:r>
      </w:ins>
      <w:ins w:id="1494" w:author="Bandana Shakya" w:date="2020-06-26T16:27:00Z">
        <w:r w:rsidR="003214C9">
          <w:rPr>
            <w:rFonts w:ascii="Times New Roman" w:hAnsi="Times New Roman" w:cs="Times New Roman"/>
            <w:color w:val="000000" w:themeColor="text1"/>
            <w:sz w:val="24"/>
            <w:szCs w:val="24"/>
          </w:rPr>
          <w:t xml:space="preserve">’where </w:t>
        </w:r>
      </w:ins>
      <w:ins w:id="1495" w:author="Bandana Shakya" w:date="2020-06-18T06:21:00Z">
        <w:r w:rsidR="001E5CBD">
          <w:rPr>
            <w:rFonts w:ascii="Times New Roman" w:hAnsi="Times New Roman" w:cs="Times New Roman"/>
            <w:color w:val="000000" w:themeColor="text1"/>
            <w:sz w:val="24"/>
            <w:szCs w:val="24"/>
          </w:rPr>
          <w:t xml:space="preserve">all services are maintained in moderations and </w:t>
        </w:r>
      </w:ins>
      <w:ins w:id="1496" w:author="Bandana Shakya" w:date="2020-06-18T06:20:00Z">
        <w:r w:rsidR="0095590A">
          <w:rPr>
            <w:rFonts w:ascii="Times New Roman" w:hAnsi="Times New Roman" w:cs="Times New Roman"/>
            <w:color w:val="000000" w:themeColor="text1"/>
            <w:sz w:val="24"/>
            <w:szCs w:val="24"/>
          </w:rPr>
          <w:t xml:space="preserve">trade off between the services are </w:t>
        </w:r>
      </w:ins>
      <w:ins w:id="1497" w:author="Bandana Shakya" w:date="2020-06-18T06:21:00Z">
        <w:r w:rsidR="001E5CBD">
          <w:rPr>
            <w:rFonts w:ascii="Times New Roman" w:hAnsi="Times New Roman" w:cs="Times New Roman"/>
            <w:color w:val="000000" w:themeColor="text1"/>
            <w:sz w:val="24"/>
            <w:szCs w:val="24"/>
          </w:rPr>
          <w:t>minimi</w:t>
        </w:r>
      </w:ins>
      <w:ins w:id="1498" w:author="Bandana Shakya" w:date="2020-06-26T16:27:00Z">
        <w:r w:rsidR="003214C9">
          <w:rPr>
            <w:rFonts w:ascii="Times New Roman" w:hAnsi="Times New Roman" w:cs="Times New Roman"/>
            <w:color w:val="000000" w:themeColor="text1"/>
            <w:sz w:val="24"/>
            <w:szCs w:val="24"/>
          </w:rPr>
          <w:t xml:space="preserve">al. </w:t>
        </w:r>
      </w:ins>
      <w:ins w:id="1499" w:author="Bandana Shakya" w:date="2020-06-18T06:22:00Z">
        <w:r w:rsidR="00F269A9">
          <w:rPr>
            <w:rFonts w:ascii="Times New Roman" w:hAnsi="Times New Roman" w:cs="Times New Roman"/>
            <w:color w:val="000000" w:themeColor="text1"/>
            <w:sz w:val="24"/>
            <w:szCs w:val="24"/>
          </w:rPr>
          <w:t>The other two scenario at the</w:t>
        </w:r>
      </w:ins>
      <w:ins w:id="1500" w:author="Bandana Shakya" w:date="2020-06-26T16:28:00Z">
        <w:r w:rsidR="00955D7D">
          <w:rPr>
            <w:rFonts w:ascii="Times New Roman" w:hAnsi="Times New Roman" w:cs="Times New Roman"/>
            <w:color w:val="000000" w:themeColor="text1"/>
            <w:sz w:val="24"/>
            <w:szCs w:val="24"/>
          </w:rPr>
          <w:t xml:space="preserve"> two </w:t>
        </w:r>
      </w:ins>
      <w:ins w:id="1501" w:author="Bandana Shakya" w:date="2020-06-18T06:22:00Z">
        <w:r w:rsidR="00F269A9">
          <w:rPr>
            <w:rFonts w:ascii="Times New Roman" w:hAnsi="Times New Roman" w:cs="Times New Roman"/>
            <w:color w:val="000000" w:themeColor="text1"/>
            <w:sz w:val="24"/>
            <w:szCs w:val="24"/>
          </w:rPr>
          <w:t>extremes of conservation</w:t>
        </w:r>
        <w:r w:rsidR="00955D7D">
          <w:rPr>
            <w:rFonts w:ascii="Times New Roman" w:hAnsi="Times New Roman" w:cs="Times New Roman"/>
            <w:color w:val="000000" w:themeColor="text1"/>
            <w:sz w:val="24"/>
            <w:szCs w:val="24"/>
          </w:rPr>
          <w:t xml:space="preserve">-economic spectrum showed </w:t>
        </w:r>
      </w:ins>
      <w:ins w:id="1502" w:author="Bandana Shakya" w:date="2020-06-26T16:28:00Z">
        <w:r w:rsidR="00955D7D">
          <w:rPr>
            <w:rFonts w:ascii="Times New Roman" w:hAnsi="Times New Roman" w:cs="Times New Roman"/>
            <w:color w:val="000000" w:themeColor="text1"/>
            <w:sz w:val="24"/>
            <w:szCs w:val="24"/>
          </w:rPr>
          <w:t xml:space="preserve">certain </w:t>
        </w:r>
      </w:ins>
      <w:ins w:id="1503" w:author="Bandana Shakya" w:date="2020-06-18T06:22:00Z">
        <w:r w:rsidR="0064757A">
          <w:rPr>
            <w:rFonts w:ascii="Times New Roman" w:hAnsi="Times New Roman" w:cs="Times New Roman"/>
            <w:color w:val="000000" w:themeColor="text1"/>
            <w:sz w:val="24"/>
            <w:szCs w:val="24"/>
          </w:rPr>
          <w:t>trade</w:t>
        </w:r>
      </w:ins>
      <w:ins w:id="1504" w:author="Bandana Shakya" w:date="2020-06-26T16:28:00Z">
        <w:r w:rsidR="00955D7D">
          <w:rPr>
            <w:rFonts w:ascii="Times New Roman" w:hAnsi="Times New Roman" w:cs="Times New Roman"/>
            <w:color w:val="000000" w:themeColor="text1"/>
            <w:sz w:val="24"/>
            <w:szCs w:val="24"/>
          </w:rPr>
          <w:t>-o</w:t>
        </w:r>
      </w:ins>
      <w:ins w:id="1505" w:author="Bandana Shakya" w:date="2020-06-18T06:22:00Z">
        <w:r w:rsidR="0064757A">
          <w:rPr>
            <w:rFonts w:ascii="Times New Roman" w:hAnsi="Times New Roman" w:cs="Times New Roman"/>
            <w:color w:val="000000" w:themeColor="text1"/>
            <w:sz w:val="24"/>
            <w:szCs w:val="24"/>
          </w:rPr>
          <w:t>ff</w:t>
        </w:r>
      </w:ins>
      <w:ins w:id="1506" w:author="Bandana Shakya" w:date="2020-06-26T16:28:00Z">
        <w:r w:rsidR="00955D7D">
          <w:rPr>
            <w:rFonts w:ascii="Times New Roman" w:hAnsi="Times New Roman" w:cs="Times New Roman"/>
            <w:color w:val="000000" w:themeColor="text1"/>
            <w:sz w:val="24"/>
            <w:szCs w:val="24"/>
          </w:rPr>
          <w:t>s</w:t>
        </w:r>
      </w:ins>
      <w:ins w:id="1507" w:author="Bandana Shakya" w:date="2020-06-18T06:22:00Z">
        <w:r w:rsidR="0064757A">
          <w:rPr>
            <w:rFonts w:ascii="Times New Roman" w:hAnsi="Times New Roman" w:cs="Times New Roman"/>
            <w:color w:val="000000" w:themeColor="text1"/>
            <w:sz w:val="24"/>
            <w:szCs w:val="24"/>
          </w:rPr>
          <w:t xml:space="preserve"> among the services </w:t>
        </w:r>
      </w:ins>
      <w:ins w:id="1508" w:author="Bandana Shakya" w:date="2020-06-18T06:25:00Z">
        <w:r w:rsidR="0064757A">
          <w:rPr>
            <w:rFonts w:ascii="Times New Roman" w:hAnsi="Times New Roman" w:cs="Times New Roman"/>
            <w:color w:val="000000" w:themeColor="text1"/>
            <w:sz w:val="24"/>
            <w:szCs w:val="24"/>
          </w:rPr>
          <w:t>–</w:t>
        </w:r>
      </w:ins>
      <w:ins w:id="1509" w:author="Bandana Shakya" w:date="2020-06-18T06:22:00Z">
        <w:r w:rsidR="0064757A">
          <w:rPr>
            <w:rFonts w:ascii="Times New Roman" w:hAnsi="Times New Roman" w:cs="Times New Roman"/>
            <w:color w:val="000000" w:themeColor="text1"/>
            <w:sz w:val="24"/>
            <w:szCs w:val="24"/>
          </w:rPr>
          <w:t xml:space="preserve"> for </w:t>
        </w:r>
      </w:ins>
      <w:ins w:id="1510" w:author="Bandana Shakya" w:date="2020-06-18T06:25:00Z">
        <w:r w:rsidR="0064757A">
          <w:rPr>
            <w:rFonts w:ascii="Times New Roman" w:hAnsi="Times New Roman" w:cs="Times New Roman"/>
            <w:color w:val="000000" w:themeColor="text1"/>
            <w:sz w:val="24"/>
            <w:szCs w:val="24"/>
          </w:rPr>
          <w:t>example for GNNR</w:t>
        </w:r>
        <w:r w:rsidR="00036C12">
          <w:rPr>
            <w:rFonts w:ascii="Times New Roman" w:hAnsi="Times New Roman" w:cs="Times New Roman"/>
            <w:color w:val="000000" w:themeColor="text1"/>
            <w:sz w:val="24"/>
            <w:szCs w:val="24"/>
          </w:rPr>
          <w:t xml:space="preserve">, </w:t>
        </w:r>
      </w:ins>
      <w:ins w:id="1511" w:author="Bandana Shakya" w:date="2020-06-30T09:01:00Z">
        <w:r w:rsidR="00AE1A2C">
          <w:rPr>
            <w:rFonts w:ascii="Times New Roman" w:hAnsi="Times New Roman" w:cs="Times New Roman"/>
            <w:color w:val="000000" w:themeColor="text1"/>
            <w:sz w:val="24"/>
            <w:szCs w:val="24"/>
          </w:rPr>
          <w:t xml:space="preserve">Nature-at-Work </w:t>
        </w:r>
        <w:r w:rsidR="00215A49">
          <w:rPr>
            <w:rFonts w:ascii="Times New Roman" w:hAnsi="Times New Roman" w:cs="Times New Roman"/>
            <w:color w:val="000000" w:themeColor="text1"/>
            <w:sz w:val="24"/>
            <w:szCs w:val="24"/>
          </w:rPr>
          <w:t xml:space="preserve">scenario </w:t>
        </w:r>
      </w:ins>
      <w:ins w:id="1512" w:author="Bandana Shakya" w:date="2020-06-26T16:29:00Z">
        <w:r w:rsidR="00955D7D">
          <w:rPr>
            <w:rFonts w:ascii="Times New Roman" w:hAnsi="Times New Roman" w:cs="Times New Roman"/>
            <w:color w:val="000000" w:themeColor="text1"/>
            <w:sz w:val="24"/>
            <w:szCs w:val="24"/>
          </w:rPr>
          <w:t xml:space="preserve">seem to </w:t>
        </w:r>
      </w:ins>
      <w:ins w:id="1513" w:author="Bandana Shakya" w:date="2020-06-30T09:02:00Z">
        <w:r w:rsidR="00215A49">
          <w:rPr>
            <w:rFonts w:ascii="Times New Roman" w:hAnsi="Times New Roman" w:cs="Times New Roman"/>
            <w:color w:val="000000" w:themeColor="text1"/>
            <w:sz w:val="24"/>
            <w:szCs w:val="24"/>
          </w:rPr>
          <w:t xml:space="preserve">enhance </w:t>
        </w:r>
      </w:ins>
      <w:ins w:id="1514" w:author="Bandana Shakya" w:date="2020-06-18T06:25:00Z">
        <w:r w:rsidR="00036C12">
          <w:rPr>
            <w:rFonts w:ascii="Times New Roman" w:hAnsi="Times New Roman" w:cs="Times New Roman"/>
            <w:color w:val="000000" w:themeColor="text1"/>
            <w:sz w:val="24"/>
            <w:szCs w:val="24"/>
          </w:rPr>
          <w:t>habitat and water services but compr</w:t>
        </w:r>
      </w:ins>
      <w:ins w:id="1515" w:author="Bandana Shakya" w:date="2020-06-30T09:02:00Z">
        <w:r w:rsidR="00215A49">
          <w:rPr>
            <w:rFonts w:ascii="Times New Roman" w:hAnsi="Times New Roman" w:cs="Times New Roman"/>
            <w:color w:val="000000" w:themeColor="text1"/>
            <w:sz w:val="24"/>
            <w:szCs w:val="24"/>
          </w:rPr>
          <w:t xml:space="preserve">omised </w:t>
        </w:r>
      </w:ins>
      <w:ins w:id="1516" w:author="Bandana Shakya" w:date="2020-06-18T06:25:00Z">
        <w:r w:rsidR="00036C12">
          <w:rPr>
            <w:rFonts w:ascii="Times New Roman" w:hAnsi="Times New Roman" w:cs="Times New Roman"/>
            <w:color w:val="000000" w:themeColor="text1"/>
            <w:sz w:val="24"/>
            <w:szCs w:val="24"/>
          </w:rPr>
          <w:t>provisioning of essential commodities for the</w:t>
        </w:r>
        <w:r w:rsidR="00D503D2">
          <w:rPr>
            <w:rFonts w:ascii="Times New Roman" w:hAnsi="Times New Roman" w:cs="Times New Roman"/>
            <w:color w:val="000000" w:themeColor="text1"/>
            <w:sz w:val="24"/>
            <w:szCs w:val="24"/>
          </w:rPr>
          <w:t xml:space="preserve"> communities and therefore also</w:t>
        </w:r>
      </w:ins>
      <w:ins w:id="1517" w:author="Bandana Shakya" w:date="2020-06-18T06:33:00Z">
        <w:r w:rsidR="00902958">
          <w:rPr>
            <w:rFonts w:ascii="Times New Roman" w:hAnsi="Times New Roman" w:cs="Times New Roman"/>
            <w:color w:val="000000" w:themeColor="text1"/>
            <w:sz w:val="24"/>
            <w:szCs w:val="24"/>
          </w:rPr>
          <w:t xml:space="preserve"> cultural services </w:t>
        </w:r>
      </w:ins>
      <w:ins w:id="1518" w:author="Bandana Shakya" w:date="2020-06-26T16:29:00Z">
        <w:r w:rsidR="00EA3AD7">
          <w:rPr>
            <w:rFonts w:ascii="Times New Roman" w:hAnsi="Times New Roman" w:cs="Times New Roman"/>
            <w:color w:val="000000" w:themeColor="text1"/>
            <w:sz w:val="24"/>
            <w:szCs w:val="24"/>
          </w:rPr>
          <w:t xml:space="preserve">related to </w:t>
        </w:r>
      </w:ins>
      <w:ins w:id="1519" w:author="Bandana Shakya" w:date="2020-06-18T06:33:00Z">
        <w:r w:rsidR="00902958">
          <w:rPr>
            <w:rFonts w:ascii="Times New Roman" w:hAnsi="Times New Roman" w:cs="Times New Roman"/>
            <w:color w:val="000000" w:themeColor="text1"/>
            <w:sz w:val="24"/>
            <w:szCs w:val="24"/>
          </w:rPr>
          <w:t xml:space="preserve">communities traditional </w:t>
        </w:r>
      </w:ins>
      <w:ins w:id="1520" w:author="Bandana Shakya" w:date="2020-06-18T06:34:00Z">
        <w:r w:rsidR="00902958">
          <w:rPr>
            <w:rFonts w:ascii="Times New Roman" w:hAnsi="Times New Roman" w:cs="Times New Roman"/>
            <w:color w:val="000000" w:themeColor="text1"/>
            <w:sz w:val="24"/>
            <w:szCs w:val="24"/>
          </w:rPr>
          <w:t xml:space="preserve">knowledge and practices around </w:t>
        </w:r>
      </w:ins>
      <w:ins w:id="1521" w:author="Bandana Shakya" w:date="2020-06-18T06:33:00Z">
        <w:r w:rsidR="00902958">
          <w:rPr>
            <w:rFonts w:ascii="Times New Roman" w:hAnsi="Times New Roman" w:cs="Times New Roman"/>
            <w:color w:val="000000" w:themeColor="text1"/>
            <w:sz w:val="24"/>
            <w:szCs w:val="24"/>
          </w:rPr>
          <w:t xml:space="preserve">conservation </w:t>
        </w:r>
      </w:ins>
      <w:ins w:id="1522" w:author="Bandana Shakya" w:date="2020-06-18T06:35:00Z">
        <w:r w:rsidR="00902958">
          <w:rPr>
            <w:rFonts w:ascii="Times New Roman" w:hAnsi="Times New Roman" w:cs="Times New Roman"/>
            <w:color w:val="000000" w:themeColor="text1"/>
            <w:sz w:val="24"/>
            <w:szCs w:val="24"/>
          </w:rPr>
          <w:t>and use of n</w:t>
        </w:r>
      </w:ins>
      <w:ins w:id="1523" w:author="Bandana Shakya" w:date="2020-06-18T06:33:00Z">
        <w:r w:rsidR="00902958">
          <w:rPr>
            <w:rFonts w:ascii="Times New Roman" w:hAnsi="Times New Roman" w:cs="Times New Roman"/>
            <w:color w:val="000000" w:themeColor="text1"/>
            <w:sz w:val="24"/>
            <w:szCs w:val="24"/>
          </w:rPr>
          <w:t>atural reso</w:t>
        </w:r>
      </w:ins>
      <w:ins w:id="1524" w:author="Bandana Shakya" w:date="2020-06-18T06:34:00Z">
        <w:r w:rsidR="00902958">
          <w:rPr>
            <w:rFonts w:ascii="Times New Roman" w:hAnsi="Times New Roman" w:cs="Times New Roman"/>
            <w:color w:val="000000" w:themeColor="text1"/>
            <w:sz w:val="24"/>
            <w:szCs w:val="24"/>
          </w:rPr>
          <w:t>urces</w:t>
        </w:r>
      </w:ins>
      <w:ins w:id="1525" w:author="Bandana Shakya" w:date="2020-06-18T06:35:00Z">
        <w:r w:rsidR="00902958">
          <w:rPr>
            <w:rFonts w:ascii="Times New Roman" w:hAnsi="Times New Roman" w:cs="Times New Roman"/>
            <w:color w:val="000000" w:themeColor="text1"/>
            <w:sz w:val="24"/>
            <w:szCs w:val="24"/>
          </w:rPr>
          <w:t>. Likewise</w:t>
        </w:r>
      </w:ins>
      <w:ins w:id="1526" w:author="Bandana Shakya" w:date="2020-06-30T09:03:00Z">
        <w:r w:rsidR="00215A49">
          <w:rPr>
            <w:rFonts w:ascii="Times New Roman" w:hAnsi="Times New Roman" w:cs="Times New Roman"/>
            <w:color w:val="000000" w:themeColor="text1"/>
            <w:sz w:val="24"/>
            <w:szCs w:val="24"/>
          </w:rPr>
          <w:t>, People-at-Wor</w:t>
        </w:r>
      </w:ins>
      <w:ins w:id="1527" w:author="Bandana Shakya" w:date="2020-06-30T09:04:00Z">
        <w:r w:rsidR="00215A49">
          <w:rPr>
            <w:rFonts w:ascii="Times New Roman" w:hAnsi="Times New Roman" w:cs="Times New Roman"/>
            <w:color w:val="000000" w:themeColor="text1"/>
            <w:sz w:val="24"/>
            <w:szCs w:val="24"/>
          </w:rPr>
          <w:t xml:space="preserve">k scenario </w:t>
        </w:r>
      </w:ins>
      <w:ins w:id="1528" w:author="Bandana Shakya" w:date="2020-06-18T06:35:00Z">
        <w:r w:rsidR="00902958">
          <w:rPr>
            <w:rFonts w:ascii="Times New Roman" w:hAnsi="Times New Roman" w:cs="Times New Roman"/>
            <w:color w:val="000000" w:themeColor="text1"/>
            <w:sz w:val="24"/>
            <w:szCs w:val="24"/>
          </w:rPr>
          <w:t xml:space="preserve">with </w:t>
        </w:r>
      </w:ins>
      <w:ins w:id="1529" w:author="Bandana Shakya" w:date="2020-06-26T16:30:00Z">
        <w:r w:rsidR="00EA3AD7">
          <w:rPr>
            <w:rFonts w:ascii="Times New Roman" w:hAnsi="Times New Roman" w:cs="Times New Roman"/>
            <w:color w:val="000000" w:themeColor="text1"/>
            <w:sz w:val="24"/>
            <w:szCs w:val="24"/>
          </w:rPr>
          <w:t xml:space="preserve">higher </w:t>
        </w:r>
      </w:ins>
      <w:ins w:id="1530" w:author="Bandana Shakya" w:date="2020-06-18T06:35:00Z">
        <w:r w:rsidR="00902958">
          <w:rPr>
            <w:rFonts w:ascii="Times New Roman" w:hAnsi="Times New Roman" w:cs="Times New Roman"/>
            <w:color w:val="000000" w:themeColor="text1"/>
            <w:sz w:val="24"/>
            <w:szCs w:val="24"/>
          </w:rPr>
          <w:t xml:space="preserve">economic orientation, </w:t>
        </w:r>
        <w:r w:rsidR="00C05EC7">
          <w:rPr>
            <w:rFonts w:ascii="Times New Roman" w:hAnsi="Times New Roman" w:cs="Times New Roman"/>
            <w:color w:val="000000" w:themeColor="text1"/>
            <w:sz w:val="24"/>
            <w:szCs w:val="24"/>
          </w:rPr>
          <w:t xml:space="preserve">provisioning and cultural services </w:t>
        </w:r>
      </w:ins>
      <w:ins w:id="1531" w:author="Bandana Shakya" w:date="2020-06-30T09:04:00Z">
        <w:r w:rsidR="00E176B0">
          <w:rPr>
            <w:rFonts w:ascii="Times New Roman" w:hAnsi="Times New Roman" w:cs="Times New Roman"/>
            <w:color w:val="000000" w:themeColor="text1"/>
            <w:sz w:val="24"/>
            <w:szCs w:val="24"/>
          </w:rPr>
          <w:t xml:space="preserve">were better but </w:t>
        </w:r>
      </w:ins>
      <w:ins w:id="1532" w:author="Bandana Shakya" w:date="2020-06-26T16:30:00Z">
        <w:r w:rsidR="00EA3AD7">
          <w:rPr>
            <w:rFonts w:ascii="Times New Roman" w:hAnsi="Times New Roman" w:cs="Times New Roman"/>
            <w:color w:val="000000" w:themeColor="text1"/>
            <w:sz w:val="24"/>
            <w:szCs w:val="24"/>
          </w:rPr>
          <w:t xml:space="preserve">at the </w:t>
        </w:r>
      </w:ins>
      <w:ins w:id="1533" w:author="Bandana Shakya" w:date="2020-06-18T06:36:00Z">
        <w:r w:rsidR="00C05EC7">
          <w:rPr>
            <w:rFonts w:ascii="Times New Roman" w:hAnsi="Times New Roman" w:cs="Times New Roman"/>
            <w:color w:val="000000" w:themeColor="text1"/>
            <w:sz w:val="24"/>
            <w:szCs w:val="24"/>
          </w:rPr>
          <w:t xml:space="preserve">cost of habitat and water services. </w:t>
        </w:r>
      </w:ins>
      <w:ins w:id="1534" w:author="Bandana Shakya" w:date="2020-06-18T06:21:00Z">
        <w:r w:rsidR="001E5CBD">
          <w:rPr>
            <w:rFonts w:ascii="Times New Roman" w:hAnsi="Times New Roman" w:cs="Times New Roman"/>
            <w:color w:val="000000" w:themeColor="text1"/>
            <w:sz w:val="24"/>
            <w:szCs w:val="24"/>
          </w:rPr>
          <w:t xml:space="preserve"> </w:t>
        </w:r>
      </w:ins>
    </w:p>
    <w:p w:rsidR="00DC3F96" w:rsidRDefault="00DC3F96" w:rsidP="00196A42">
      <w:pPr>
        <w:spacing w:line="360" w:lineRule="auto"/>
        <w:rPr>
          <w:ins w:id="1535" w:author="Bandana Shakya" w:date="2020-06-17T17:18:00Z"/>
          <w:rFonts w:ascii="Times New Roman" w:hAnsi="Times New Roman" w:cs="Times New Roman"/>
          <w:color w:val="000000" w:themeColor="text1"/>
          <w:sz w:val="24"/>
          <w:szCs w:val="24"/>
        </w:rPr>
      </w:pPr>
    </w:p>
    <w:p w:rsidR="00DC3F96" w:rsidRDefault="00DC3F96">
      <w:pPr>
        <w:rPr>
          <w:ins w:id="1536" w:author="Bandana Shakya" w:date="2020-06-17T17:18:00Z"/>
          <w:rFonts w:ascii="Times New Roman" w:hAnsi="Times New Roman" w:cs="Times New Roman"/>
          <w:color w:val="000000" w:themeColor="text1"/>
          <w:sz w:val="24"/>
          <w:szCs w:val="24"/>
        </w:rPr>
      </w:pPr>
    </w:p>
    <w:p w:rsidR="00DC3F96" w:rsidRDefault="00DC3F96">
      <w:pPr>
        <w:rPr>
          <w:ins w:id="1537" w:author="Bandana Shakya" w:date="2020-06-17T17:18:00Z"/>
          <w:rFonts w:ascii="Times New Roman" w:hAnsi="Times New Roman" w:cs="Times New Roman"/>
          <w:color w:val="000000" w:themeColor="text1"/>
          <w:sz w:val="24"/>
          <w:szCs w:val="24"/>
        </w:rPr>
      </w:pPr>
    </w:p>
    <w:p w:rsidR="00DC3F96" w:rsidRDefault="00DC3F96">
      <w:pPr>
        <w:rPr>
          <w:ins w:id="1538" w:author="Bandana Shakya" w:date="2020-06-17T17:18:00Z"/>
          <w:rFonts w:ascii="Times New Roman" w:hAnsi="Times New Roman" w:cs="Times New Roman"/>
          <w:color w:val="000000" w:themeColor="text1"/>
          <w:sz w:val="24"/>
          <w:szCs w:val="24"/>
        </w:rPr>
      </w:pPr>
    </w:p>
    <w:p w:rsidR="00DC3F96" w:rsidRDefault="00DC3F96">
      <w:pPr>
        <w:rPr>
          <w:ins w:id="1539" w:author="Bandana Shakya" w:date="2020-06-17T17:18:00Z"/>
          <w:rFonts w:ascii="Times New Roman" w:hAnsi="Times New Roman" w:cs="Times New Roman"/>
          <w:color w:val="000000" w:themeColor="text1"/>
          <w:sz w:val="24"/>
          <w:szCs w:val="24"/>
        </w:rPr>
      </w:pPr>
    </w:p>
    <w:p w:rsidR="00DC3F96" w:rsidRDefault="00DC3F96">
      <w:pPr>
        <w:rPr>
          <w:ins w:id="1540" w:author="Bandana Shakya" w:date="2020-06-17T17:18:00Z"/>
          <w:rFonts w:ascii="Times New Roman" w:hAnsi="Times New Roman" w:cs="Times New Roman"/>
          <w:color w:val="000000" w:themeColor="text1"/>
          <w:sz w:val="24"/>
          <w:szCs w:val="24"/>
        </w:rPr>
      </w:pPr>
    </w:p>
    <w:p w:rsidR="00DC3F96" w:rsidRDefault="00DC3F96">
      <w:pPr>
        <w:rPr>
          <w:ins w:id="1541" w:author="Bandana Shakya" w:date="2020-06-17T17:18:00Z"/>
          <w:rFonts w:ascii="Times New Roman" w:hAnsi="Times New Roman" w:cs="Times New Roman"/>
          <w:color w:val="000000" w:themeColor="text1"/>
          <w:sz w:val="24"/>
          <w:szCs w:val="24"/>
        </w:rPr>
      </w:pPr>
    </w:p>
    <w:p w:rsidR="00DC3F96" w:rsidRDefault="00DC3F96">
      <w:pPr>
        <w:rPr>
          <w:ins w:id="1542" w:author="Bandana Shakya" w:date="2020-06-30T15:57:00Z"/>
          <w:rFonts w:ascii="Times New Roman" w:hAnsi="Times New Roman" w:cs="Times New Roman"/>
          <w:color w:val="000000" w:themeColor="text1"/>
          <w:sz w:val="24"/>
          <w:szCs w:val="24"/>
        </w:rPr>
      </w:pPr>
    </w:p>
    <w:p w:rsidR="0079547C" w:rsidRDefault="0079547C">
      <w:pPr>
        <w:rPr>
          <w:ins w:id="1543" w:author="Bandana Shakya" w:date="2020-06-30T15:57:00Z"/>
          <w:rFonts w:ascii="Times New Roman" w:hAnsi="Times New Roman" w:cs="Times New Roman"/>
          <w:color w:val="000000" w:themeColor="text1"/>
          <w:sz w:val="24"/>
          <w:szCs w:val="24"/>
        </w:rPr>
      </w:pPr>
    </w:p>
    <w:p w:rsidR="00DC3F96" w:rsidRDefault="00021808">
      <w:pPr>
        <w:rPr>
          <w:ins w:id="1544" w:author="Bandana Shakya" w:date="2020-06-30T15:57:00Z"/>
          <w:rFonts w:ascii="Times New Roman" w:hAnsi="Times New Roman" w:cs="Times New Roman"/>
          <w:color w:val="000000" w:themeColor="text1"/>
          <w:sz w:val="24"/>
          <w:szCs w:val="24"/>
        </w:rPr>
      </w:pPr>
      <w:ins w:id="1545" w:author="Bandana Shakya" w:date="2020-06-18T06:32:00Z">
        <w:r w:rsidRPr="00C06066">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9264" behindDoc="0" locked="0" layoutInCell="1" allowOverlap="1" wp14:anchorId="4CB2EEBD" wp14:editId="7A2BD608">
                  <wp:simplePos x="0" y="0"/>
                  <wp:positionH relativeFrom="margin">
                    <wp:posOffset>271604</wp:posOffset>
                  </wp:positionH>
                  <wp:positionV relativeFrom="paragraph">
                    <wp:posOffset>105567</wp:posOffset>
                  </wp:positionV>
                  <wp:extent cx="4069933" cy="6624542"/>
                  <wp:effectExtent l="0" t="0" r="6985" b="5080"/>
                  <wp:wrapNone/>
                  <wp:docPr id="13" name="Group 21"/>
                  <wp:cNvGraphicFramePr/>
                  <a:graphic xmlns:a="http://schemas.openxmlformats.org/drawingml/2006/main">
                    <a:graphicData uri="http://schemas.microsoft.com/office/word/2010/wordprocessingGroup">
                      <wpg:wgp>
                        <wpg:cNvGrpSpPr/>
                        <wpg:grpSpPr>
                          <a:xfrm>
                            <a:off x="0" y="0"/>
                            <a:ext cx="4069933" cy="6624542"/>
                            <a:chOff x="0" y="0"/>
                            <a:chExt cx="4069933" cy="6624542"/>
                          </a:xfrm>
                        </wpg:grpSpPr>
                        <pic:pic xmlns:pic="http://schemas.openxmlformats.org/drawingml/2006/picture">
                          <pic:nvPicPr>
                            <pic:cNvPr id="14" name="Picture 14"/>
                            <pic:cNvPicPr>
                              <a:picLocks noChangeAspect="1"/>
                            </pic:cNvPicPr>
                          </pic:nvPicPr>
                          <pic:blipFill rotWithShape="1">
                            <a:blip r:embed="rId14">
                              <a:extLst>
                                <a:ext uri="{28A0092B-C50C-407E-A947-70E740481C1C}">
                                  <a14:useLocalDpi xmlns:a14="http://schemas.microsoft.com/office/drawing/2010/main" val="0"/>
                                </a:ext>
                              </a:extLst>
                            </a:blip>
                            <a:srcRect t="9414"/>
                            <a:stretch/>
                          </pic:blipFill>
                          <pic:spPr>
                            <a:xfrm>
                              <a:off x="1" y="4508875"/>
                              <a:ext cx="4041648" cy="2115667"/>
                            </a:xfrm>
                            <a:prstGeom prst="rect">
                              <a:avLst/>
                            </a:prstGeom>
                          </pic:spPr>
                        </pic:pic>
                        <pic:pic xmlns:pic="http://schemas.openxmlformats.org/drawingml/2006/picture">
                          <pic:nvPicPr>
                            <pic:cNvPr id="15" name="Picture 15"/>
                            <pic:cNvPicPr>
                              <a:picLocks noChangeAspect="1"/>
                            </pic:cNvPicPr>
                          </pic:nvPicPr>
                          <pic:blipFill rotWithShape="1">
                            <a:blip r:embed="rId15">
                              <a:extLst>
                                <a:ext uri="{28A0092B-C50C-407E-A947-70E740481C1C}">
                                  <a14:useLocalDpi xmlns:a14="http://schemas.microsoft.com/office/drawing/2010/main" val="0"/>
                                </a:ext>
                              </a:extLst>
                            </a:blip>
                            <a:srcRect t="8963"/>
                            <a:stretch/>
                          </pic:blipFill>
                          <pic:spPr>
                            <a:xfrm>
                              <a:off x="2776" y="2364898"/>
                              <a:ext cx="4038873" cy="2122711"/>
                            </a:xfrm>
                            <a:prstGeom prst="rect">
                              <a:avLst/>
                            </a:prstGeom>
                          </pic:spPr>
                        </pic:pic>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069933" cy="2339163"/>
                            </a:xfrm>
                            <a:prstGeom prst="rect">
                              <a:avLst/>
                            </a:prstGeom>
                          </pic:spPr>
                        </pic:pic>
                      </wpg:wgp>
                    </a:graphicData>
                  </a:graphic>
                </wp:anchor>
              </w:drawing>
            </mc:Choice>
            <mc:Fallback>
              <w:pict>
                <v:group w14:anchorId="5725177A" id="Group 21" o:spid="_x0000_s1026" style="position:absolute;margin-left:21.4pt;margin-top:8.3pt;width:320.45pt;height:521.6pt;z-index:251659264;mso-position-horizontal-relative:margin" coordsize="40699,6624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YW5kYW5hIFNoYWt5YQAAAAWQAwACAAAAFAAAEKiQBAACAAAA&#10;FAAAELySkQACAAAAAzM3AACSkgACAAAAAzM3AADqHAAHAAAIDAAACJw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A2OjE4IDA2OjI5OjU4ADIwMjA6MDY6MTggMDY6Mjk6NTgAAABCAGEAbgBkAGEAbgBhACAAUwBo&#10;AGEAawB5AGEAAAD/4Qsh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Ni0xOFQw&#10;NjoyOTo1OC4zNjg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QmFuZGFuYSBTaGFreWE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BvgM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JhbmRhbmEgU2hh&#10;a3lhAAAABZADAAIAAAAUAAAQqJAEAAIAAAAUAAAQvJKRAAIAAAADNTIAAJKSAAIAAAADNTIAAOoc&#10;AAcAAAgMAAAIn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A6MDY6MTcgMTA6MTc6MDUAMjAyMDowNjoxNyAxMDox&#10;NzowNQAAAEIAYQBuAGQAYQBuAGEAIABTAGgAYQBrAHkAYQAAAP/hCyF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wLTA2LTE3VDEwOjE3OjA1LjUyMT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CYW5kYW5hIFNoYWt5&#10;YT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HA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JhbmRhbmEgU2hha3lhAAAA&#10;BZADAAIAAAAUAAAQqJAEAAIAAAAUAAAQvJKRAAIAAAADMjgAAJKSAAIAAAADMjgAAOocAAcAAAgM&#10;AAAIn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Y6MTcgMTA6MTk6MDMAMjAyMDowNjoxNyAxMDoxOTowMwAA&#10;AEIAYQBuAGQAYQBuAGEAIABTAGgAYQBrAHkAYQAAAP/hCyF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wLTA2LTE3VDEwOjE5OjAzLjI3Nz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CYW5kYW5hIFNoYWt5Y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HBAw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45088;width:40416;height:21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gWTCAAAA2wAAAA8AAABkcnMvZG93bnJldi54bWxET01rwkAQvRf8D8sI3upG0TRGN0EKooe2&#10;0LSHHofsmA1mZ0N2q/HfdwuF3ubxPmdXjrYTVxp861jBYp6AIK6dbrlR8PlxeMxA+ICssXNMCu7k&#10;oSwmDzvMtbvxO12r0IgYwj5HBSaEPpfS14Ys+rnriSN3doPFEOHQSD3gLYbbTi6TJJUWW44NBnt6&#10;NlRfqm+rYG0d7e9y85QmL69vbZVmR/OVKTWbjvstiEBj+Bf/uU86zl/B7y/xAFn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aIFkwgAAANsAAAAPAAAAAAAAAAAAAAAAAJ8C&#10;AABkcnMvZG93bnJldi54bWxQSwUGAAAAAAQABAD3AAAAjgMAAAAA&#10;">
                    <v:imagedata r:id="rId17" o:title="" croptop="6170f"/>
                    <v:path arrowok="t"/>
                  </v:shape>
                  <v:shape id="Picture 15" o:spid="_x0000_s1028" type="#_x0000_t75" style="position:absolute;left:27;top:23648;width:40389;height:21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oNXCAAAA2wAAAA8AAABkcnMvZG93bnJldi54bWxET01rwkAQvQv9D8sUejObWpQSXaXUFJTi&#10;oRoUb0N2moRkZ0N2a+K/7wqCt3m8z1msBtOIC3WusqzgNYpBEOdWV1woyA5f43cQziNrbCyTgis5&#10;WC2fRgtMtO35hy57X4gQwi5BBaX3bSKly0sy6CLbEgfu13YGfYBdIXWHfQg3jZzE8UwarDg0lNjS&#10;Z0l5vf8zClxbz3ZHmZ3kaVhT8f2W9udtqtTL8/AxB+Fp8A/x3b3RYf4Ubr+E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3qDVwgAAANsAAAAPAAAAAAAAAAAAAAAAAJ8C&#10;AABkcnMvZG93bnJldi54bWxQSwUGAAAAAAQABAD3AAAAjgMAAAAA&#10;">
                    <v:imagedata r:id="rId18" o:title="" croptop="5874f"/>
                    <v:path arrowok="t"/>
                  </v:shape>
                  <v:shape id="Picture 16" o:spid="_x0000_s1029" type="#_x0000_t75" style="position:absolute;width:40699;height:2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0RxjDAAAA2wAAAA8AAABkcnMvZG93bnJldi54bWxET01rwkAQvRf8D8sIvZRm00JFYtZQhYBC&#10;oRg99DhmxyQ0Oxt2tyb+e7dQ6G0e73PyYjK9uJLznWUFL0kKgri2uuNGwelYPi9B+ICssbdMCm7k&#10;oVjPHnLMtB35QNcqNCKGsM9QQRvCkEnp65YM+sQOxJG7WGcwROgaqR2OMdz08jVNF9Jgx7GhxYG2&#10;LdXf1Y9RsBk/3dnVlw9d7d+GQ5nap9vXTqnH+fS+AhFoCv/iP/dOx/kL+P0lHi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DRHGMMAAADbAAAADwAAAAAAAAAAAAAAAACf&#10;AgAAZHJzL2Rvd25yZXYueG1sUEsFBgAAAAAEAAQA9wAAAI8DAAAAAA==&#10;">
                    <v:imagedata r:id="rId19" o:title=""/>
                    <v:path arrowok="t"/>
                  </v:shape>
                  <w10:wrap anchorx="margin"/>
                </v:group>
              </w:pict>
            </mc:Fallback>
          </mc:AlternateContent>
        </w:r>
      </w:ins>
    </w:p>
    <w:p w:rsidR="00021808" w:rsidRDefault="00021808">
      <w:pPr>
        <w:rPr>
          <w:ins w:id="1546" w:author="Bandana Shakya" w:date="2020-06-30T15:57:00Z"/>
          <w:rFonts w:ascii="Times New Roman" w:hAnsi="Times New Roman" w:cs="Times New Roman"/>
          <w:color w:val="000000" w:themeColor="text1"/>
          <w:sz w:val="24"/>
          <w:szCs w:val="24"/>
        </w:rPr>
      </w:pPr>
    </w:p>
    <w:p w:rsidR="00021808" w:rsidRDefault="00021808">
      <w:pPr>
        <w:rPr>
          <w:ins w:id="1547" w:author="Bandana Shakya" w:date="2020-06-30T15:57:00Z"/>
          <w:rFonts w:ascii="Times New Roman" w:hAnsi="Times New Roman" w:cs="Times New Roman"/>
          <w:color w:val="000000" w:themeColor="text1"/>
          <w:sz w:val="24"/>
          <w:szCs w:val="24"/>
        </w:rPr>
      </w:pPr>
    </w:p>
    <w:p w:rsidR="00021808" w:rsidRDefault="00021808">
      <w:pPr>
        <w:rPr>
          <w:ins w:id="1548" w:author="Bandana Shakya" w:date="2020-06-30T15:57:00Z"/>
          <w:rFonts w:ascii="Times New Roman" w:hAnsi="Times New Roman" w:cs="Times New Roman"/>
          <w:color w:val="000000" w:themeColor="text1"/>
          <w:sz w:val="24"/>
          <w:szCs w:val="24"/>
        </w:rPr>
      </w:pPr>
    </w:p>
    <w:p w:rsidR="00021808" w:rsidRDefault="00021808">
      <w:pPr>
        <w:rPr>
          <w:ins w:id="1549" w:author="Bandana Shakya" w:date="2020-06-30T15:57:00Z"/>
          <w:rFonts w:ascii="Times New Roman" w:hAnsi="Times New Roman" w:cs="Times New Roman"/>
          <w:color w:val="000000" w:themeColor="text1"/>
          <w:sz w:val="24"/>
          <w:szCs w:val="24"/>
        </w:rPr>
      </w:pPr>
    </w:p>
    <w:p w:rsidR="00021808" w:rsidRDefault="00021808">
      <w:pPr>
        <w:rPr>
          <w:ins w:id="1550" w:author="Bandana Shakya" w:date="2020-06-30T15:57:00Z"/>
          <w:rFonts w:ascii="Times New Roman" w:hAnsi="Times New Roman" w:cs="Times New Roman"/>
          <w:color w:val="000000" w:themeColor="text1"/>
          <w:sz w:val="24"/>
          <w:szCs w:val="24"/>
        </w:rPr>
      </w:pPr>
    </w:p>
    <w:p w:rsidR="00021808" w:rsidRDefault="00021808">
      <w:pPr>
        <w:rPr>
          <w:ins w:id="1551" w:author="Bandana Shakya" w:date="2020-06-30T15:57:00Z"/>
          <w:rFonts w:ascii="Times New Roman" w:hAnsi="Times New Roman" w:cs="Times New Roman"/>
          <w:color w:val="000000" w:themeColor="text1"/>
          <w:sz w:val="24"/>
          <w:szCs w:val="24"/>
        </w:rPr>
      </w:pPr>
    </w:p>
    <w:p w:rsidR="00021808" w:rsidRDefault="00021808">
      <w:pPr>
        <w:rPr>
          <w:ins w:id="1552" w:author="Bandana Shakya" w:date="2020-06-30T15:57:00Z"/>
          <w:rFonts w:ascii="Times New Roman" w:hAnsi="Times New Roman" w:cs="Times New Roman"/>
          <w:color w:val="000000" w:themeColor="text1"/>
          <w:sz w:val="24"/>
          <w:szCs w:val="24"/>
        </w:rPr>
      </w:pPr>
    </w:p>
    <w:p w:rsidR="00021808" w:rsidRDefault="00021808">
      <w:pPr>
        <w:rPr>
          <w:ins w:id="1553" w:author="Bandana Shakya" w:date="2020-06-30T15:57:00Z"/>
          <w:rFonts w:ascii="Times New Roman" w:hAnsi="Times New Roman" w:cs="Times New Roman"/>
          <w:color w:val="000000" w:themeColor="text1"/>
          <w:sz w:val="24"/>
          <w:szCs w:val="24"/>
        </w:rPr>
      </w:pPr>
    </w:p>
    <w:p w:rsidR="00021808" w:rsidRDefault="00021808">
      <w:pPr>
        <w:rPr>
          <w:ins w:id="1554" w:author="Bandana Shakya" w:date="2020-06-30T15:57:00Z"/>
          <w:rFonts w:ascii="Times New Roman" w:hAnsi="Times New Roman" w:cs="Times New Roman"/>
          <w:color w:val="000000" w:themeColor="text1"/>
          <w:sz w:val="24"/>
          <w:szCs w:val="24"/>
        </w:rPr>
      </w:pPr>
    </w:p>
    <w:p w:rsidR="00021808" w:rsidRDefault="00021808">
      <w:pPr>
        <w:rPr>
          <w:ins w:id="1555" w:author="Bandana Shakya" w:date="2020-06-30T15:57:00Z"/>
          <w:rFonts w:ascii="Times New Roman" w:hAnsi="Times New Roman" w:cs="Times New Roman"/>
          <w:color w:val="000000" w:themeColor="text1"/>
          <w:sz w:val="24"/>
          <w:szCs w:val="24"/>
        </w:rPr>
      </w:pPr>
    </w:p>
    <w:p w:rsidR="00021808" w:rsidRDefault="00021808">
      <w:pPr>
        <w:rPr>
          <w:ins w:id="1556" w:author="Bandana Shakya" w:date="2020-06-30T15:57:00Z"/>
          <w:rFonts w:ascii="Times New Roman" w:hAnsi="Times New Roman" w:cs="Times New Roman"/>
          <w:color w:val="000000" w:themeColor="text1"/>
          <w:sz w:val="24"/>
          <w:szCs w:val="24"/>
        </w:rPr>
      </w:pPr>
    </w:p>
    <w:p w:rsidR="00021808" w:rsidRDefault="00021808">
      <w:pPr>
        <w:rPr>
          <w:ins w:id="1557" w:author="Bandana Shakya" w:date="2020-06-30T15:57:00Z"/>
          <w:rFonts w:ascii="Times New Roman" w:hAnsi="Times New Roman" w:cs="Times New Roman"/>
          <w:color w:val="000000" w:themeColor="text1"/>
          <w:sz w:val="24"/>
          <w:szCs w:val="24"/>
        </w:rPr>
      </w:pPr>
    </w:p>
    <w:p w:rsidR="00021808" w:rsidRDefault="00021808">
      <w:pPr>
        <w:rPr>
          <w:ins w:id="1558" w:author="Bandana Shakya" w:date="2020-06-30T15:58:00Z"/>
          <w:rFonts w:ascii="Times New Roman" w:hAnsi="Times New Roman" w:cs="Times New Roman"/>
          <w:color w:val="000000" w:themeColor="text1"/>
          <w:sz w:val="24"/>
          <w:szCs w:val="24"/>
        </w:rPr>
      </w:pPr>
    </w:p>
    <w:p w:rsidR="00021808" w:rsidRDefault="00021808">
      <w:pPr>
        <w:rPr>
          <w:ins w:id="1559" w:author="Bandana Shakya" w:date="2020-06-30T15:58:00Z"/>
          <w:rFonts w:ascii="Times New Roman" w:hAnsi="Times New Roman" w:cs="Times New Roman"/>
          <w:color w:val="000000" w:themeColor="text1"/>
          <w:sz w:val="24"/>
          <w:szCs w:val="24"/>
        </w:rPr>
      </w:pPr>
    </w:p>
    <w:p w:rsidR="00021808" w:rsidRDefault="00021808">
      <w:pPr>
        <w:rPr>
          <w:ins w:id="1560" w:author="Bandana Shakya" w:date="2020-06-30T15:58:00Z"/>
          <w:rFonts w:ascii="Times New Roman" w:hAnsi="Times New Roman" w:cs="Times New Roman"/>
          <w:color w:val="000000" w:themeColor="text1"/>
          <w:sz w:val="24"/>
          <w:szCs w:val="24"/>
        </w:rPr>
      </w:pPr>
    </w:p>
    <w:p w:rsidR="00021808" w:rsidRDefault="00021808">
      <w:pPr>
        <w:rPr>
          <w:ins w:id="1561" w:author="Bandana Shakya" w:date="2020-06-30T15:58:00Z"/>
          <w:rFonts w:ascii="Times New Roman" w:hAnsi="Times New Roman" w:cs="Times New Roman"/>
          <w:color w:val="000000" w:themeColor="text1"/>
          <w:sz w:val="24"/>
          <w:szCs w:val="24"/>
        </w:rPr>
      </w:pPr>
    </w:p>
    <w:p w:rsidR="00021808" w:rsidRDefault="00021808">
      <w:pPr>
        <w:rPr>
          <w:ins w:id="1562" w:author="Bandana Shakya" w:date="2020-06-30T15:58:00Z"/>
          <w:rFonts w:ascii="Times New Roman" w:hAnsi="Times New Roman" w:cs="Times New Roman"/>
          <w:color w:val="000000" w:themeColor="text1"/>
          <w:sz w:val="24"/>
          <w:szCs w:val="24"/>
        </w:rPr>
      </w:pPr>
    </w:p>
    <w:p w:rsidR="00021808" w:rsidRDefault="00021808">
      <w:pPr>
        <w:rPr>
          <w:ins w:id="1563" w:author="Bandana Shakya" w:date="2020-06-30T15:58:00Z"/>
          <w:rFonts w:ascii="Times New Roman" w:hAnsi="Times New Roman" w:cs="Times New Roman"/>
          <w:color w:val="000000" w:themeColor="text1"/>
          <w:sz w:val="24"/>
          <w:szCs w:val="24"/>
        </w:rPr>
      </w:pPr>
    </w:p>
    <w:p w:rsidR="00021808" w:rsidRDefault="00021808">
      <w:pPr>
        <w:rPr>
          <w:ins w:id="1564" w:author="Bandana Shakya" w:date="2020-06-30T15:58:00Z"/>
          <w:rFonts w:ascii="Times New Roman" w:hAnsi="Times New Roman" w:cs="Times New Roman"/>
          <w:color w:val="000000" w:themeColor="text1"/>
          <w:sz w:val="24"/>
          <w:szCs w:val="24"/>
        </w:rPr>
      </w:pPr>
    </w:p>
    <w:p w:rsidR="00021808" w:rsidRDefault="00021808">
      <w:pPr>
        <w:rPr>
          <w:ins w:id="1565" w:author="Bandana Shakya" w:date="2020-06-30T15:58:00Z"/>
          <w:rFonts w:ascii="Times New Roman" w:hAnsi="Times New Roman" w:cs="Times New Roman"/>
          <w:color w:val="000000" w:themeColor="text1"/>
          <w:sz w:val="24"/>
          <w:szCs w:val="24"/>
        </w:rPr>
      </w:pPr>
    </w:p>
    <w:p w:rsidR="00021808" w:rsidRDefault="00021808">
      <w:pPr>
        <w:rPr>
          <w:ins w:id="1566" w:author="Bandana Shakya" w:date="2020-06-30T15:58:00Z"/>
          <w:rFonts w:ascii="Times New Roman" w:hAnsi="Times New Roman" w:cs="Times New Roman"/>
          <w:color w:val="000000" w:themeColor="text1"/>
          <w:sz w:val="24"/>
          <w:szCs w:val="24"/>
        </w:rPr>
      </w:pPr>
    </w:p>
    <w:p w:rsidR="00021808" w:rsidRDefault="00021808">
      <w:pPr>
        <w:rPr>
          <w:ins w:id="1567" w:author="Bandana Shakya" w:date="2020-06-30T15:58:00Z"/>
          <w:rFonts w:ascii="Times New Roman" w:hAnsi="Times New Roman" w:cs="Times New Roman"/>
          <w:color w:val="000000" w:themeColor="text1"/>
          <w:sz w:val="24"/>
          <w:szCs w:val="24"/>
        </w:rPr>
      </w:pPr>
    </w:p>
    <w:p w:rsidR="00021808" w:rsidRDefault="00021808">
      <w:pPr>
        <w:rPr>
          <w:ins w:id="1568" w:author="Bandana Shakya" w:date="2020-06-30T15:58:00Z"/>
          <w:rFonts w:ascii="Times New Roman" w:hAnsi="Times New Roman" w:cs="Times New Roman"/>
          <w:color w:val="000000" w:themeColor="text1"/>
          <w:sz w:val="24"/>
          <w:szCs w:val="24"/>
        </w:rPr>
      </w:pPr>
    </w:p>
    <w:p w:rsidR="00021808" w:rsidRDefault="00021808" w:rsidP="00021808">
      <w:pPr>
        <w:rPr>
          <w:ins w:id="1569" w:author="Bandana Shakya" w:date="2020-06-30T15:58:00Z"/>
          <w:rFonts w:ascii="Times New Roman" w:hAnsi="Times New Roman" w:cs="Times New Roman"/>
          <w:color w:val="000000" w:themeColor="text1"/>
          <w:sz w:val="20"/>
          <w:szCs w:val="20"/>
        </w:rPr>
      </w:pPr>
      <w:ins w:id="1570" w:author="Bandana Shakya" w:date="2020-06-30T15:58:00Z">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7</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Performance of four prioritized services under three plausible scenario</w:t>
        </w:r>
      </w:ins>
    </w:p>
    <w:p w:rsidR="00021808" w:rsidRDefault="00021808">
      <w:pPr>
        <w:rPr>
          <w:ins w:id="1571" w:author="Bandana Shakya" w:date="2020-06-26T16:31:00Z"/>
          <w:rFonts w:ascii="Times New Roman" w:hAnsi="Times New Roman" w:cs="Times New Roman"/>
          <w:color w:val="000000" w:themeColor="text1"/>
          <w:sz w:val="24"/>
          <w:szCs w:val="24"/>
        </w:rPr>
      </w:pPr>
    </w:p>
    <w:p w:rsidR="00A57D66" w:rsidRDefault="00A57D66">
      <w:pPr>
        <w:rPr>
          <w:ins w:id="1572" w:author="Bandana Shakya" w:date="2020-06-30T15:58:00Z"/>
          <w:rFonts w:ascii="Times New Roman" w:hAnsi="Times New Roman" w:cs="Times New Roman"/>
          <w:color w:val="000000" w:themeColor="text1"/>
          <w:sz w:val="24"/>
          <w:szCs w:val="24"/>
        </w:rPr>
      </w:pPr>
      <w:ins w:id="1573" w:author="Bandana Shakya" w:date="2020-06-16T16:08:00Z">
        <w:r>
          <w:rPr>
            <w:rFonts w:ascii="Times New Roman" w:hAnsi="Times New Roman" w:cs="Times New Roman"/>
            <w:color w:val="000000" w:themeColor="text1"/>
            <w:sz w:val="24"/>
            <w:szCs w:val="24"/>
          </w:rPr>
          <w:br w:type="page"/>
        </w:r>
      </w:ins>
    </w:p>
    <w:p w:rsidR="00C80CCB" w:rsidRPr="00E636B0" w:rsidRDefault="00C80CCB" w:rsidP="00FF08A7">
      <w:pPr>
        <w:spacing w:line="480" w:lineRule="auto"/>
        <w:rPr>
          <w:rFonts w:ascii="Times New Roman" w:hAnsi="Times New Roman" w:cs="Times New Roman"/>
          <w:b/>
          <w:color w:val="000000" w:themeColor="text1"/>
          <w:sz w:val="24"/>
          <w:szCs w:val="24"/>
        </w:rPr>
      </w:pPr>
      <w:r w:rsidRPr="00E636B0">
        <w:rPr>
          <w:rFonts w:ascii="Times New Roman" w:hAnsi="Times New Roman" w:cs="Times New Roman"/>
          <w:b/>
          <w:color w:val="000000" w:themeColor="text1"/>
          <w:sz w:val="24"/>
          <w:szCs w:val="24"/>
        </w:rPr>
        <w:lastRenderedPageBreak/>
        <w:t xml:space="preserve">5. </w:t>
      </w:r>
      <w:r w:rsidR="007712BF" w:rsidRPr="00E636B0">
        <w:rPr>
          <w:rFonts w:ascii="Times New Roman" w:hAnsi="Times New Roman" w:cs="Times New Roman"/>
          <w:b/>
          <w:color w:val="000000" w:themeColor="text1"/>
          <w:sz w:val="24"/>
          <w:szCs w:val="24"/>
        </w:rPr>
        <w:t xml:space="preserve">Discussion </w:t>
      </w:r>
    </w:p>
    <w:p w:rsidR="00283C62" w:rsidRDefault="00754E08" w:rsidP="00C817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Operationalization of the ecosystem services perspective</w:t>
      </w:r>
      <w:ins w:id="1574" w:author="Bandana Shakya" w:date="2020-06-18T06:38:00Z">
        <w:r w:rsidR="00367C7E">
          <w:rPr>
            <w:rFonts w:ascii="Times New Roman" w:hAnsi="Times New Roman" w:cs="Times New Roman"/>
            <w:color w:val="000000" w:themeColor="text1"/>
            <w:sz w:val="24"/>
            <w:szCs w:val="24"/>
          </w:rPr>
          <w:t xml:space="preserve"> for PA management</w:t>
        </w:r>
      </w:ins>
      <w:r>
        <w:rPr>
          <w:rFonts w:ascii="Times New Roman" w:hAnsi="Times New Roman" w:cs="Times New Roman"/>
          <w:color w:val="000000" w:themeColor="text1"/>
          <w:sz w:val="24"/>
          <w:szCs w:val="24"/>
        </w:rPr>
        <w:t xml:space="preserve"> requires stakeholders to </w:t>
      </w:r>
      <w:r w:rsidR="00E60AF2">
        <w:rPr>
          <w:rFonts w:ascii="Times New Roman" w:hAnsi="Times New Roman" w:cs="Times New Roman"/>
          <w:color w:val="000000" w:themeColor="text1"/>
          <w:sz w:val="24"/>
          <w:szCs w:val="24"/>
        </w:rPr>
        <w:t xml:space="preserve">take into account </w:t>
      </w:r>
      <w:r w:rsidR="00916477">
        <w:rPr>
          <w:rFonts w:ascii="Times New Roman" w:hAnsi="Times New Roman" w:cs="Times New Roman"/>
          <w:color w:val="000000" w:themeColor="text1"/>
          <w:sz w:val="24"/>
          <w:szCs w:val="24"/>
        </w:rPr>
        <w:t xml:space="preserve">spatial </w:t>
      </w:r>
      <w:r w:rsidR="00025CD9">
        <w:rPr>
          <w:rFonts w:ascii="Times New Roman" w:hAnsi="Times New Roman" w:cs="Times New Roman"/>
          <w:color w:val="000000" w:themeColor="text1"/>
          <w:sz w:val="24"/>
          <w:szCs w:val="24"/>
        </w:rPr>
        <w:t xml:space="preserve">aspect of </w:t>
      </w:r>
      <w:r w:rsidR="00916477">
        <w:rPr>
          <w:rFonts w:ascii="Times New Roman" w:hAnsi="Times New Roman" w:cs="Times New Roman"/>
          <w:color w:val="000000" w:themeColor="text1"/>
          <w:sz w:val="24"/>
          <w:szCs w:val="24"/>
        </w:rPr>
        <w:t>service supply and demand</w:t>
      </w:r>
      <w:r w:rsidR="00025CD9">
        <w:rPr>
          <w:rFonts w:ascii="Times New Roman" w:hAnsi="Times New Roman" w:cs="Times New Roman"/>
          <w:color w:val="000000" w:themeColor="text1"/>
          <w:sz w:val="24"/>
          <w:szCs w:val="24"/>
        </w:rPr>
        <w:t xml:space="preserve"> </w:t>
      </w:r>
      <w:r w:rsidR="00025CD9">
        <w:rPr>
          <w:rFonts w:ascii="Times New Roman" w:hAnsi="Times New Roman" w:cs="Times New Roman"/>
          <w:color w:val="000000" w:themeColor="text1"/>
          <w:sz w:val="24"/>
          <w:szCs w:val="24"/>
        </w:rPr>
        <w:fldChar w:fldCharType="begin" w:fldLock="1"/>
      </w:r>
      <w:r w:rsidR="00924772">
        <w:rPr>
          <w:rFonts w:ascii="Times New Roman" w:hAnsi="Times New Roman" w:cs="Times New Roman"/>
          <w:color w:val="000000" w:themeColor="text1"/>
          <w:sz w:val="24"/>
          <w:szCs w:val="24"/>
        </w:rPr>
        <w:instrText>ADDIN CSL_CITATION {"citationItems":[{"id":"ITEM-1","itemData":{"DOI":"10.1016/j.ecoser.2014.11.005","author":[{"dropping-particle":"","family":"Dirk","given":"Vrebos","non-dropping-particle":"","parse-names":false,"suffix":""},{"dropping-particle":"","family":"Jan","given":"Staes","non-dropping-particle":"","parse-names":false,"suffix":""},{"dropping-particle":"","family":"Tom","given":"Vandenbroucke","non-dropping-particle":"","parse-names":false,"suffix":""},{"dropping-particle":"","family":"Tom","given":"D Haeyer","non-dropping-particle":"","parse-names":false,"suffix":""},{"dropping-particle":"","family":"Robyn","given":"Johnston","non-dropping-particle":"","parse-names":false,"suffix":""},{"dropping-particle":"","family":"Moses","given":"Muhumuza","non-dropping-particle":"","parse-names":false,"suffix":""},{"dropping-particle":"","family":"Clovis","given":"Kasabeke","non-dropping-particle":"","parse-names":false,"suffix":""}],"container-title":"Ecosystem Services","id":"ITEM-1","issued":{"date-parts":[["2015"]]},"page":"28-40","title":"Reference : Mapping ecosystem service flows with land cover scoring maps for data-scarce regions .","type":"article-journal","volume":"13"},"uris":["http://www.mendeley.com/documents/?uuid=1f6f3d60-46f2-444f-b29b-2be8d4abb87f"]}],"mendeley":{"formattedCitation":"(Dirk et al., 2015)","plainTextFormattedCitation":"(Dirk et al., 2015)","previouslyFormattedCitation":"(Dirk et al., 2015)"},"properties":{"noteIndex":0},"schema":"https://github.com/citation-style-language/schema/raw/master/csl-citation.json"}</w:instrText>
      </w:r>
      <w:r w:rsidR="00025CD9">
        <w:rPr>
          <w:rFonts w:ascii="Times New Roman" w:hAnsi="Times New Roman" w:cs="Times New Roman"/>
          <w:color w:val="000000" w:themeColor="text1"/>
          <w:sz w:val="24"/>
          <w:szCs w:val="24"/>
        </w:rPr>
        <w:fldChar w:fldCharType="separate"/>
      </w:r>
      <w:r w:rsidR="00025CD9" w:rsidRPr="00025CD9">
        <w:rPr>
          <w:rFonts w:ascii="Times New Roman" w:hAnsi="Times New Roman" w:cs="Times New Roman"/>
          <w:noProof/>
          <w:color w:val="000000" w:themeColor="text1"/>
          <w:sz w:val="24"/>
          <w:szCs w:val="24"/>
        </w:rPr>
        <w:t>(Dirk et al., 2015)</w:t>
      </w:r>
      <w:r w:rsidR="00025CD9">
        <w:rPr>
          <w:rFonts w:ascii="Times New Roman" w:hAnsi="Times New Roman" w:cs="Times New Roman"/>
          <w:color w:val="000000" w:themeColor="text1"/>
          <w:sz w:val="24"/>
          <w:szCs w:val="24"/>
        </w:rPr>
        <w:fldChar w:fldCharType="end"/>
      </w:r>
      <w:ins w:id="1575" w:author="Bandana Shakya" w:date="2020-06-18T06:38:00Z">
        <w:r w:rsidR="00367C7E">
          <w:rPr>
            <w:rFonts w:ascii="Times New Roman" w:hAnsi="Times New Roman" w:cs="Times New Roman"/>
            <w:color w:val="000000" w:themeColor="text1"/>
            <w:sz w:val="24"/>
            <w:szCs w:val="24"/>
          </w:rPr>
          <w:t>, and understand</w:t>
        </w:r>
      </w:ins>
      <w:ins w:id="1576" w:author="Bandana Shakya" w:date="2020-06-30T09:06:00Z">
        <w:r w:rsidR="00835138">
          <w:rPr>
            <w:rFonts w:ascii="Times New Roman" w:hAnsi="Times New Roman" w:cs="Times New Roman"/>
            <w:color w:val="000000" w:themeColor="text1"/>
            <w:sz w:val="24"/>
            <w:szCs w:val="24"/>
          </w:rPr>
          <w:t xml:space="preserve"> </w:t>
        </w:r>
      </w:ins>
      <w:ins w:id="1577" w:author="Bandana Shakya" w:date="2020-06-18T06:38:00Z">
        <w:r w:rsidR="00367C7E">
          <w:rPr>
            <w:rFonts w:ascii="Times New Roman" w:hAnsi="Times New Roman" w:cs="Times New Roman"/>
            <w:color w:val="000000" w:themeColor="text1"/>
            <w:sz w:val="24"/>
            <w:szCs w:val="24"/>
          </w:rPr>
          <w:t>trade offs among the services</w:t>
        </w:r>
      </w:ins>
      <w:ins w:id="1578" w:author="Bandana Shakya" w:date="2020-06-30T09:06:00Z">
        <w:r w:rsidR="00835138">
          <w:rPr>
            <w:rFonts w:ascii="Times New Roman" w:hAnsi="Times New Roman" w:cs="Times New Roman"/>
            <w:color w:val="000000" w:themeColor="text1"/>
            <w:sz w:val="24"/>
            <w:szCs w:val="24"/>
          </w:rPr>
          <w:t xml:space="preserve"> </w:t>
        </w:r>
      </w:ins>
      <w:ins w:id="1579" w:author="Bandana Shakya" w:date="2020-06-18T06:43:00Z">
        <w:r w:rsidR="00E917BC">
          <w:rPr>
            <w:rFonts w:ascii="Times New Roman" w:hAnsi="Times New Roman" w:cs="Times New Roman"/>
            <w:color w:val="000000" w:themeColor="text1"/>
            <w:sz w:val="24"/>
            <w:szCs w:val="24"/>
          </w:rPr>
          <w:fldChar w:fldCharType="begin" w:fldLock="1"/>
        </w:r>
      </w:ins>
      <w:r w:rsidR="00123860">
        <w:rPr>
          <w:rFonts w:ascii="Times New Roman" w:hAnsi="Times New Roman" w:cs="Times New Roman"/>
          <w:color w:val="000000" w:themeColor="text1"/>
          <w:sz w:val="24"/>
          <w:szCs w:val="24"/>
        </w:rPr>
        <w:instrText>ADDIN CSL_CITATION {"citationItems":[{"id":"ITEM-1","itemData":{"DOI":"https://doi.org/10.1016/j.ecoser.2017.10.011","ISSN":"2212-0416","abstract":"Spatial planning has to deal with trade-offs between various stakeholders’ wishes and needs as part of planning and management of landscapes, natural resources and/or biodiversity. To make ecosystem services (ES) trade-off research more relevant for spatial planning, we propose an analytical framework, which puts stakeholders, their land-use/management choices, their impact on ES and responses at the centre. Based on 24 cases from around the world, we used this framing to analyse the appearance and diversity of real-world ES trade-offs. They cover a wide range of trade-offs related to ecosystem use, including: land-use change, management regimes, technical versus nature-based solutions, natural resource use, and management of species. The ES trade-offs studied featured a complexity that was far greater than what is often described in the ES literature. Influential users and context setters are at the core of the trade-off decision-making, but most of the impact is felt by non-influential users. Provisioning and cultural ES were the most targeted in the studied trade-offs, but regulating ES were the most impacted. Stakeholders’ characteristics, such as influence, impact faced, and concerns can partially explain their position and response in relation to trade-offs. Based on the research findings, we formulate recommendations for spatial planning.","author":[{"dropping-particle":"","family":"Turkelboom","given":"Francis","non-dropping-particle":"","parse-names":false,"suffix":""},{"dropping-particle":"","family":"Leone","given":"Michael","non-dropping-particle":"","parse-names":false,"suffix":""},{"dropping-particle":"","family":"Jacobs","given":"Sander","non-dropping-particle":"","parse-names":false,"suffix":""},{"dropping-particle":"","family":"Kelemen","given":"Eszter","non-dropping-particle":"","parse-names":false,"suffix":""},{"dropping-particle":"","family":"García-Llorente","given":"Marina","non-dropping-particle":"","parse-names":false,"suffix":""},{"dropping-particle":"","family":"Baró","given":"Francesc","non-dropping-particle":"","parse-names":false,"suffix":""},{"dropping-particle":"","family":"Termansen","given":"Mette","non-dropping-particle":"","parse-names":false,"suffix":""},{"dropping-particle":"","family":"Barton","given":"David N","non-dropping-particle":"","parse-names":false,"suffix":""},{"dropping-particle":"","family":"Berry","given":"Pam","non-dropping-particle":"","parse-names":false,"suffix":""},{"dropping-particle":"","family":"Stange","given":"Erik","non-dropping-particle":"","parse-names":false,"suffix":""},{"dropping-particle":"","family":"Thoonen","given":"Marijke","non-dropping-particle":"","parse-names":false,"suffix":""},{"dropping-particle":"","family":"Kalóczkai","given":"Ágnes","non-dropping-particle":"","parse-names":false,"suffix":""},{"dropping-particle":"","family":"Vadineanu","given":"Angheluta","non-dropping-particle":"","parse-names":false,"suffix":""},{"dropping-particle":"","family":"Castro","given":"Antonio J","non-dropping-particle":"","parse-names":false,"suffix":""},{"dropping-particle":"","family":"Czúcz","given":"Bálint","non-dropping-particle":"","parse-names":false,"suffix":""},{"dropping-particle":"","family":"Röckmann","given":"Christine","non-dropping-particle":"","parse-names":false,"suffix":""},{"dropping-particle":"","family":"Wurbs","given":"Daniel","non-dropping-particle":"","parse-names":false,"suffix":""},{"dropping-particle":"","family":"Odee","given":"David","non-dropping-particle":"","parse-names":false,"suffix":""},{"dropping-particle":"","family":"Preda","given":"Elena","non-dropping-particle":"","parse-names":false,"suffix":""},{"dropping-particle":"","family":"Gómez-Baggethun","given":"Erik","non-dropping-particle":"","parse-names":false,"suffix":""},{"dropping-particle":"","family":"Rusch","given":"Graciela M","non-dropping-particle":"","parse-names":false,"suffix":""},{"dropping-particle":"","family":"Pastur","given":"Guillermo Martínez","non-dropping-particle":"","parse-names":false,"suffix":""},{"dropping-particle":"","family":"Palomo","given":"Ignacio","non-dropping-particle":"","parse-names":false,"suffix":""},{"dropping-particle":"","family":"Dick","given":"Jan","non-dropping-particle":"","parse-names":false,"suffix":""},{"dropping-particle":"","family":"Casaer","given":"Jim","non-dropping-particle":"","parse-names":false,"suffix":""},{"dropping-particle":"","family":"Dijk","given":"Jiska","non-dropping-particle":"van","parse-names":false,"suffix":""},{"dropping-particle":"","family":"Priess","given":"Joerg A","non-dropping-particle":"","parse-names":false,"suffix":""},{"dropping-particle":"","family":"Langemeyer","given":"Johannes","non-dropping-particle":"","parse-names":false,"suffix":""},{"dropping-particle":"","family":"Mustajoki","given":"Jyri","non-dropping-particle":"","parse-names":false,"suffix":""},{"dropping-particle":"","family":"Kopperoinen","given":"Leena","non-dropping-particle":"","parse-names":false,"suffix":""},{"dropping-particle":"","family":"Baptist","given":"Martin J","non-dropping-particle":"","parse-names":false,"suffix":""},{"dropping-particle":"","family":"Peri","given":"Pablo Luis","non-dropping-particle":"","parse-names":false,"suffix":""},{"dropping-particle":"","family":"Mukhopadhyay","given":"Raktima","non-dropping-particle":"","parse-names":false,"suffix":""},{"dropping-particle":"","family":"Aszalós","given":"Réka","non-dropping-particle":"","parse-names":false,"suffix":""},{"dropping-particle":"","family":"Roy","given":"S B","non-dropping-particle":"","parse-names":false,"suffix":""},{"dropping-particle":"","family":"Luque","given":"Sandra","non-dropping-particle":"","parse-names":false,"suffix":""},{"dropping-particle":"","family":"Rusch","given":"Verónica","non-dropping-particle":"","parse-names":false,"suffix":""}],"container-title":"Ecosystem Services","id":"ITEM-1","issued":{"date-parts":[["2018"]]},"page":"566-578","title":"When we cannot have it all: Ecosystem services trade-offs in the context of spatial planning","type":"article-journal","volume":"29"},"uris":["http://www.mendeley.com/documents/?uuid=57a8aee8-7b1f-43c1-8ee6-8690cbb6478c"]}],"mendeley":{"formattedCitation":"(Turkelboom et al., 2018)","plainTextFormattedCitation":"(Turkelboom et al., 2018)","previouslyFormattedCitation":"(Turkelboom et al., 2018)"},"properties":{"noteIndex":0},"schema":"https://github.com/citation-style-language/schema/raw/master/csl-citation.json"}</w:instrText>
      </w:r>
      <w:r w:rsidR="00E917BC">
        <w:rPr>
          <w:rFonts w:ascii="Times New Roman" w:hAnsi="Times New Roman" w:cs="Times New Roman"/>
          <w:color w:val="000000" w:themeColor="text1"/>
          <w:sz w:val="24"/>
          <w:szCs w:val="24"/>
        </w:rPr>
        <w:fldChar w:fldCharType="separate"/>
      </w:r>
      <w:r w:rsidR="00E917BC" w:rsidRPr="00E917BC">
        <w:rPr>
          <w:rFonts w:ascii="Times New Roman" w:hAnsi="Times New Roman" w:cs="Times New Roman"/>
          <w:noProof/>
          <w:color w:val="000000" w:themeColor="text1"/>
          <w:sz w:val="24"/>
          <w:szCs w:val="24"/>
        </w:rPr>
        <w:t>(Turkelboom et al., 2018)</w:t>
      </w:r>
      <w:ins w:id="1580" w:author="Bandana Shakya" w:date="2020-06-18T06:43:00Z">
        <w:r w:rsidR="00E917BC">
          <w:rPr>
            <w:rFonts w:ascii="Times New Roman" w:hAnsi="Times New Roman" w:cs="Times New Roman"/>
            <w:color w:val="000000" w:themeColor="text1"/>
            <w:sz w:val="24"/>
            <w:szCs w:val="24"/>
          </w:rPr>
          <w:fldChar w:fldCharType="end"/>
        </w:r>
      </w:ins>
      <w:r w:rsidR="005F1C85">
        <w:rPr>
          <w:rFonts w:ascii="Times New Roman" w:hAnsi="Times New Roman" w:cs="Times New Roman"/>
          <w:color w:val="000000" w:themeColor="text1"/>
          <w:sz w:val="24"/>
          <w:szCs w:val="24"/>
        </w:rPr>
        <w:t>. IPBES (2019) highli</w:t>
      </w:r>
      <w:r w:rsidR="00C32397">
        <w:rPr>
          <w:rFonts w:ascii="Times New Roman" w:hAnsi="Times New Roman" w:cs="Times New Roman"/>
          <w:color w:val="000000" w:themeColor="text1"/>
          <w:sz w:val="24"/>
          <w:szCs w:val="24"/>
        </w:rPr>
        <w:t>ght importance of environmental interactions</w:t>
      </w:r>
      <w:ins w:id="1581" w:author="Bandana Shakya" w:date="2020-06-30T09:08:00Z">
        <w:r w:rsidR="005920D7">
          <w:rPr>
            <w:rFonts w:ascii="Times New Roman" w:hAnsi="Times New Roman" w:cs="Times New Roman"/>
            <w:color w:val="000000" w:themeColor="text1"/>
            <w:sz w:val="24"/>
            <w:szCs w:val="24"/>
          </w:rPr>
          <w:t xml:space="preserve"> and their economics </w:t>
        </w:r>
      </w:ins>
      <w:del w:id="1582" w:author="Bandana Shakya" w:date="2020-06-30T09:08:00Z">
        <w:r w:rsidR="00C32397" w:rsidDel="005920D7">
          <w:rPr>
            <w:rFonts w:ascii="Times New Roman" w:hAnsi="Times New Roman" w:cs="Times New Roman"/>
            <w:color w:val="000000" w:themeColor="text1"/>
            <w:sz w:val="24"/>
            <w:szCs w:val="24"/>
          </w:rPr>
          <w:delText xml:space="preserve"> </w:delText>
        </w:r>
      </w:del>
      <w:r w:rsidR="00C32397">
        <w:rPr>
          <w:rFonts w:ascii="Times New Roman" w:hAnsi="Times New Roman" w:cs="Times New Roman"/>
          <w:color w:val="000000" w:themeColor="text1"/>
          <w:sz w:val="24"/>
          <w:szCs w:val="24"/>
        </w:rPr>
        <w:t>over distances</w:t>
      </w:r>
      <w:ins w:id="1583" w:author="Bandana Shakya" w:date="2020-06-30T09:08:00Z">
        <w:r w:rsidR="005920D7">
          <w:rPr>
            <w:rFonts w:ascii="Times New Roman" w:hAnsi="Times New Roman" w:cs="Times New Roman"/>
            <w:color w:val="000000" w:themeColor="text1"/>
            <w:sz w:val="24"/>
            <w:szCs w:val="24"/>
          </w:rPr>
          <w:t xml:space="preserve"> </w:t>
        </w:r>
      </w:ins>
      <w:del w:id="1584" w:author="Bandana Shakya" w:date="2020-06-30T09:07:00Z">
        <w:r w:rsidR="00C32397" w:rsidDel="00183DDC">
          <w:rPr>
            <w:rFonts w:ascii="Times New Roman" w:hAnsi="Times New Roman" w:cs="Times New Roman"/>
            <w:color w:val="000000" w:themeColor="text1"/>
            <w:sz w:val="24"/>
            <w:szCs w:val="24"/>
          </w:rPr>
          <w:delText xml:space="preserve"> including </w:delText>
        </w:r>
        <w:r w:rsidR="00C32397" w:rsidDel="005920D7">
          <w:rPr>
            <w:rFonts w:ascii="Times New Roman" w:hAnsi="Times New Roman" w:cs="Times New Roman"/>
            <w:color w:val="000000" w:themeColor="text1"/>
            <w:sz w:val="24"/>
            <w:szCs w:val="24"/>
          </w:rPr>
          <w:delText xml:space="preserve">international </w:delText>
        </w:r>
        <w:r w:rsidR="004A6E7C" w:rsidDel="005920D7">
          <w:rPr>
            <w:rFonts w:ascii="Times New Roman" w:hAnsi="Times New Roman" w:cs="Times New Roman"/>
            <w:color w:val="000000" w:themeColor="text1"/>
            <w:sz w:val="24"/>
            <w:szCs w:val="24"/>
          </w:rPr>
          <w:delText>ecosystem services oriented economics</w:delText>
        </w:r>
      </w:del>
      <w:del w:id="1585" w:author="Bandana Shakya" w:date="2020-06-30T09:09:00Z">
        <w:r w:rsidR="004A6E7C" w:rsidDel="004123FF">
          <w:rPr>
            <w:rFonts w:ascii="Times New Roman" w:hAnsi="Times New Roman" w:cs="Times New Roman"/>
            <w:color w:val="000000" w:themeColor="text1"/>
            <w:sz w:val="24"/>
            <w:szCs w:val="24"/>
          </w:rPr>
          <w:delText xml:space="preserve"> </w:delText>
        </w:r>
      </w:del>
      <w:r w:rsidR="004A6E7C">
        <w:rPr>
          <w:rFonts w:ascii="Times New Roman" w:hAnsi="Times New Roman" w:cs="Times New Roman"/>
          <w:color w:val="000000" w:themeColor="text1"/>
          <w:sz w:val="24"/>
          <w:szCs w:val="24"/>
        </w:rPr>
        <w:t xml:space="preserve">for sustainable development. </w:t>
      </w:r>
      <w:r w:rsidR="008320A2">
        <w:rPr>
          <w:rFonts w:ascii="Times New Roman" w:hAnsi="Times New Roman" w:cs="Times New Roman"/>
          <w:color w:val="000000" w:themeColor="text1"/>
          <w:sz w:val="24"/>
          <w:szCs w:val="24"/>
        </w:rPr>
        <w:t>While t</w:t>
      </w:r>
      <w:r w:rsidR="004A6E7C">
        <w:rPr>
          <w:rFonts w:ascii="Times New Roman" w:hAnsi="Times New Roman" w:cs="Times New Roman"/>
          <w:color w:val="000000" w:themeColor="text1"/>
          <w:sz w:val="24"/>
          <w:szCs w:val="24"/>
        </w:rPr>
        <w:t xml:space="preserve">he </w:t>
      </w:r>
      <w:r w:rsidR="00E52AA8">
        <w:rPr>
          <w:rFonts w:ascii="Times New Roman" w:hAnsi="Times New Roman" w:cs="Times New Roman"/>
          <w:color w:val="000000" w:themeColor="text1"/>
          <w:sz w:val="24"/>
          <w:szCs w:val="24"/>
        </w:rPr>
        <w:t>p</w:t>
      </w:r>
      <w:r w:rsidR="00C07617">
        <w:rPr>
          <w:rFonts w:ascii="Times New Roman" w:hAnsi="Times New Roman" w:cs="Times New Roman"/>
          <w:color w:val="000000" w:themeColor="text1"/>
          <w:sz w:val="24"/>
          <w:szCs w:val="24"/>
        </w:rPr>
        <w:t xml:space="preserve">articipatory mapping </w:t>
      </w:r>
      <w:del w:id="1586" w:author="Bandana Shakya" w:date="2020-06-30T09:10:00Z">
        <w:r w:rsidR="00C07617" w:rsidDel="00BB150B">
          <w:rPr>
            <w:rFonts w:ascii="Times New Roman" w:hAnsi="Times New Roman" w:cs="Times New Roman"/>
            <w:color w:val="000000" w:themeColor="text1"/>
            <w:sz w:val="24"/>
            <w:szCs w:val="24"/>
          </w:rPr>
          <w:delText xml:space="preserve">exercise </w:delText>
        </w:r>
        <w:r w:rsidR="00E96857" w:rsidDel="00BB150B">
          <w:rPr>
            <w:rFonts w:ascii="Times New Roman" w:hAnsi="Times New Roman" w:cs="Times New Roman"/>
            <w:color w:val="000000" w:themeColor="text1"/>
            <w:sz w:val="24"/>
            <w:szCs w:val="24"/>
          </w:rPr>
          <w:delText xml:space="preserve">clearly </w:delText>
        </w:r>
      </w:del>
      <w:r w:rsidR="00E96857">
        <w:rPr>
          <w:rFonts w:ascii="Times New Roman" w:hAnsi="Times New Roman" w:cs="Times New Roman"/>
          <w:color w:val="000000" w:themeColor="text1"/>
          <w:sz w:val="24"/>
          <w:szCs w:val="24"/>
        </w:rPr>
        <w:t xml:space="preserve">outlined </w:t>
      </w:r>
      <w:ins w:id="1587" w:author="Bandana Shakya" w:date="2020-06-30T09:10:00Z">
        <w:r w:rsidR="00BB150B">
          <w:rPr>
            <w:rFonts w:ascii="Times New Roman" w:hAnsi="Times New Roman" w:cs="Times New Roman"/>
            <w:color w:val="000000" w:themeColor="text1"/>
            <w:sz w:val="24"/>
            <w:szCs w:val="24"/>
          </w:rPr>
          <w:t xml:space="preserve">the extent of </w:t>
        </w:r>
      </w:ins>
      <w:del w:id="1588" w:author="Bandana Shakya" w:date="2020-06-30T09:10:00Z">
        <w:r w:rsidR="00E96857" w:rsidDel="00BB150B">
          <w:rPr>
            <w:rFonts w:ascii="Times New Roman" w:hAnsi="Times New Roman" w:cs="Times New Roman"/>
            <w:color w:val="000000" w:themeColor="text1"/>
            <w:sz w:val="24"/>
            <w:szCs w:val="24"/>
          </w:rPr>
          <w:delText xml:space="preserve">what </w:delText>
        </w:r>
      </w:del>
      <w:r w:rsidR="00E96857">
        <w:rPr>
          <w:rFonts w:ascii="Times New Roman" w:hAnsi="Times New Roman" w:cs="Times New Roman"/>
          <w:color w:val="000000" w:themeColor="text1"/>
          <w:sz w:val="24"/>
          <w:szCs w:val="24"/>
        </w:rPr>
        <w:t xml:space="preserve">ecosystem services </w:t>
      </w:r>
      <w:ins w:id="1589" w:author="Bandana Shakya" w:date="2020-06-30T15:59:00Z">
        <w:r w:rsidR="00E942F9">
          <w:rPr>
            <w:rFonts w:ascii="Times New Roman" w:hAnsi="Times New Roman" w:cs="Times New Roman"/>
            <w:color w:val="000000" w:themeColor="text1"/>
            <w:sz w:val="24"/>
            <w:szCs w:val="24"/>
          </w:rPr>
          <w:t xml:space="preserve">from </w:t>
        </w:r>
      </w:ins>
      <w:del w:id="1590" w:author="Bandana Shakya" w:date="2020-06-30T09:10:00Z">
        <w:r w:rsidR="009C01AE" w:rsidDel="00BB150B">
          <w:rPr>
            <w:rFonts w:ascii="Times New Roman" w:hAnsi="Times New Roman" w:cs="Times New Roman"/>
            <w:color w:val="000000" w:themeColor="text1"/>
            <w:sz w:val="24"/>
            <w:szCs w:val="24"/>
          </w:rPr>
          <w:delText xml:space="preserve">the </w:delText>
        </w:r>
      </w:del>
      <w:r w:rsidR="00E96857">
        <w:rPr>
          <w:rFonts w:ascii="Times New Roman" w:hAnsi="Times New Roman" w:cs="Times New Roman"/>
          <w:color w:val="000000" w:themeColor="text1"/>
          <w:sz w:val="24"/>
          <w:szCs w:val="24"/>
        </w:rPr>
        <w:t xml:space="preserve">PAs </w:t>
      </w:r>
      <w:ins w:id="1591" w:author="Bandana Shakya" w:date="2020-06-30T09:11:00Z">
        <w:r w:rsidR="00BB150B">
          <w:rPr>
            <w:rFonts w:ascii="Times New Roman" w:hAnsi="Times New Roman" w:cs="Times New Roman"/>
            <w:color w:val="000000" w:themeColor="text1"/>
            <w:sz w:val="24"/>
            <w:szCs w:val="24"/>
          </w:rPr>
          <w:t>in the landscape</w:t>
        </w:r>
      </w:ins>
      <w:ins w:id="1592" w:author="Bandana Shakya" w:date="2020-06-30T15:59:00Z">
        <w:r w:rsidR="008B3D7D">
          <w:rPr>
            <w:rFonts w:ascii="Times New Roman" w:hAnsi="Times New Roman" w:cs="Times New Roman"/>
            <w:color w:val="000000" w:themeColor="text1"/>
            <w:sz w:val="24"/>
            <w:szCs w:val="24"/>
          </w:rPr>
          <w:t xml:space="preserve">, </w:t>
        </w:r>
      </w:ins>
      <w:del w:id="1593" w:author="Bandana Shakya" w:date="2020-06-30T09:10:00Z">
        <w:r w:rsidR="00E96857" w:rsidDel="00BB150B">
          <w:rPr>
            <w:rFonts w:ascii="Times New Roman" w:hAnsi="Times New Roman" w:cs="Times New Roman"/>
            <w:color w:val="000000" w:themeColor="text1"/>
            <w:sz w:val="24"/>
            <w:szCs w:val="24"/>
          </w:rPr>
          <w:delText xml:space="preserve">were able to </w:delText>
        </w:r>
      </w:del>
      <w:del w:id="1594" w:author="Bandana Shakya" w:date="2020-06-30T15:59:00Z">
        <w:r w:rsidR="00E96857" w:rsidDel="008B3D7D">
          <w:rPr>
            <w:rFonts w:ascii="Times New Roman" w:hAnsi="Times New Roman" w:cs="Times New Roman"/>
            <w:color w:val="000000" w:themeColor="text1"/>
            <w:sz w:val="24"/>
            <w:szCs w:val="24"/>
          </w:rPr>
          <w:delText>provide</w:delText>
        </w:r>
        <w:r w:rsidR="004305C6" w:rsidDel="008B3D7D">
          <w:rPr>
            <w:rFonts w:ascii="Times New Roman" w:hAnsi="Times New Roman" w:cs="Times New Roman"/>
            <w:color w:val="000000" w:themeColor="text1"/>
            <w:sz w:val="24"/>
            <w:szCs w:val="24"/>
          </w:rPr>
          <w:delText xml:space="preserve">, </w:delText>
        </w:r>
      </w:del>
      <w:r w:rsidR="004305C6">
        <w:rPr>
          <w:rFonts w:ascii="Times New Roman" w:hAnsi="Times New Roman" w:cs="Times New Roman"/>
          <w:color w:val="000000" w:themeColor="text1"/>
          <w:sz w:val="24"/>
          <w:szCs w:val="24"/>
        </w:rPr>
        <w:t xml:space="preserve">it also helped </w:t>
      </w:r>
      <w:r w:rsidR="00427C6E">
        <w:rPr>
          <w:rFonts w:ascii="Times New Roman" w:hAnsi="Times New Roman" w:cs="Times New Roman"/>
          <w:color w:val="000000" w:themeColor="text1"/>
          <w:sz w:val="24"/>
          <w:szCs w:val="24"/>
        </w:rPr>
        <w:t xml:space="preserve">participants realize the </w:t>
      </w:r>
      <w:ins w:id="1595" w:author="Bandana Shakya" w:date="2020-06-18T06:46:00Z">
        <w:r w:rsidR="00542007">
          <w:rPr>
            <w:rFonts w:ascii="Times New Roman" w:hAnsi="Times New Roman" w:cs="Times New Roman"/>
            <w:color w:val="000000" w:themeColor="text1"/>
            <w:sz w:val="24"/>
            <w:szCs w:val="24"/>
          </w:rPr>
          <w:t xml:space="preserve">importance of </w:t>
        </w:r>
      </w:ins>
      <w:r w:rsidR="001D5817">
        <w:rPr>
          <w:rFonts w:ascii="Times New Roman" w:hAnsi="Times New Roman" w:cs="Times New Roman"/>
          <w:color w:val="000000" w:themeColor="text1"/>
          <w:sz w:val="24"/>
          <w:szCs w:val="24"/>
        </w:rPr>
        <w:t>interregional flow of services</w:t>
      </w:r>
      <w:r w:rsidR="00123860">
        <w:rPr>
          <w:rFonts w:ascii="Times New Roman" w:hAnsi="Times New Roman" w:cs="Times New Roman"/>
          <w:color w:val="000000" w:themeColor="text1"/>
          <w:sz w:val="24"/>
          <w:szCs w:val="24"/>
        </w:rPr>
        <w:t xml:space="preserve"> (</w:t>
      </w:r>
      <w:ins w:id="1596" w:author="Bandana Shakya" w:date="2020-06-18T06:48:00Z">
        <w:r w:rsidR="00123860">
          <w:rPr>
            <w:rFonts w:ascii="Times New Roman" w:hAnsi="Times New Roman" w:cs="Times New Roman"/>
            <w:color w:val="000000" w:themeColor="text1"/>
            <w:sz w:val="24"/>
            <w:szCs w:val="24"/>
          </w:rPr>
          <w:fldChar w:fldCharType="begin" w:fldLock="1"/>
        </w:r>
      </w:ins>
      <w:r w:rsidR="00DE24EB">
        <w:rPr>
          <w:rFonts w:ascii="Times New Roman" w:hAnsi="Times New Roman" w:cs="Times New Roman"/>
          <w:color w:val="000000" w:themeColor="text1"/>
          <w:sz w:val="24"/>
          <w:szCs w:val="24"/>
        </w:rPr>
        <w:instrText>ADDIN CSL_CITATION {"citationItems":[{"id":"ITEM-1","itemData":{"DOI":"10.1007/s13280-019-01261-3","abstract":"Ecosystem service assessments rarely consider flows between distant regions. Hence, telecoupling effects such as conservation burdens in distant ecosystems are ignored. We identified service-providing species for two cultural ecosystem services (existence and bequest, and birdwatching) and two receiving, i.e. benefitting, regions (Germany, the Netherlands). We delineated and analysed sending, i.e. service-providing, regions on a global scale. The proportion of service-providing species with distant habitats was higher for birdwatching (Germany: 58.6%, Netherlands: 59.4%), than for existence and bequest (Germany: 49.3%, Netherlands: 57.1%). Hotspots of sending regions were predominantly situated in tropical and subtropical grasslands, savannas and shrublands and were significantly more threatened and poorer than the global mean. Hotspot protection levels for flows to Germany were higher than the global mean, and lower for the Dutch hotspots. Our findings increase understanding on how distant regions underpin ecosystem services and necessitate interregional assessment as well as conservation efforts. © 2019, Royal Swedish Academy of Sciences.","author":[{"dropping-particle":"","family":"Schröter","given":"M","non-dropping-particle":"","parse-names":false,"suffix":""},{"dropping-particle":"","family":"Kraemer","given":"R","non-dropping-particle":"","parse-names":false,"suffix":""},{"dropping-particle":"","family":"Remme","given":"R P","non-dropping-particle":"","parse-names":false,"suffix":""},{"dropping-particle":"","family":"Oudenhoven","given":"A P E","non-dropping-particle":"van","parse-names":false,"suffix":""}],"container-title":"Ambio","id":"ITEM-1","issued":{"date-parts":[["2019"]]},"note":"Export Date: 3 February 2020","title":"Distant regions underpin interregional flows of cultural ecosystem services provided by birds and mammals","type":"article-journal"},"uris":["http://www.mendeley.com/documents/?uuid=252fdcfb-1830-4c86-bec4-7e5b0a25242e"]}],"mendeley":{"formattedCitation":"(M Schröter, Kraemer, Remme, &amp; van Oudenhoven, 2019)","manualFormatting":"Schröter et al., 2019)","plainTextFormattedCitation":"(M Schröter, Kraemer, Remme, &amp; van Oudenhoven, 2019)","previouslyFormattedCitation":"(M Schröter, Kraemer, Remme, &amp; van Oudenhoven, 2019)"},"properties":{"noteIndex":0},"schema":"https://github.com/citation-style-language/schema/raw/master/csl-citation.json"}</w:instrText>
      </w:r>
      <w:r w:rsidR="00123860">
        <w:rPr>
          <w:rFonts w:ascii="Times New Roman" w:hAnsi="Times New Roman" w:cs="Times New Roman"/>
          <w:color w:val="000000" w:themeColor="text1"/>
          <w:sz w:val="24"/>
          <w:szCs w:val="24"/>
        </w:rPr>
        <w:fldChar w:fldCharType="separate"/>
      </w:r>
      <w:r w:rsidR="00123860" w:rsidRPr="00123860">
        <w:rPr>
          <w:rFonts w:ascii="Times New Roman" w:hAnsi="Times New Roman" w:cs="Times New Roman"/>
          <w:noProof/>
          <w:color w:val="000000" w:themeColor="text1"/>
          <w:sz w:val="24"/>
          <w:szCs w:val="24"/>
        </w:rPr>
        <w:t>Schröter</w:t>
      </w:r>
      <w:r w:rsidR="00123860">
        <w:rPr>
          <w:rFonts w:ascii="Times New Roman" w:hAnsi="Times New Roman" w:cs="Times New Roman"/>
          <w:noProof/>
          <w:color w:val="000000" w:themeColor="text1"/>
          <w:sz w:val="24"/>
          <w:szCs w:val="24"/>
        </w:rPr>
        <w:t xml:space="preserve"> et al., </w:t>
      </w:r>
      <w:r w:rsidR="00123860" w:rsidRPr="00123860">
        <w:rPr>
          <w:rFonts w:ascii="Times New Roman" w:hAnsi="Times New Roman" w:cs="Times New Roman"/>
          <w:noProof/>
          <w:color w:val="000000" w:themeColor="text1"/>
          <w:sz w:val="24"/>
          <w:szCs w:val="24"/>
        </w:rPr>
        <w:t>2019)</w:t>
      </w:r>
      <w:ins w:id="1597" w:author="Bandana Shakya" w:date="2020-06-18T06:48:00Z">
        <w:r w:rsidR="00123860">
          <w:rPr>
            <w:rFonts w:ascii="Times New Roman" w:hAnsi="Times New Roman" w:cs="Times New Roman"/>
            <w:color w:val="000000" w:themeColor="text1"/>
            <w:sz w:val="24"/>
            <w:szCs w:val="24"/>
          </w:rPr>
          <w:fldChar w:fldCharType="end"/>
        </w:r>
      </w:ins>
      <w:ins w:id="1598" w:author="Bandana Shakya" w:date="2020-06-30T09:11:00Z">
        <w:r w:rsidR="00BB150B">
          <w:rPr>
            <w:rFonts w:ascii="Times New Roman" w:hAnsi="Times New Roman" w:cs="Times New Roman"/>
            <w:color w:val="000000" w:themeColor="text1"/>
            <w:sz w:val="24"/>
            <w:szCs w:val="24"/>
          </w:rPr>
          <w:t xml:space="preserve"> </w:t>
        </w:r>
      </w:ins>
      <w:ins w:id="1599" w:author="Bandana Shakya" w:date="2020-06-30T16:00:00Z">
        <w:r w:rsidR="008B3D7D">
          <w:rPr>
            <w:rFonts w:ascii="Times New Roman" w:hAnsi="Times New Roman" w:cs="Times New Roman"/>
            <w:color w:val="000000" w:themeColor="text1"/>
            <w:sz w:val="24"/>
            <w:szCs w:val="24"/>
          </w:rPr>
          <w:t>–</w:t>
        </w:r>
      </w:ins>
      <w:ins w:id="1600" w:author="Bandana Shakya" w:date="2020-06-30T09:11:00Z">
        <w:r w:rsidR="00BB150B">
          <w:rPr>
            <w:rFonts w:ascii="Times New Roman" w:hAnsi="Times New Roman" w:cs="Times New Roman"/>
            <w:color w:val="000000" w:themeColor="text1"/>
            <w:sz w:val="24"/>
            <w:szCs w:val="24"/>
          </w:rPr>
          <w:t xml:space="preserve"> </w:t>
        </w:r>
      </w:ins>
      <w:ins w:id="1601" w:author="Bandana Shakya" w:date="2020-06-18T06:50:00Z">
        <w:r w:rsidR="00BB4579">
          <w:rPr>
            <w:rFonts w:ascii="Times New Roman" w:hAnsi="Times New Roman" w:cs="Times New Roman"/>
            <w:color w:val="000000" w:themeColor="text1"/>
            <w:sz w:val="24"/>
            <w:szCs w:val="24"/>
          </w:rPr>
          <w:t>therefore</w:t>
        </w:r>
      </w:ins>
      <w:ins w:id="1602" w:author="Bandana Shakya" w:date="2020-06-30T16:00:00Z">
        <w:r w:rsidR="008B3D7D">
          <w:rPr>
            <w:rFonts w:ascii="Times New Roman" w:hAnsi="Times New Roman" w:cs="Times New Roman"/>
            <w:color w:val="000000" w:themeColor="text1"/>
            <w:sz w:val="24"/>
            <w:szCs w:val="24"/>
          </w:rPr>
          <w:t xml:space="preserve"> the prospect </w:t>
        </w:r>
      </w:ins>
      <w:del w:id="1603" w:author="Bandana Shakya" w:date="2020-06-18T06:50:00Z">
        <w:r w:rsidR="001D5817" w:rsidDel="00BB4579">
          <w:rPr>
            <w:rFonts w:ascii="Times New Roman" w:hAnsi="Times New Roman" w:cs="Times New Roman"/>
            <w:color w:val="000000" w:themeColor="text1"/>
            <w:sz w:val="24"/>
            <w:szCs w:val="24"/>
          </w:rPr>
          <w:delText xml:space="preserve"> and importance </w:delText>
        </w:r>
      </w:del>
      <w:r w:rsidR="001D5817">
        <w:rPr>
          <w:rFonts w:ascii="Times New Roman" w:hAnsi="Times New Roman" w:cs="Times New Roman"/>
          <w:color w:val="000000" w:themeColor="text1"/>
          <w:sz w:val="24"/>
          <w:szCs w:val="24"/>
        </w:rPr>
        <w:t xml:space="preserve">of </w:t>
      </w:r>
      <w:r w:rsidR="0042595D">
        <w:rPr>
          <w:rFonts w:ascii="Times New Roman" w:hAnsi="Times New Roman" w:cs="Times New Roman"/>
          <w:color w:val="000000" w:themeColor="text1"/>
          <w:sz w:val="24"/>
          <w:szCs w:val="24"/>
        </w:rPr>
        <w:t xml:space="preserve">regional cooperation </w:t>
      </w:r>
      <w:r w:rsidR="001D5817">
        <w:rPr>
          <w:rFonts w:ascii="Times New Roman" w:hAnsi="Times New Roman" w:cs="Times New Roman"/>
          <w:color w:val="000000" w:themeColor="text1"/>
          <w:sz w:val="24"/>
          <w:szCs w:val="24"/>
        </w:rPr>
        <w:t xml:space="preserve">to </w:t>
      </w:r>
      <w:r w:rsidR="005533A6">
        <w:rPr>
          <w:rFonts w:ascii="Times New Roman" w:hAnsi="Times New Roman" w:cs="Times New Roman"/>
          <w:color w:val="000000" w:themeColor="text1"/>
          <w:sz w:val="24"/>
          <w:szCs w:val="24"/>
        </w:rPr>
        <w:t>s</w:t>
      </w:r>
      <w:r w:rsidR="0042595D">
        <w:rPr>
          <w:rFonts w:ascii="Times New Roman" w:hAnsi="Times New Roman" w:cs="Times New Roman"/>
          <w:color w:val="000000" w:themeColor="text1"/>
          <w:sz w:val="24"/>
          <w:szCs w:val="24"/>
        </w:rPr>
        <w:t>ustain</w:t>
      </w:r>
      <w:r w:rsidR="005533A6">
        <w:rPr>
          <w:rFonts w:ascii="Times New Roman" w:hAnsi="Times New Roman" w:cs="Times New Roman"/>
          <w:color w:val="000000" w:themeColor="text1"/>
          <w:sz w:val="24"/>
          <w:szCs w:val="24"/>
        </w:rPr>
        <w:t xml:space="preserve"> </w:t>
      </w:r>
      <w:r w:rsidR="0042595D">
        <w:rPr>
          <w:rFonts w:ascii="Times New Roman" w:hAnsi="Times New Roman" w:cs="Times New Roman"/>
          <w:color w:val="000000" w:themeColor="text1"/>
          <w:sz w:val="24"/>
          <w:szCs w:val="24"/>
        </w:rPr>
        <w:t xml:space="preserve">the </w:t>
      </w:r>
      <w:ins w:id="1604" w:author="Bandana Shakya" w:date="2020-07-01T07:01:00Z">
        <w:r w:rsidR="00744847">
          <w:rPr>
            <w:rFonts w:ascii="Times New Roman" w:hAnsi="Times New Roman" w:cs="Times New Roman"/>
            <w:color w:val="000000" w:themeColor="text1"/>
            <w:sz w:val="24"/>
            <w:szCs w:val="24"/>
          </w:rPr>
          <w:t xml:space="preserve">delivery of </w:t>
        </w:r>
      </w:ins>
      <w:r w:rsidR="0042595D">
        <w:rPr>
          <w:rFonts w:ascii="Times New Roman" w:hAnsi="Times New Roman" w:cs="Times New Roman"/>
          <w:color w:val="000000" w:themeColor="text1"/>
          <w:sz w:val="24"/>
          <w:szCs w:val="24"/>
        </w:rPr>
        <w:t>services</w:t>
      </w:r>
      <w:ins w:id="1605" w:author="Bandana Shakya" w:date="2020-07-01T07:01:00Z">
        <w:r w:rsidR="00744847">
          <w:rPr>
            <w:rFonts w:ascii="Times New Roman" w:hAnsi="Times New Roman" w:cs="Times New Roman"/>
            <w:color w:val="000000" w:themeColor="text1"/>
            <w:sz w:val="24"/>
            <w:szCs w:val="24"/>
          </w:rPr>
          <w:t xml:space="preserve">. </w:t>
        </w:r>
      </w:ins>
      <w:del w:id="1606" w:author="Bandana Shakya" w:date="2020-07-01T07:01:00Z">
        <w:r w:rsidR="0042595D" w:rsidDel="00744847">
          <w:rPr>
            <w:rFonts w:ascii="Times New Roman" w:hAnsi="Times New Roman" w:cs="Times New Roman"/>
            <w:color w:val="000000" w:themeColor="text1"/>
            <w:sz w:val="24"/>
            <w:szCs w:val="24"/>
          </w:rPr>
          <w:delText xml:space="preserve"> flow</w:delText>
        </w:r>
      </w:del>
      <w:del w:id="1607" w:author="Bandana Shakya" w:date="2020-06-18T06:50:00Z">
        <w:r w:rsidR="005533A6" w:rsidDel="00550076">
          <w:rPr>
            <w:rFonts w:ascii="Times New Roman" w:hAnsi="Times New Roman" w:cs="Times New Roman"/>
            <w:color w:val="000000" w:themeColor="text1"/>
            <w:sz w:val="24"/>
            <w:szCs w:val="24"/>
          </w:rPr>
          <w:delText xml:space="preserve">, and </w:delText>
        </w:r>
        <w:r w:rsidR="0042595D" w:rsidDel="00550076">
          <w:rPr>
            <w:rFonts w:ascii="Times New Roman" w:hAnsi="Times New Roman" w:cs="Times New Roman"/>
            <w:color w:val="000000" w:themeColor="text1"/>
            <w:sz w:val="24"/>
            <w:szCs w:val="24"/>
          </w:rPr>
          <w:delText>tackl</w:delText>
        </w:r>
        <w:r w:rsidR="005533A6" w:rsidDel="00550076">
          <w:rPr>
            <w:rFonts w:ascii="Times New Roman" w:hAnsi="Times New Roman" w:cs="Times New Roman"/>
            <w:color w:val="000000" w:themeColor="text1"/>
            <w:sz w:val="24"/>
            <w:szCs w:val="24"/>
          </w:rPr>
          <w:delText xml:space="preserve">e </w:delText>
        </w:r>
        <w:r w:rsidR="0042595D" w:rsidDel="00550076">
          <w:rPr>
            <w:rFonts w:ascii="Times New Roman" w:hAnsi="Times New Roman" w:cs="Times New Roman"/>
            <w:color w:val="000000" w:themeColor="text1"/>
            <w:sz w:val="24"/>
            <w:szCs w:val="24"/>
          </w:rPr>
          <w:delText xml:space="preserve">some of the cross border challenges </w:delText>
        </w:r>
        <w:r w:rsidR="003F10FE" w:rsidDel="00550076">
          <w:rPr>
            <w:rFonts w:ascii="Times New Roman" w:hAnsi="Times New Roman" w:cs="Times New Roman"/>
            <w:color w:val="000000" w:themeColor="text1"/>
            <w:sz w:val="24"/>
            <w:szCs w:val="24"/>
          </w:rPr>
          <w:delText xml:space="preserve">constraining the </w:delText>
        </w:r>
        <w:r w:rsidR="001A47CB" w:rsidDel="00550076">
          <w:rPr>
            <w:rFonts w:ascii="Times New Roman" w:hAnsi="Times New Roman" w:cs="Times New Roman"/>
            <w:color w:val="000000" w:themeColor="text1"/>
            <w:sz w:val="24"/>
            <w:szCs w:val="24"/>
          </w:rPr>
          <w:delText>ecosystem services</w:delText>
        </w:r>
        <w:r w:rsidR="003F10FE" w:rsidDel="00550076">
          <w:rPr>
            <w:rFonts w:ascii="Times New Roman" w:hAnsi="Times New Roman" w:cs="Times New Roman"/>
            <w:color w:val="000000" w:themeColor="text1"/>
            <w:sz w:val="24"/>
            <w:szCs w:val="24"/>
          </w:rPr>
          <w:delText xml:space="preserve"> management</w:delText>
        </w:r>
      </w:del>
      <w:r w:rsidR="003F10FE">
        <w:rPr>
          <w:rFonts w:ascii="Times New Roman" w:hAnsi="Times New Roman" w:cs="Times New Roman"/>
          <w:color w:val="000000" w:themeColor="text1"/>
          <w:sz w:val="24"/>
          <w:szCs w:val="24"/>
        </w:rPr>
        <w:t xml:space="preserve">. We </w:t>
      </w:r>
      <w:del w:id="1608" w:author="Bandana Shakya" w:date="2020-06-18T06:51:00Z">
        <w:r w:rsidR="00101859" w:rsidDel="00550076">
          <w:rPr>
            <w:rFonts w:ascii="Times New Roman" w:hAnsi="Times New Roman" w:cs="Times New Roman"/>
            <w:color w:val="000000" w:themeColor="text1"/>
            <w:sz w:val="24"/>
            <w:szCs w:val="24"/>
          </w:rPr>
          <w:delText xml:space="preserve">thus </w:delText>
        </w:r>
      </w:del>
      <w:r w:rsidR="003F10FE">
        <w:rPr>
          <w:rFonts w:ascii="Times New Roman" w:hAnsi="Times New Roman" w:cs="Times New Roman"/>
          <w:color w:val="000000" w:themeColor="text1"/>
          <w:sz w:val="24"/>
          <w:szCs w:val="24"/>
        </w:rPr>
        <w:t xml:space="preserve">discuss </w:t>
      </w:r>
      <w:del w:id="1609" w:author="Bandana Shakya" w:date="2020-06-18T06:51:00Z">
        <w:r w:rsidR="00101859" w:rsidDel="00550076">
          <w:rPr>
            <w:rFonts w:ascii="Times New Roman" w:hAnsi="Times New Roman" w:cs="Times New Roman"/>
            <w:color w:val="000000" w:themeColor="text1"/>
            <w:sz w:val="24"/>
            <w:szCs w:val="24"/>
          </w:rPr>
          <w:delText xml:space="preserve">below </w:delText>
        </w:r>
      </w:del>
      <w:r w:rsidR="003F10FE">
        <w:rPr>
          <w:rFonts w:ascii="Times New Roman" w:hAnsi="Times New Roman" w:cs="Times New Roman"/>
          <w:color w:val="000000" w:themeColor="text1"/>
          <w:sz w:val="24"/>
          <w:szCs w:val="24"/>
        </w:rPr>
        <w:t xml:space="preserve">regional implications </w:t>
      </w:r>
      <w:r w:rsidR="0002642C">
        <w:rPr>
          <w:rFonts w:ascii="Times New Roman" w:hAnsi="Times New Roman" w:cs="Times New Roman"/>
          <w:color w:val="000000" w:themeColor="text1"/>
          <w:sz w:val="24"/>
          <w:szCs w:val="24"/>
        </w:rPr>
        <w:t xml:space="preserve">of ecosystem services </w:t>
      </w:r>
      <w:del w:id="1610" w:author="Bandana Shakya" w:date="2020-06-30T09:12:00Z">
        <w:r w:rsidR="0002642C" w:rsidDel="0061514F">
          <w:rPr>
            <w:rFonts w:ascii="Times New Roman" w:hAnsi="Times New Roman" w:cs="Times New Roman"/>
            <w:color w:val="000000" w:themeColor="text1"/>
            <w:sz w:val="24"/>
            <w:szCs w:val="24"/>
          </w:rPr>
          <w:delText xml:space="preserve">flow </w:delText>
        </w:r>
      </w:del>
      <w:r w:rsidR="008A284A">
        <w:rPr>
          <w:rFonts w:ascii="Times New Roman" w:hAnsi="Times New Roman" w:cs="Times New Roman"/>
          <w:color w:val="000000" w:themeColor="text1"/>
          <w:sz w:val="24"/>
          <w:szCs w:val="24"/>
        </w:rPr>
        <w:t xml:space="preserve">for the </w:t>
      </w:r>
      <w:r w:rsidR="0002642C">
        <w:rPr>
          <w:rFonts w:ascii="Times New Roman" w:hAnsi="Times New Roman" w:cs="Times New Roman"/>
          <w:color w:val="000000" w:themeColor="text1"/>
          <w:sz w:val="24"/>
          <w:szCs w:val="24"/>
        </w:rPr>
        <w:t xml:space="preserve">transboundary landscape </w:t>
      </w:r>
      <w:ins w:id="1611" w:author="Bandana Shakya" w:date="2020-06-18T07:49:00Z">
        <w:r w:rsidR="007405B5">
          <w:rPr>
            <w:rFonts w:ascii="Times New Roman" w:hAnsi="Times New Roman" w:cs="Times New Roman"/>
            <w:color w:val="000000" w:themeColor="text1"/>
            <w:sz w:val="24"/>
            <w:szCs w:val="24"/>
          </w:rPr>
          <w:t>management</w:t>
        </w:r>
      </w:ins>
      <w:ins w:id="1612" w:author="Bandana Shakya" w:date="2020-06-28T20:48:00Z">
        <w:r w:rsidR="00587A8A">
          <w:rPr>
            <w:rFonts w:ascii="Times New Roman" w:hAnsi="Times New Roman" w:cs="Times New Roman"/>
            <w:color w:val="000000" w:themeColor="text1"/>
            <w:sz w:val="24"/>
            <w:szCs w:val="24"/>
          </w:rPr>
          <w:t xml:space="preserve"> </w:t>
        </w:r>
      </w:ins>
      <w:del w:id="1613" w:author="Bandana Shakya" w:date="2020-06-28T20:48:00Z">
        <w:r w:rsidR="008A284A" w:rsidDel="00587A8A">
          <w:rPr>
            <w:rFonts w:ascii="Times New Roman" w:hAnsi="Times New Roman" w:cs="Times New Roman"/>
            <w:color w:val="000000" w:themeColor="text1"/>
            <w:sz w:val="24"/>
            <w:szCs w:val="24"/>
          </w:rPr>
          <w:delText xml:space="preserve">referred </w:delText>
        </w:r>
        <w:r w:rsidR="0002642C" w:rsidDel="00587A8A">
          <w:rPr>
            <w:rFonts w:ascii="Times New Roman" w:hAnsi="Times New Roman" w:cs="Times New Roman"/>
            <w:color w:val="000000" w:themeColor="text1"/>
            <w:sz w:val="24"/>
            <w:szCs w:val="24"/>
          </w:rPr>
          <w:delText>in th</w:delText>
        </w:r>
      </w:del>
      <w:del w:id="1614" w:author="Bandana Shakya" w:date="2020-06-28T20:49:00Z">
        <w:r w:rsidR="0002642C" w:rsidDel="00587A8A">
          <w:rPr>
            <w:rFonts w:ascii="Times New Roman" w:hAnsi="Times New Roman" w:cs="Times New Roman"/>
            <w:color w:val="000000" w:themeColor="text1"/>
            <w:sz w:val="24"/>
            <w:szCs w:val="24"/>
          </w:rPr>
          <w:delText>is paper</w:delText>
        </w:r>
      </w:del>
      <w:del w:id="1615" w:author="Bandana Shakya" w:date="2020-06-18T07:52:00Z">
        <w:r w:rsidR="00941B0E" w:rsidDel="00874FA6">
          <w:rPr>
            <w:rFonts w:ascii="Times New Roman" w:hAnsi="Times New Roman" w:cs="Times New Roman"/>
            <w:color w:val="000000" w:themeColor="text1"/>
            <w:sz w:val="24"/>
            <w:szCs w:val="24"/>
          </w:rPr>
          <w:delText xml:space="preserve"> (</w:delText>
        </w:r>
        <w:r w:rsidR="00941B0E" w:rsidRPr="004216D0" w:rsidDel="00874FA6">
          <w:rPr>
            <w:rFonts w:ascii="Times New Roman" w:hAnsi="Times New Roman" w:cs="Times New Roman"/>
            <w:color w:val="000000" w:themeColor="text1"/>
            <w:sz w:val="24"/>
            <w:szCs w:val="24"/>
          </w:rPr>
          <w:delText xml:space="preserve">Fig. </w:delText>
        </w:r>
        <w:r w:rsidR="006117D8" w:rsidRPr="004216D0" w:rsidDel="00874FA6">
          <w:rPr>
            <w:rFonts w:ascii="Times New Roman" w:hAnsi="Times New Roman" w:cs="Times New Roman"/>
            <w:color w:val="000000" w:themeColor="text1"/>
            <w:sz w:val="24"/>
            <w:szCs w:val="24"/>
          </w:rPr>
          <w:delText>6</w:delText>
        </w:r>
        <w:r w:rsidR="00941B0E" w:rsidDel="00874FA6">
          <w:rPr>
            <w:rFonts w:ascii="Times New Roman" w:hAnsi="Times New Roman" w:cs="Times New Roman"/>
            <w:color w:val="000000" w:themeColor="text1"/>
            <w:sz w:val="24"/>
            <w:szCs w:val="24"/>
          </w:rPr>
          <w:delText>)</w:delText>
        </w:r>
        <w:r w:rsidR="008A284A" w:rsidDel="00874FA6">
          <w:rPr>
            <w:rFonts w:ascii="Times New Roman" w:hAnsi="Times New Roman" w:cs="Times New Roman"/>
            <w:color w:val="000000" w:themeColor="text1"/>
            <w:sz w:val="24"/>
            <w:szCs w:val="24"/>
          </w:rPr>
          <w:delText>,</w:delText>
        </w:r>
      </w:del>
      <w:del w:id="1616" w:author="Bandana Shakya" w:date="2020-06-28T20:49:00Z">
        <w:r w:rsidR="008A284A" w:rsidDel="00587A8A">
          <w:rPr>
            <w:rFonts w:ascii="Times New Roman" w:hAnsi="Times New Roman" w:cs="Times New Roman"/>
            <w:color w:val="000000" w:themeColor="text1"/>
            <w:sz w:val="24"/>
            <w:szCs w:val="24"/>
          </w:rPr>
          <w:delText xml:space="preserve"> </w:delText>
        </w:r>
      </w:del>
      <w:ins w:id="1617" w:author="Bandana Shakya" w:date="2020-06-30T16:01:00Z">
        <w:r w:rsidR="00F4163E">
          <w:rPr>
            <w:rFonts w:ascii="Times New Roman" w:hAnsi="Times New Roman" w:cs="Times New Roman"/>
            <w:color w:val="000000" w:themeColor="text1"/>
            <w:sz w:val="24"/>
            <w:szCs w:val="24"/>
          </w:rPr>
          <w:t xml:space="preserve">by </w:t>
        </w:r>
      </w:ins>
      <w:del w:id="1618" w:author="Bandana Shakya" w:date="2020-06-30T16:01:00Z">
        <w:r w:rsidR="008A284A" w:rsidDel="00F4163E">
          <w:rPr>
            <w:rFonts w:ascii="Times New Roman" w:hAnsi="Times New Roman" w:cs="Times New Roman"/>
            <w:color w:val="000000" w:themeColor="text1"/>
            <w:sz w:val="24"/>
            <w:szCs w:val="24"/>
          </w:rPr>
          <w:delText xml:space="preserve">and </w:delText>
        </w:r>
      </w:del>
      <w:ins w:id="1619" w:author="Bandana Shakya" w:date="2020-06-18T06:52:00Z">
        <w:r w:rsidR="0091293F">
          <w:rPr>
            <w:rFonts w:ascii="Times New Roman" w:hAnsi="Times New Roman" w:cs="Times New Roman"/>
            <w:color w:val="000000" w:themeColor="text1"/>
            <w:sz w:val="24"/>
            <w:szCs w:val="24"/>
          </w:rPr>
          <w:t>analyz</w:t>
        </w:r>
      </w:ins>
      <w:ins w:id="1620" w:author="Bandana Shakya" w:date="2020-06-30T16:01:00Z">
        <w:r w:rsidR="00F4163E">
          <w:rPr>
            <w:rFonts w:ascii="Times New Roman" w:hAnsi="Times New Roman" w:cs="Times New Roman"/>
            <w:color w:val="000000" w:themeColor="text1"/>
            <w:sz w:val="24"/>
            <w:szCs w:val="24"/>
          </w:rPr>
          <w:t xml:space="preserve">ing </w:t>
        </w:r>
      </w:ins>
      <w:del w:id="1621" w:author="Bandana Shakya" w:date="2020-06-18T06:52:00Z">
        <w:r w:rsidR="005B2B3F" w:rsidDel="0091293F">
          <w:rPr>
            <w:rFonts w:ascii="Times New Roman" w:hAnsi="Times New Roman" w:cs="Times New Roman"/>
            <w:color w:val="000000" w:themeColor="text1"/>
            <w:sz w:val="24"/>
            <w:szCs w:val="24"/>
          </w:rPr>
          <w:delText>extrapolate</w:delText>
        </w:r>
      </w:del>
      <w:r w:rsidR="005B2B3F">
        <w:rPr>
          <w:rFonts w:ascii="Times New Roman" w:hAnsi="Times New Roman" w:cs="Times New Roman"/>
          <w:color w:val="000000" w:themeColor="text1"/>
          <w:sz w:val="24"/>
          <w:szCs w:val="24"/>
        </w:rPr>
        <w:t xml:space="preserve"> </w:t>
      </w:r>
      <w:r w:rsidR="00283C62">
        <w:rPr>
          <w:rFonts w:ascii="Times New Roman" w:hAnsi="Times New Roman" w:cs="Times New Roman"/>
          <w:color w:val="000000" w:themeColor="text1"/>
          <w:sz w:val="24"/>
          <w:szCs w:val="24"/>
        </w:rPr>
        <w:t xml:space="preserve">i) </w:t>
      </w:r>
      <w:r w:rsidR="0082201F">
        <w:rPr>
          <w:rFonts w:ascii="Times New Roman" w:hAnsi="Times New Roman" w:cs="Times New Roman"/>
          <w:color w:val="000000" w:themeColor="text1"/>
          <w:sz w:val="24"/>
          <w:szCs w:val="24"/>
        </w:rPr>
        <w:t xml:space="preserve">usefulness of </w:t>
      </w:r>
      <w:del w:id="1622" w:author="Bandana Shakya" w:date="2020-06-18T07:50:00Z">
        <w:r w:rsidR="0082201F" w:rsidDel="00D818C5">
          <w:rPr>
            <w:rFonts w:ascii="Times New Roman" w:hAnsi="Times New Roman" w:cs="Times New Roman"/>
            <w:color w:val="000000" w:themeColor="text1"/>
            <w:sz w:val="24"/>
            <w:szCs w:val="24"/>
          </w:rPr>
          <w:delText xml:space="preserve">PAs in terms of wider </w:delText>
        </w:r>
        <w:r w:rsidR="000922DC" w:rsidDel="00D818C5">
          <w:rPr>
            <w:rFonts w:ascii="Times New Roman" w:hAnsi="Times New Roman" w:cs="Times New Roman"/>
            <w:color w:val="000000" w:themeColor="text1"/>
            <w:sz w:val="24"/>
            <w:szCs w:val="24"/>
          </w:rPr>
          <w:delText xml:space="preserve">objective they serve; </w:delText>
        </w:r>
        <w:r w:rsidR="00283C62" w:rsidDel="00D818C5">
          <w:rPr>
            <w:rFonts w:ascii="Times New Roman" w:hAnsi="Times New Roman" w:cs="Times New Roman"/>
            <w:color w:val="000000" w:themeColor="text1"/>
            <w:sz w:val="24"/>
            <w:szCs w:val="24"/>
          </w:rPr>
          <w:delText xml:space="preserve">ii) </w:delText>
        </w:r>
        <w:r w:rsidR="00456D3D" w:rsidDel="00D818C5">
          <w:rPr>
            <w:rFonts w:ascii="Times New Roman" w:hAnsi="Times New Roman" w:cs="Times New Roman"/>
            <w:color w:val="000000" w:themeColor="text1"/>
            <w:sz w:val="24"/>
            <w:szCs w:val="24"/>
          </w:rPr>
          <w:delText xml:space="preserve">extent of </w:delText>
        </w:r>
        <w:r w:rsidR="00283C62" w:rsidDel="00D818C5">
          <w:rPr>
            <w:rFonts w:ascii="Times New Roman" w:hAnsi="Times New Roman" w:cs="Times New Roman"/>
            <w:color w:val="000000" w:themeColor="text1"/>
            <w:sz w:val="24"/>
            <w:szCs w:val="24"/>
          </w:rPr>
          <w:delText>o</w:delText>
        </w:r>
        <w:r w:rsidR="0048721F" w:rsidDel="00D818C5">
          <w:rPr>
            <w:rFonts w:ascii="Times New Roman" w:hAnsi="Times New Roman" w:cs="Times New Roman"/>
            <w:color w:val="000000" w:themeColor="text1"/>
            <w:sz w:val="24"/>
            <w:szCs w:val="24"/>
          </w:rPr>
          <w:delText xml:space="preserve">verlaps </w:delText>
        </w:r>
        <w:r w:rsidR="00283C62" w:rsidDel="00D818C5">
          <w:rPr>
            <w:rFonts w:ascii="Times New Roman" w:hAnsi="Times New Roman" w:cs="Times New Roman"/>
            <w:color w:val="000000" w:themeColor="text1"/>
            <w:sz w:val="24"/>
            <w:szCs w:val="24"/>
          </w:rPr>
          <w:delText xml:space="preserve">among </w:delText>
        </w:r>
      </w:del>
      <w:r w:rsidR="00DC2C53">
        <w:rPr>
          <w:rFonts w:ascii="Times New Roman" w:hAnsi="Times New Roman" w:cs="Times New Roman"/>
          <w:color w:val="000000" w:themeColor="text1"/>
          <w:sz w:val="24"/>
          <w:szCs w:val="24"/>
        </w:rPr>
        <w:t>SPHs, SBAs and dSPHs</w:t>
      </w:r>
      <w:r w:rsidR="00CA0AF0">
        <w:rPr>
          <w:rFonts w:ascii="Times New Roman" w:hAnsi="Times New Roman" w:cs="Times New Roman"/>
          <w:color w:val="000000" w:themeColor="text1"/>
          <w:sz w:val="24"/>
          <w:szCs w:val="24"/>
        </w:rPr>
        <w:t xml:space="preserve"> </w:t>
      </w:r>
      <w:del w:id="1623" w:author="Bandana Shakya" w:date="2020-06-18T08:14:00Z">
        <w:r w:rsidR="00CA0AF0" w:rsidDel="00CD109E">
          <w:rPr>
            <w:rFonts w:ascii="Times New Roman" w:hAnsi="Times New Roman" w:cs="Times New Roman"/>
            <w:color w:val="000000" w:themeColor="text1"/>
            <w:sz w:val="24"/>
            <w:szCs w:val="24"/>
          </w:rPr>
          <w:delText xml:space="preserve">to </w:delText>
        </w:r>
        <w:r w:rsidR="000922DC" w:rsidDel="00CD109E">
          <w:rPr>
            <w:rFonts w:ascii="Times New Roman" w:hAnsi="Times New Roman" w:cs="Times New Roman"/>
            <w:color w:val="000000" w:themeColor="text1"/>
            <w:sz w:val="24"/>
            <w:szCs w:val="24"/>
          </w:rPr>
          <w:delText xml:space="preserve">mainstream ecosystem services perspective </w:delText>
        </w:r>
      </w:del>
      <w:r w:rsidR="000922DC">
        <w:rPr>
          <w:rFonts w:ascii="Times New Roman" w:hAnsi="Times New Roman" w:cs="Times New Roman"/>
          <w:color w:val="000000" w:themeColor="text1"/>
          <w:sz w:val="24"/>
          <w:szCs w:val="24"/>
        </w:rPr>
        <w:t xml:space="preserve">for effective </w:t>
      </w:r>
      <w:ins w:id="1624" w:author="Bandana Shakya" w:date="2020-06-26T16:33:00Z">
        <w:r w:rsidR="003E6A39">
          <w:rPr>
            <w:rFonts w:ascii="Times New Roman" w:hAnsi="Times New Roman" w:cs="Times New Roman"/>
            <w:color w:val="000000" w:themeColor="text1"/>
            <w:sz w:val="24"/>
            <w:szCs w:val="24"/>
          </w:rPr>
          <w:t xml:space="preserve">regional scale </w:t>
        </w:r>
      </w:ins>
      <w:r w:rsidR="000922DC">
        <w:rPr>
          <w:rFonts w:ascii="Times New Roman" w:hAnsi="Times New Roman" w:cs="Times New Roman"/>
          <w:color w:val="000000" w:themeColor="text1"/>
          <w:sz w:val="24"/>
          <w:szCs w:val="24"/>
        </w:rPr>
        <w:t xml:space="preserve">PA </w:t>
      </w:r>
      <w:del w:id="1625" w:author="Bandana Shakya" w:date="2020-06-28T20:49:00Z">
        <w:r w:rsidR="000922DC" w:rsidDel="00CB219B">
          <w:rPr>
            <w:rFonts w:ascii="Times New Roman" w:hAnsi="Times New Roman" w:cs="Times New Roman"/>
            <w:color w:val="000000" w:themeColor="text1"/>
            <w:sz w:val="24"/>
            <w:szCs w:val="24"/>
          </w:rPr>
          <w:delText xml:space="preserve">management and </w:delText>
        </w:r>
      </w:del>
      <w:r w:rsidR="000922DC">
        <w:rPr>
          <w:rFonts w:ascii="Times New Roman" w:hAnsi="Times New Roman" w:cs="Times New Roman"/>
          <w:color w:val="000000" w:themeColor="text1"/>
          <w:sz w:val="24"/>
          <w:szCs w:val="24"/>
        </w:rPr>
        <w:t xml:space="preserve">planning, and </w:t>
      </w:r>
      <w:r w:rsidR="00283C62">
        <w:rPr>
          <w:rFonts w:ascii="Times New Roman" w:hAnsi="Times New Roman" w:cs="Times New Roman"/>
          <w:color w:val="000000" w:themeColor="text1"/>
          <w:sz w:val="24"/>
          <w:szCs w:val="24"/>
        </w:rPr>
        <w:t>i</w:t>
      </w:r>
      <w:del w:id="1626" w:author="Bandana Shakya" w:date="2020-06-18T07:52:00Z">
        <w:r w:rsidR="00283C62" w:rsidDel="002F4A45">
          <w:rPr>
            <w:rFonts w:ascii="Times New Roman" w:hAnsi="Times New Roman" w:cs="Times New Roman"/>
            <w:color w:val="000000" w:themeColor="text1"/>
            <w:sz w:val="24"/>
            <w:szCs w:val="24"/>
          </w:rPr>
          <w:delText>i</w:delText>
        </w:r>
      </w:del>
      <w:r w:rsidR="00283C62">
        <w:rPr>
          <w:rFonts w:ascii="Times New Roman" w:hAnsi="Times New Roman" w:cs="Times New Roman"/>
          <w:color w:val="000000" w:themeColor="text1"/>
          <w:sz w:val="24"/>
          <w:szCs w:val="24"/>
        </w:rPr>
        <w:t xml:space="preserve">i) </w:t>
      </w:r>
      <w:r w:rsidR="00C16F7D">
        <w:rPr>
          <w:rFonts w:ascii="Times New Roman" w:hAnsi="Times New Roman" w:cs="Times New Roman"/>
          <w:color w:val="000000" w:themeColor="text1"/>
          <w:sz w:val="24"/>
          <w:szCs w:val="24"/>
        </w:rPr>
        <w:t xml:space="preserve">types of </w:t>
      </w:r>
      <w:r w:rsidR="002C2B4E">
        <w:rPr>
          <w:rFonts w:ascii="Times New Roman" w:hAnsi="Times New Roman" w:cs="Times New Roman"/>
          <w:color w:val="000000" w:themeColor="text1"/>
          <w:sz w:val="24"/>
          <w:szCs w:val="24"/>
        </w:rPr>
        <w:t>cooperation</w:t>
      </w:r>
      <w:r w:rsidR="005B2B3F">
        <w:rPr>
          <w:rFonts w:ascii="Times New Roman" w:hAnsi="Times New Roman" w:cs="Times New Roman"/>
          <w:color w:val="000000" w:themeColor="text1"/>
          <w:sz w:val="24"/>
          <w:szCs w:val="24"/>
        </w:rPr>
        <w:t xml:space="preserve"> pathways </w:t>
      </w:r>
      <w:ins w:id="1627" w:author="Bandana Shakya" w:date="2020-06-30T09:13:00Z">
        <w:r w:rsidR="002F07E2">
          <w:rPr>
            <w:rFonts w:ascii="Times New Roman" w:hAnsi="Times New Roman" w:cs="Times New Roman"/>
            <w:color w:val="000000" w:themeColor="text1"/>
            <w:sz w:val="24"/>
            <w:szCs w:val="24"/>
          </w:rPr>
          <w:t xml:space="preserve">for long term </w:t>
        </w:r>
      </w:ins>
      <w:del w:id="1628" w:author="Bandana Shakya" w:date="2020-06-30T09:13:00Z">
        <w:r w:rsidR="005B2B3F" w:rsidDel="002F07E2">
          <w:rPr>
            <w:rFonts w:ascii="Times New Roman" w:hAnsi="Times New Roman" w:cs="Times New Roman"/>
            <w:color w:val="000000" w:themeColor="text1"/>
            <w:sz w:val="24"/>
            <w:szCs w:val="24"/>
          </w:rPr>
          <w:delText xml:space="preserve">to </w:delText>
        </w:r>
      </w:del>
      <w:r w:rsidR="00283C62">
        <w:rPr>
          <w:rFonts w:ascii="Times New Roman" w:hAnsi="Times New Roman" w:cs="Times New Roman"/>
          <w:color w:val="000000" w:themeColor="text1"/>
          <w:sz w:val="24"/>
          <w:szCs w:val="24"/>
        </w:rPr>
        <w:t>sust</w:t>
      </w:r>
      <w:ins w:id="1629" w:author="Bandana Shakya" w:date="2020-06-30T16:01:00Z">
        <w:r w:rsidR="00F4163E">
          <w:rPr>
            <w:rFonts w:ascii="Times New Roman" w:hAnsi="Times New Roman" w:cs="Times New Roman"/>
            <w:color w:val="000000" w:themeColor="text1"/>
            <w:sz w:val="24"/>
            <w:szCs w:val="24"/>
          </w:rPr>
          <w:t>enance</w:t>
        </w:r>
      </w:ins>
      <w:ins w:id="1630" w:author="Bandana Shakya" w:date="2020-07-01T11:12:00Z">
        <w:r w:rsidR="005243B8">
          <w:rPr>
            <w:rFonts w:ascii="Times New Roman" w:hAnsi="Times New Roman" w:cs="Times New Roman"/>
            <w:color w:val="000000" w:themeColor="text1"/>
            <w:sz w:val="24"/>
            <w:szCs w:val="24"/>
          </w:rPr>
          <w:t xml:space="preserve"> </w:t>
        </w:r>
      </w:ins>
      <w:del w:id="1631" w:author="Bandana Shakya" w:date="2020-06-30T16:01:00Z">
        <w:r w:rsidR="00283C62" w:rsidDel="00F4163E">
          <w:rPr>
            <w:rFonts w:ascii="Times New Roman" w:hAnsi="Times New Roman" w:cs="Times New Roman"/>
            <w:color w:val="000000" w:themeColor="text1"/>
            <w:sz w:val="24"/>
            <w:szCs w:val="24"/>
          </w:rPr>
          <w:delText>ain</w:delText>
        </w:r>
      </w:del>
      <w:del w:id="1632" w:author="Bandana Shakya" w:date="2020-06-30T09:13:00Z">
        <w:r w:rsidR="00283C62" w:rsidDel="002F07E2">
          <w:rPr>
            <w:rFonts w:ascii="Times New Roman" w:hAnsi="Times New Roman" w:cs="Times New Roman"/>
            <w:color w:val="000000" w:themeColor="text1"/>
            <w:sz w:val="24"/>
            <w:szCs w:val="24"/>
          </w:rPr>
          <w:delText xml:space="preserve"> the</w:delText>
        </w:r>
        <w:r w:rsidR="00D1565C" w:rsidDel="002F07E2">
          <w:rPr>
            <w:rFonts w:ascii="Times New Roman" w:hAnsi="Times New Roman" w:cs="Times New Roman"/>
            <w:color w:val="000000" w:themeColor="text1"/>
            <w:sz w:val="24"/>
            <w:szCs w:val="24"/>
          </w:rPr>
          <w:delText xml:space="preserve">se priority </w:delText>
        </w:r>
      </w:del>
      <w:ins w:id="1633" w:author="Bandana Shakya" w:date="2020-06-30T16:01:00Z">
        <w:r w:rsidR="00CB4278">
          <w:rPr>
            <w:rFonts w:ascii="Times New Roman" w:hAnsi="Times New Roman" w:cs="Times New Roman"/>
            <w:color w:val="000000" w:themeColor="text1"/>
            <w:sz w:val="24"/>
            <w:szCs w:val="24"/>
          </w:rPr>
          <w:t xml:space="preserve">of </w:t>
        </w:r>
      </w:ins>
      <w:r w:rsidR="00D1565C">
        <w:rPr>
          <w:rFonts w:ascii="Times New Roman" w:hAnsi="Times New Roman" w:cs="Times New Roman"/>
          <w:color w:val="000000" w:themeColor="text1"/>
          <w:sz w:val="24"/>
          <w:szCs w:val="24"/>
        </w:rPr>
        <w:t xml:space="preserve">ecosystem </w:t>
      </w:r>
      <w:r w:rsidR="00283C62">
        <w:rPr>
          <w:rFonts w:ascii="Times New Roman" w:hAnsi="Times New Roman" w:cs="Times New Roman"/>
          <w:color w:val="000000" w:themeColor="text1"/>
          <w:sz w:val="24"/>
          <w:szCs w:val="24"/>
        </w:rPr>
        <w:t>services</w:t>
      </w:r>
      <w:r w:rsidR="00CA0AF0">
        <w:rPr>
          <w:rFonts w:ascii="Times New Roman" w:hAnsi="Times New Roman" w:cs="Times New Roman"/>
          <w:color w:val="000000" w:themeColor="text1"/>
          <w:sz w:val="24"/>
          <w:szCs w:val="24"/>
        </w:rPr>
        <w:t xml:space="preserve"> in the </w:t>
      </w:r>
      <w:r w:rsidR="00584F51">
        <w:rPr>
          <w:rFonts w:ascii="Times New Roman" w:hAnsi="Times New Roman" w:cs="Times New Roman"/>
          <w:color w:val="000000" w:themeColor="text1"/>
          <w:sz w:val="24"/>
          <w:szCs w:val="24"/>
        </w:rPr>
        <w:t>l</w:t>
      </w:r>
      <w:r w:rsidR="00CA0AF0">
        <w:rPr>
          <w:rFonts w:ascii="Times New Roman" w:hAnsi="Times New Roman" w:cs="Times New Roman"/>
          <w:color w:val="000000" w:themeColor="text1"/>
          <w:sz w:val="24"/>
          <w:szCs w:val="24"/>
        </w:rPr>
        <w:t>andscape</w:t>
      </w:r>
      <w:r w:rsidR="00283C62">
        <w:rPr>
          <w:rFonts w:ascii="Times New Roman" w:hAnsi="Times New Roman" w:cs="Times New Roman"/>
          <w:color w:val="000000" w:themeColor="text1"/>
          <w:sz w:val="24"/>
          <w:szCs w:val="24"/>
        </w:rPr>
        <w:t xml:space="preserve">. </w:t>
      </w:r>
    </w:p>
    <w:p w:rsidR="00C80CCB" w:rsidRPr="00E636B0" w:rsidDel="00342D0C" w:rsidRDefault="00C80CCB" w:rsidP="00C80CCB">
      <w:pPr>
        <w:spacing w:line="480" w:lineRule="auto"/>
        <w:rPr>
          <w:del w:id="1634" w:author="Bandana Shakya" w:date="2020-06-30T16:27:00Z"/>
          <w:rFonts w:ascii="Times New Roman" w:hAnsi="Times New Roman" w:cs="Times New Roman"/>
          <w:b/>
          <w:color w:val="000000" w:themeColor="text1"/>
          <w:sz w:val="24"/>
          <w:szCs w:val="24"/>
        </w:rPr>
      </w:pPr>
      <w:del w:id="1635" w:author="Bandana Shakya" w:date="2020-06-30T16:27:00Z">
        <w:r w:rsidRPr="00E636B0" w:rsidDel="00342D0C">
          <w:rPr>
            <w:rFonts w:ascii="Times New Roman" w:hAnsi="Times New Roman" w:cs="Times New Roman"/>
            <w:b/>
            <w:color w:val="000000" w:themeColor="text1"/>
            <w:sz w:val="24"/>
            <w:szCs w:val="24"/>
          </w:rPr>
          <w:delText xml:space="preserve">5.1 </w:delText>
        </w:r>
      </w:del>
      <w:del w:id="1636" w:author="Bandana Shakya" w:date="2020-06-16T13:33:00Z">
        <w:r w:rsidRPr="00E636B0" w:rsidDel="001B5074">
          <w:rPr>
            <w:rFonts w:ascii="Times New Roman" w:hAnsi="Times New Roman" w:cs="Times New Roman"/>
            <w:b/>
            <w:color w:val="000000" w:themeColor="text1"/>
            <w:sz w:val="24"/>
            <w:szCs w:val="24"/>
          </w:rPr>
          <w:delText xml:space="preserve">Usefulness of </w:delText>
        </w:r>
        <w:r w:rsidR="004365DE" w:rsidRPr="00E636B0" w:rsidDel="001B5074">
          <w:rPr>
            <w:rFonts w:ascii="Times New Roman" w:hAnsi="Times New Roman" w:cs="Times New Roman"/>
            <w:b/>
            <w:color w:val="000000" w:themeColor="text1"/>
            <w:sz w:val="24"/>
            <w:szCs w:val="24"/>
          </w:rPr>
          <w:delText>e</w:delText>
        </w:r>
        <w:r w:rsidR="00587A8D" w:rsidRPr="00E636B0" w:rsidDel="001B5074">
          <w:rPr>
            <w:rFonts w:ascii="Times New Roman" w:hAnsi="Times New Roman" w:cs="Times New Roman"/>
            <w:b/>
            <w:color w:val="000000" w:themeColor="text1"/>
            <w:sz w:val="24"/>
            <w:szCs w:val="24"/>
          </w:rPr>
          <w:delText xml:space="preserve">cosystem </w:delText>
        </w:r>
        <w:r w:rsidR="004365DE" w:rsidRPr="00E636B0" w:rsidDel="001B5074">
          <w:rPr>
            <w:rFonts w:ascii="Times New Roman" w:hAnsi="Times New Roman" w:cs="Times New Roman"/>
            <w:b/>
            <w:color w:val="000000" w:themeColor="text1"/>
            <w:sz w:val="24"/>
            <w:szCs w:val="24"/>
          </w:rPr>
          <w:delText>s</w:delText>
        </w:r>
        <w:r w:rsidR="00587A8D" w:rsidRPr="00E636B0" w:rsidDel="001B5074">
          <w:rPr>
            <w:rFonts w:ascii="Times New Roman" w:hAnsi="Times New Roman" w:cs="Times New Roman"/>
            <w:b/>
            <w:color w:val="000000" w:themeColor="text1"/>
            <w:sz w:val="24"/>
            <w:szCs w:val="24"/>
          </w:rPr>
          <w:delText xml:space="preserve">ervices </w:delText>
        </w:r>
        <w:r w:rsidRPr="00E636B0" w:rsidDel="001B5074">
          <w:rPr>
            <w:rFonts w:ascii="Times New Roman" w:hAnsi="Times New Roman" w:cs="Times New Roman"/>
            <w:b/>
            <w:color w:val="000000" w:themeColor="text1"/>
            <w:sz w:val="24"/>
            <w:szCs w:val="24"/>
          </w:rPr>
          <w:delText>perspective in understanding w</w:delText>
        </w:r>
      </w:del>
      <w:del w:id="1637" w:author="Bandana Shakya" w:date="2020-06-18T08:13:00Z">
        <w:r w:rsidRPr="00E636B0" w:rsidDel="00B04429">
          <w:rPr>
            <w:rFonts w:ascii="Times New Roman" w:hAnsi="Times New Roman" w:cs="Times New Roman"/>
            <w:b/>
            <w:color w:val="000000" w:themeColor="text1"/>
            <w:sz w:val="24"/>
            <w:szCs w:val="24"/>
          </w:rPr>
          <w:delText xml:space="preserve">ider values of </w:delText>
        </w:r>
        <w:r w:rsidR="004365DE" w:rsidRPr="00E636B0" w:rsidDel="00B04429">
          <w:rPr>
            <w:rFonts w:ascii="Times New Roman" w:hAnsi="Times New Roman" w:cs="Times New Roman"/>
            <w:b/>
            <w:color w:val="000000" w:themeColor="text1"/>
            <w:sz w:val="24"/>
            <w:szCs w:val="24"/>
          </w:rPr>
          <w:delText>p</w:delText>
        </w:r>
        <w:r w:rsidR="00587A8D" w:rsidRPr="00E636B0" w:rsidDel="00B04429">
          <w:rPr>
            <w:rFonts w:ascii="Times New Roman" w:hAnsi="Times New Roman" w:cs="Times New Roman"/>
            <w:b/>
            <w:color w:val="000000" w:themeColor="text1"/>
            <w:sz w:val="24"/>
            <w:szCs w:val="24"/>
          </w:rPr>
          <w:delText xml:space="preserve">rotected </w:delText>
        </w:r>
        <w:r w:rsidR="004365DE" w:rsidRPr="00E636B0" w:rsidDel="00B04429">
          <w:rPr>
            <w:rFonts w:ascii="Times New Roman" w:hAnsi="Times New Roman" w:cs="Times New Roman"/>
            <w:b/>
            <w:color w:val="000000" w:themeColor="text1"/>
            <w:sz w:val="24"/>
            <w:szCs w:val="24"/>
          </w:rPr>
          <w:delText>a</w:delText>
        </w:r>
        <w:r w:rsidR="00587A8D" w:rsidRPr="00E636B0" w:rsidDel="00B04429">
          <w:rPr>
            <w:rFonts w:ascii="Times New Roman" w:hAnsi="Times New Roman" w:cs="Times New Roman"/>
            <w:b/>
            <w:color w:val="000000" w:themeColor="text1"/>
            <w:sz w:val="24"/>
            <w:szCs w:val="24"/>
          </w:rPr>
          <w:delText>reas</w:delText>
        </w:r>
      </w:del>
    </w:p>
    <w:p w:rsidR="00A11911" w:rsidDel="00CA2499" w:rsidRDefault="004C4E2C" w:rsidP="00035A54">
      <w:pPr>
        <w:spacing w:line="480" w:lineRule="auto"/>
        <w:ind w:firstLine="720"/>
        <w:rPr>
          <w:del w:id="1638" w:author="Bandana Shakya" w:date="2020-06-18T08:44:00Z"/>
          <w:rFonts w:ascii="Times New Roman" w:hAnsi="Times New Roman" w:cs="Times New Roman"/>
          <w:color w:val="000000" w:themeColor="text1"/>
          <w:sz w:val="24"/>
          <w:szCs w:val="24"/>
        </w:rPr>
      </w:pPr>
      <w:moveFromRangeStart w:id="1639" w:author="Bandana Shakya" w:date="2020-06-16T13:07:00Z" w:name="move43205293"/>
      <w:moveFrom w:id="1640" w:author="Bandana Shakya" w:date="2020-06-16T13:07:00Z">
        <w:del w:id="1641" w:author="Bandana Shakya" w:date="2020-06-30T16:27:00Z">
          <w:r w:rsidDel="00342D0C">
            <w:rPr>
              <w:rFonts w:ascii="Times New Roman" w:hAnsi="Times New Roman" w:cs="Times New Roman"/>
              <w:color w:val="000000" w:themeColor="text1"/>
              <w:sz w:val="24"/>
              <w:szCs w:val="24"/>
            </w:rPr>
            <w:delText xml:space="preserve">The </w:delText>
          </w:r>
          <w:r w:rsidR="00DA4D67" w:rsidDel="00342D0C">
            <w:rPr>
              <w:rFonts w:ascii="Times New Roman" w:hAnsi="Times New Roman" w:cs="Times New Roman"/>
              <w:color w:val="000000" w:themeColor="text1"/>
              <w:sz w:val="24"/>
              <w:szCs w:val="24"/>
            </w:rPr>
            <w:delText xml:space="preserve">participants </w:delText>
          </w:r>
          <w:r w:rsidDel="00342D0C">
            <w:rPr>
              <w:rFonts w:ascii="Times New Roman" w:hAnsi="Times New Roman" w:cs="Times New Roman"/>
              <w:color w:val="000000" w:themeColor="text1"/>
              <w:sz w:val="24"/>
              <w:szCs w:val="24"/>
            </w:rPr>
            <w:delText xml:space="preserve">identified </w:delText>
          </w:r>
          <w:r w:rsidR="00C10179" w:rsidDel="00342D0C">
            <w:rPr>
              <w:rFonts w:ascii="Times New Roman" w:hAnsi="Times New Roman" w:cs="Times New Roman"/>
              <w:color w:val="000000" w:themeColor="text1"/>
              <w:sz w:val="24"/>
              <w:szCs w:val="24"/>
            </w:rPr>
            <w:delText xml:space="preserve">all four types of ecosystem services from </w:delText>
          </w:r>
          <w:r w:rsidR="00641E8C" w:rsidDel="00342D0C">
            <w:rPr>
              <w:rFonts w:ascii="Times New Roman" w:hAnsi="Times New Roman" w:cs="Times New Roman"/>
              <w:color w:val="000000" w:themeColor="text1"/>
              <w:sz w:val="24"/>
              <w:szCs w:val="24"/>
            </w:rPr>
            <w:delText xml:space="preserve">the three </w:delText>
          </w:r>
          <w:r w:rsidR="00DB15C7" w:rsidRPr="00E636B0" w:rsidDel="00342D0C">
            <w:rPr>
              <w:rFonts w:ascii="Times New Roman" w:hAnsi="Times New Roman" w:cs="Times New Roman"/>
              <w:color w:val="000000" w:themeColor="text1"/>
              <w:sz w:val="24"/>
              <w:szCs w:val="24"/>
            </w:rPr>
            <w:delText>P</w:delText>
          </w:r>
          <w:r w:rsidR="0092087E" w:rsidDel="00342D0C">
            <w:rPr>
              <w:rFonts w:ascii="Times New Roman" w:hAnsi="Times New Roman" w:cs="Times New Roman"/>
              <w:color w:val="000000" w:themeColor="text1"/>
              <w:sz w:val="24"/>
              <w:szCs w:val="24"/>
            </w:rPr>
            <w:delText>As</w:delText>
          </w:r>
          <w:r w:rsidR="00641E8C" w:rsidDel="00342D0C">
            <w:rPr>
              <w:rFonts w:ascii="Times New Roman" w:hAnsi="Times New Roman" w:cs="Times New Roman"/>
              <w:color w:val="000000" w:themeColor="text1"/>
              <w:sz w:val="24"/>
              <w:szCs w:val="24"/>
            </w:rPr>
            <w:delText>. A</w:delText>
          </w:r>
          <w:r w:rsidR="001B242A" w:rsidRPr="00E636B0" w:rsidDel="00342D0C">
            <w:rPr>
              <w:rFonts w:ascii="Times New Roman" w:hAnsi="Times New Roman" w:cs="Times New Roman"/>
              <w:color w:val="000000" w:themeColor="text1"/>
              <w:sz w:val="24"/>
              <w:szCs w:val="24"/>
            </w:rPr>
            <w:delText>ll regulating services namely water regulation (water conservation, purification, water quality, water recha</w:delText>
          </w:r>
        </w:del>
        <w:r w:rsidR="001B242A" w:rsidRPr="00E636B0" w:rsidDel="00F24950">
          <w:rPr>
            <w:rFonts w:ascii="Times New Roman" w:hAnsi="Times New Roman" w:cs="Times New Roman"/>
            <w:color w:val="000000" w:themeColor="text1"/>
            <w:sz w:val="24"/>
            <w:szCs w:val="24"/>
          </w:rPr>
          <w:t xml:space="preserve">rge, flow maintenance); air/climate regulation (carbon sink); protection from natural disasters (landslide regulations, hazard regulations); soil stabilization and conservation (nitrogen </w:t>
        </w:r>
        <w:r w:rsidR="001B242A" w:rsidRPr="00E636B0" w:rsidDel="00F24950">
          <w:rPr>
            <w:rFonts w:ascii="Times New Roman" w:hAnsi="Times New Roman" w:cs="Times New Roman"/>
            <w:color w:val="000000" w:themeColor="text1"/>
            <w:sz w:val="24"/>
            <w:szCs w:val="24"/>
          </w:rPr>
          <w:lastRenderedPageBreak/>
          <w:t>sedimentation, waste decomposition); habitat maintenance for globally important species (endangered, endemic, rare); pest and disease regulation; pollination (maintains wild pollinators); carbon sequestration; local climate regulations- were prominent</w:t>
        </w:r>
        <w:r w:rsidR="00D720C7" w:rsidDel="00F24950">
          <w:rPr>
            <w:rFonts w:ascii="Times New Roman" w:hAnsi="Times New Roman" w:cs="Times New Roman"/>
            <w:color w:val="000000" w:themeColor="text1"/>
            <w:sz w:val="24"/>
            <w:szCs w:val="24"/>
          </w:rPr>
          <w:t>ly mentioned</w:t>
        </w:r>
        <w:r w:rsidR="001B242A" w:rsidRPr="00E636B0" w:rsidDel="00F24950">
          <w:rPr>
            <w:rFonts w:ascii="Times New Roman" w:hAnsi="Times New Roman" w:cs="Times New Roman"/>
            <w:color w:val="000000" w:themeColor="text1"/>
            <w:sz w:val="24"/>
            <w:szCs w:val="24"/>
          </w:rPr>
          <w:t xml:space="preserve">. </w:t>
        </w:r>
      </w:moveFrom>
      <w:moveFromRangeStart w:id="1642" w:author="Bandana Shakya" w:date="2020-06-16T13:19:00Z" w:name="move43205996"/>
      <w:moveFromRangeEnd w:id="1639"/>
      <w:moveFrom w:id="1643" w:author="Bandana Shakya" w:date="2020-06-16T13:19:00Z">
        <w:r w:rsidR="001B242A" w:rsidRPr="00E636B0" w:rsidDel="00B85595">
          <w:rPr>
            <w:rFonts w:ascii="Times New Roman" w:hAnsi="Times New Roman" w:cs="Times New Roman"/>
            <w:color w:val="000000" w:themeColor="text1"/>
            <w:sz w:val="24"/>
            <w:szCs w:val="24"/>
          </w:rPr>
          <w:t xml:space="preserve">The water </w:t>
        </w:r>
        <w:r w:rsidR="009369E9" w:rsidDel="00B85595">
          <w:rPr>
            <w:rFonts w:ascii="Times New Roman" w:hAnsi="Times New Roman" w:cs="Times New Roman"/>
            <w:color w:val="000000" w:themeColor="text1"/>
            <w:sz w:val="24"/>
            <w:szCs w:val="24"/>
          </w:rPr>
          <w:t xml:space="preserve">provisioning and </w:t>
        </w:r>
        <w:r w:rsidR="001B242A" w:rsidRPr="00E636B0" w:rsidDel="00B85595">
          <w:rPr>
            <w:rFonts w:ascii="Times New Roman" w:hAnsi="Times New Roman" w:cs="Times New Roman"/>
            <w:color w:val="000000" w:themeColor="text1"/>
            <w:sz w:val="24"/>
            <w:szCs w:val="24"/>
          </w:rPr>
          <w:t>regulating services</w:t>
        </w:r>
        <w:r w:rsidR="00AA0CC1" w:rsidDel="00B85595">
          <w:rPr>
            <w:rFonts w:ascii="Times New Roman" w:hAnsi="Times New Roman" w:cs="Times New Roman"/>
            <w:color w:val="000000" w:themeColor="text1"/>
            <w:sz w:val="24"/>
            <w:szCs w:val="24"/>
          </w:rPr>
          <w:t xml:space="preserve"> (usefulness score range: 67-70%)</w:t>
        </w:r>
        <w:r w:rsidR="00F411D3" w:rsidDel="00B85595">
          <w:rPr>
            <w:rFonts w:ascii="Times New Roman" w:hAnsi="Times New Roman" w:cs="Times New Roman"/>
            <w:color w:val="000000" w:themeColor="text1"/>
            <w:sz w:val="24"/>
            <w:szCs w:val="24"/>
          </w:rPr>
          <w:t xml:space="preserve"> were </w:t>
        </w:r>
        <w:r w:rsidR="001B242A" w:rsidRPr="00E636B0" w:rsidDel="00B85595">
          <w:rPr>
            <w:rFonts w:ascii="Times New Roman" w:hAnsi="Times New Roman" w:cs="Times New Roman"/>
            <w:color w:val="000000" w:themeColor="text1"/>
            <w:sz w:val="24"/>
            <w:szCs w:val="24"/>
          </w:rPr>
          <w:t xml:space="preserve">conceived to be regionally </w:t>
        </w:r>
        <w:r w:rsidR="00FE14D5" w:rsidDel="00B85595">
          <w:rPr>
            <w:rFonts w:ascii="Times New Roman" w:hAnsi="Times New Roman" w:cs="Times New Roman"/>
            <w:color w:val="000000" w:themeColor="text1"/>
            <w:sz w:val="24"/>
            <w:szCs w:val="24"/>
          </w:rPr>
          <w:t>significant</w:t>
        </w:r>
        <w:r w:rsidR="00AA0CC1" w:rsidDel="00B85595">
          <w:rPr>
            <w:rFonts w:ascii="Times New Roman" w:hAnsi="Times New Roman" w:cs="Times New Roman"/>
            <w:color w:val="000000" w:themeColor="text1"/>
            <w:sz w:val="24"/>
            <w:szCs w:val="24"/>
          </w:rPr>
          <w:t xml:space="preserve"> </w:t>
        </w:r>
        <w:r w:rsidR="00713B7A" w:rsidDel="00B85595">
          <w:rPr>
            <w:rFonts w:ascii="Times New Roman" w:hAnsi="Times New Roman" w:cs="Times New Roman"/>
            <w:color w:val="000000" w:themeColor="text1"/>
            <w:sz w:val="24"/>
            <w:szCs w:val="24"/>
          </w:rPr>
          <w:t xml:space="preserve">as they </w:t>
        </w:r>
        <w:r w:rsidR="001B242A" w:rsidRPr="00E636B0" w:rsidDel="00B85595">
          <w:rPr>
            <w:rFonts w:ascii="Times New Roman" w:hAnsi="Times New Roman" w:cs="Times New Roman"/>
            <w:color w:val="000000" w:themeColor="text1"/>
            <w:sz w:val="24"/>
            <w:szCs w:val="24"/>
          </w:rPr>
          <w:t>catered to</w:t>
        </w:r>
        <w:r w:rsidR="00535F5F" w:rsidDel="00B85595">
          <w:rPr>
            <w:rFonts w:ascii="Times New Roman" w:hAnsi="Times New Roman" w:cs="Times New Roman"/>
            <w:color w:val="000000" w:themeColor="text1"/>
            <w:sz w:val="24"/>
            <w:szCs w:val="24"/>
          </w:rPr>
          <w:t xml:space="preserve"> network of </w:t>
        </w:r>
        <w:r w:rsidR="001B242A" w:rsidRPr="00E636B0" w:rsidDel="00B85595">
          <w:rPr>
            <w:rFonts w:ascii="Times New Roman" w:hAnsi="Times New Roman" w:cs="Times New Roman"/>
            <w:color w:val="000000" w:themeColor="text1"/>
            <w:sz w:val="24"/>
            <w:szCs w:val="24"/>
          </w:rPr>
          <w:t>springs, rivulets</w:t>
        </w:r>
        <w:r w:rsidR="00535F5F" w:rsidDel="00B85595">
          <w:rPr>
            <w:rFonts w:ascii="Times New Roman" w:hAnsi="Times New Roman" w:cs="Times New Roman"/>
            <w:color w:val="000000" w:themeColor="text1"/>
            <w:sz w:val="24"/>
            <w:szCs w:val="24"/>
          </w:rPr>
          <w:t xml:space="preserve">, </w:t>
        </w:r>
        <w:r w:rsidR="001B242A" w:rsidRPr="00E636B0" w:rsidDel="00B85595">
          <w:rPr>
            <w:rFonts w:ascii="Times New Roman" w:hAnsi="Times New Roman" w:cs="Times New Roman"/>
            <w:color w:val="000000" w:themeColor="text1"/>
            <w:sz w:val="24"/>
            <w:szCs w:val="24"/>
          </w:rPr>
          <w:t>and river</w:t>
        </w:r>
        <w:r w:rsidR="00F411D3" w:rsidDel="00B85595">
          <w:rPr>
            <w:rFonts w:ascii="Times New Roman" w:hAnsi="Times New Roman" w:cs="Times New Roman"/>
            <w:color w:val="000000" w:themeColor="text1"/>
            <w:sz w:val="24"/>
            <w:szCs w:val="24"/>
          </w:rPr>
          <w:t xml:space="preserve"> system</w:t>
        </w:r>
        <w:r w:rsidR="00535F5F" w:rsidDel="00B85595">
          <w:rPr>
            <w:rFonts w:ascii="Times New Roman" w:hAnsi="Times New Roman" w:cs="Times New Roman"/>
            <w:color w:val="000000" w:themeColor="text1"/>
            <w:sz w:val="24"/>
            <w:szCs w:val="24"/>
          </w:rPr>
          <w:t xml:space="preserve">s across the landscape </w:t>
        </w:r>
        <w:r w:rsidR="007C6E41" w:rsidDel="00B85595">
          <w:rPr>
            <w:rFonts w:ascii="Times New Roman" w:hAnsi="Times New Roman" w:cs="Times New Roman"/>
            <w:color w:val="000000" w:themeColor="text1"/>
            <w:sz w:val="24"/>
            <w:szCs w:val="24"/>
          </w:rPr>
          <w:t xml:space="preserve">- </w:t>
        </w:r>
        <w:r w:rsidR="00535F5F" w:rsidDel="00B85595">
          <w:rPr>
            <w:rFonts w:ascii="Times New Roman" w:hAnsi="Times New Roman" w:cs="Times New Roman"/>
            <w:color w:val="000000" w:themeColor="text1"/>
            <w:sz w:val="24"/>
            <w:szCs w:val="24"/>
          </w:rPr>
          <w:t xml:space="preserve">that fed to </w:t>
        </w:r>
        <w:r w:rsidR="007C6E41" w:rsidDel="00B85595">
          <w:rPr>
            <w:rFonts w:ascii="Times New Roman" w:hAnsi="Times New Roman" w:cs="Times New Roman"/>
            <w:color w:val="000000" w:themeColor="text1"/>
            <w:sz w:val="24"/>
            <w:szCs w:val="24"/>
          </w:rPr>
          <w:t xml:space="preserve">wider </w:t>
        </w:r>
        <w:r w:rsidR="00535F5F" w:rsidDel="00B85595">
          <w:rPr>
            <w:rFonts w:ascii="Times New Roman" w:hAnsi="Times New Roman" w:cs="Times New Roman"/>
            <w:color w:val="000000" w:themeColor="text1"/>
            <w:sz w:val="24"/>
            <w:szCs w:val="24"/>
          </w:rPr>
          <w:t xml:space="preserve">downstream </w:t>
        </w:r>
        <w:r w:rsidR="001B242A" w:rsidRPr="00E636B0" w:rsidDel="00B85595">
          <w:rPr>
            <w:rFonts w:ascii="Times New Roman" w:hAnsi="Times New Roman" w:cs="Times New Roman"/>
            <w:color w:val="000000" w:themeColor="text1"/>
            <w:sz w:val="24"/>
            <w:szCs w:val="24"/>
          </w:rPr>
          <w:t xml:space="preserve">areas in the three countries. </w:t>
        </w:r>
        <w:r w:rsidR="009C52A5" w:rsidDel="00B85595">
          <w:rPr>
            <w:rFonts w:ascii="Times New Roman" w:hAnsi="Times New Roman" w:cs="Times New Roman"/>
            <w:color w:val="000000" w:themeColor="text1"/>
            <w:sz w:val="24"/>
            <w:szCs w:val="24"/>
          </w:rPr>
          <w:t>In terms of cultural services</w:t>
        </w:r>
        <w:r w:rsidR="007C6E41" w:rsidDel="00B85595">
          <w:rPr>
            <w:rFonts w:ascii="Times New Roman" w:hAnsi="Times New Roman" w:cs="Times New Roman"/>
            <w:color w:val="000000" w:themeColor="text1"/>
            <w:sz w:val="24"/>
            <w:szCs w:val="24"/>
          </w:rPr>
          <w:t xml:space="preserve"> (usefulness score range: 70-77%)</w:t>
        </w:r>
        <w:r w:rsidR="009C52A5" w:rsidDel="00B85595">
          <w:rPr>
            <w:rFonts w:ascii="Times New Roman" w:hAnsi="Times New Roman" w:cs="Times New Roman"/>
            <w:color w:val="000000" w:themeColor="text1"/>
            <w:sz w:val="24"/>
            <w:szCs w:val="24"/>
          </w:rPr>
          <w:t>, s</w:t>
        </w:r>
        <w:r w:rsidR="00865309" w:rsidDel="00B85595">
          <w:rPr>
            <w:rFonts w:ascii="Times New Roman" w:hAnsi="Times New Roman" w:cs="Times New Roman"/>
            <w:color w:val="000000" w:themeColor="text1"/>
            <w:sz w:val="24"/>
            <w:szCs w:val="24"/>
          </w:rPr>
          <w:t>e</w:t>
        </w:r>
        <w:r w:rsidR="001B242A" w:rsidRPr="00E636B0" w:rsidDel="00B85595">
          <w:rPr>
            <w:rFonts w:ascii="Times New Roman" w:hAnsi="Times New Roman" w:cs="Times New Roman"/>
            <w:color w:val="000000" w:themeColor="text1"/>
            <w:sz w:val="24"/>
            <w:szCs w:val="24"/>
          </w:rPr>
          <w:t xml:space="preserve">veral scientifically untouched or least explored areas </w:t>
        </w:r>
        <w:r w:rsidR="009C52A5" w:rsidDel="00B85595">
          <w:rPr>
            <w:rFonts w:ascii="Times New Roman" w:hAnsi="Times New Roman" w:cs="Times New Roman"/>
            <w:color w:val="000000" w:themeColor="text1"/>
            <w:sz w:val="24"/>
            <w:szCs w:val="24"/>
          </w:rPr>
          <w:t xml:space="preserve">highlighted </w:t>
        </w:r>
        <w:r w:rsidR="008B16FF" w:rsidDel="00B85595">
          <w:rPr>
            <w:rFonts w:ascii="Times New Roman" w:hAnsi="Times New Roman" w:cs="Times New Roman"/>
            <w:color w:val="000000" w:themeColor="text1"/>
            <w:sz w:val="24"/>
            <w:szCs w:val="24"/>
          </w:rPr>
          <w:t xml:space="preserve">the </w:t>
        </w:r>
        <w:r w:rsidR="001C2179" w:rsidDel="00B85595">
          <w:rPr>
            <w:rFonts w:ascii="Times New Roman" w:hAnsi="Times New Roman" w:cs="Times New Roman"/>
            <w:color w:val="000000" w:themeColor="text1"/>
            <w:sz w:val="24"/>
            <w:szCs w:val="24"/>
          </w:rPr>
          <w:t>prospect</w:t>
        </w:r>
        <w:r w:rsidR="009C52A5" w:rsidDel="00B85595">
          <w:rPr>
            <w:rFonts w:ascii="Times New Roman" w:hAnsi="Times New Roman" w:cs="Times New Roman"/>
            <w:color w:val="000000" w:themeColor="text1"/>
            <w:sz w:val="24"/>
            <w:szCs w:val="24"/>
          </w:rPr>
          <w:t>s</w:t>
        </w:r>
        <w:r w:rsidR="001C2179" w:rsidDel="00B85595">
          <w:rPr>
            <w:rFonts w:ascii="Times New Roman" w:hAnsi="Times New Roman" w:cs="Times New Roman"/>
            <w:color w:val="000000" w:themeColor="text1"/>
            <w:sz w:val="24"/>
            <w:szCs w:val="24"/>
          </w:rPr>
          <w:t xml:space="preserve"> </w:t>
        </w:r>
        <w:r w:rsidR="00362800" w:rsidDel="00B85595">
          <w:rPr>
            <w:rFonts w:ascii="Times New Roman" w:hAnsi="Times New Roman" w:cs="Times New Roman"/>
            <w:color w:val="000000" w:themeColor="text1"/>
            <w:sz w:val="24"/>
            <w:szCs w:val="24"/>
          </w:rPr>
          <w:t>of d</w:t>
        </w:r>
        <w:r w:rsidR="001B242A" w:rsidRPr="00E636B0" w:rsidDel="00B85595">
          <w:rPr>
            <w:rFonts w:ascii="Times New Roman" w:hAnsi="Times New Roman" w:cs="Times New Roman"/>
            <w:color w:val="000000" w:themeColor="text1"/>
            <w:sz w:val="24"/>
            <w:szCs w:val="24"/>
          </w:rPr>
          <w:t xml:space="preserve">iscovery of </w:t>
        </w:r>
        <w:r w:rsidR="001C2179" w:rsidDel="00B85595">
          <w:rPr>
            <w:rFonts w:ascii="Times New Roman" w:hAnsi="Times New Roman" w:cs="Times New Roman"/>
            <w:color w:val="000000" w:themeColor="text1"/>
            <w:sz w:val="24"/>
            <w:szCs w:val="24"/>
          </w:rPr>
          <w:t>n</w:t>
        </w:r>
        <w:r w:rsidR="001B242A" w:rsidRPr="00E636B0" w:rsidDel="00B85595">
          <w:rPr>
            <w:rFonts w:ascii="Times New Roman" w:hAnsi="Times New Roman" w:cs="Times New Roman"/>
            <w:color w:val="000000" w:themeColor="text1"/>
            <w:sz w:val="24"/>
            <w:szCs w:val="24"/>
          </w:rPr>
          <w:t xml:space="preserve">ew flora and fauna. </w:t>
        </w:r>
      </w:moveFrom>
      <w:moveFromRangeStart w:id="1644" w:author="Bandana Shakya" w:date="2020-06-16T13:09:00Z" w:name="move43205364"/>
      <w:moveFromRangeEnd w:id="1642"/>
      <w:moveFrom w:id="1645" w:author="Bandana Shakya" w:date="2020-06-16T13:09:00Z">
        <w:r w:rsidR="00335137" w:rsidRPr="00E636B0" w:rsidDel="00DA3821">
          <w:rPr>
            <w:rFonts w:ascii="Times New Roman" w:hAnsi="Times New Roman" w:cs="Times New Roman"/>
            <w:color w:val="000000" w:themeColor="text1"/>
            <w:sz w:val="24"/>
            <w:szCs w:val="24"/>
          </w:rPr>
          <w:t xml:space="preserve">Likewise, </w:t>
        </w:r>
        <w:r w:rsidR="00335137" w:rsidDel="00DA3821">
          <w:rPr>
            <w:rFonts w:ascii="Times New Roman" w:hAnsi="Times New Roman" w:cs="Times New Roman"/>
            <w:color w:val="000000" w:themeColor="text1"/>
            <w:sz w:val="24"/>
            <w:szCs w:val="24"/>
          </w:rPr>
          <w:t xml:space="preserve">PAs hosted </w:t>
        </w:r>
        <w:r w:rsidR="00335137" w:rsidRPr="00E636B0" w:rsidDel="00DA3821">
          <w:rPr>
            <w:rFonts w:ascii="Times New Roman" w:hAnsi="Times New Roman" w:cs="Times New Roman"/>
            <w:color w:val="000000" w:themeColor="text1"/>
            <w:sz w:val="24"/>
            <w:szCs w:val="24"/>
          </w:rPr>
          <w:t>wealth</w:t>
        </w:r>
        <w:r w:rsidR="00F23DB4" w:rsidDel="00DA3821">
          <w:rPr>
            <w:rFonts w:ascii="Times New Roman" w:hAnsi="Times New Roman" w:cs="Times New Roman"/>
            <w:color w:val="000000" w:themeColor="text1"/>
            <w:sz w:val="24"/>
            <w:szCs w:val="24"/>
          </w:rPr>
          <w:t xml:space="preserve"> of other services such as areas of </w:t>
        </w:r>
        <w:r w:rsidR="00335137" w:rsidRPr="00E636B0" w:rsidDel="00DA3821">
          <w:rPr>
            <w:rFonts w:ascii="Times New Roman" w:hAnsi="Times New Roman" w:cs="Times New Roman"/>
            <w:color w:val="000000" w:themeColor="text1"/>
            <w:sz w:val="24"/>
            <w:szCs w:val="24"/>
          </w:rPr>
          <w:t>historical /heritage significance (Sino-Japan war history-hump airway, silk-route, relic sites)</w:t>
        </w:r>
        <w:r w:rsidR="00E80905" w:rsidDel="00DA3821">
          <w:rPr>
            <w:rFonts w:ascii="Times New Roman" w:hAnsi="Times New Roman" w:cs="Times New Roman"/>
            <w:color w:val="000000" w:themeColor="text1"/>
            <w:sz w:val="24"/>
            <w:szCs w:val="24"/>
          </w:rPr>
          <w:t xml:space="preserve">, </w:t>
        </w:r>
        <w:r w:rsidR="00335137" w:rsidRPr="00E636B0" w:rsidDel="00DA3821">
          <w:rPr>
            <w:rFonts w:ascii="Times New Roman" w:hAnsi="Times New Roman" w:cs="Times New Roman"/>
            <w:color w:val="000000" w:themeColor="text1"/>
            <w:sz w:val="24"/>
            <w:szCs w:val="24"/>
          </w:rPr>
          <w:t>cultural significance (tea culture; traditions and culture of ethnic communities)</w:t>
        </w:r>
        <w:r w:rsidR="00D67BF2" w:rsidDel="00DA3821">
          <w:rPr>
            <w:rFonts w:ascii="Times New Roman" w:hAnsi="Times New Roman" w:cs="Times New Roman"/>
            <w:color w:val="000000" w:themeColor="text1"/>
            <w:sz w:val="24"/>
            <w:szCs w:val="24"/>
          </w:rPr>
          <w:t xml:space="preserve">, </w:t>
        </w:r>
        <w:r w:rsidR="00335137" w:rsidRPr="00E636B0" w:rsidDel="00DA3821">
          <w:rPr>
            <w:rFonts w:ascii="Times New Roman" w:hAnsi="Times New Roman" w:cs="Times New Roman"/>
            <w:color w:val="000000" w:themeColor="text1"/>
            <w:sz w:val="24"/>
            <w:szCs w:val="24"/>
          </w:rPr>
          <w:t>brand value</w:t>
        </w:r>
        <w:r w:rsidR="00D67BF2" w:rsidRPr="00D67BF2" w:rsidDel="00DA3821">
          <w:rPr>
            <w:rFonts w:ascii="Times New Roman" w:hAnsi="Times New Roman" w:cs="Times New Roman"/>
            <w:color w:val="000000" w:themeColor="text1"/>
            <w:sz w:val="24"/>
            <w:szCs w:val="24"/>
          </w:rPr>
          <w:t xml:space="preserve"> </w:t>
        </w:r>
        <w:r w:rsidR="00D67BF2" w:rsidDel="00DA3821">
          <w:rPr>
            <w:rFonts w:ascii="Times New Roman" w:hAnsi="Times New Roman" w:cs="Times New Roman"/>
            <w:color w:val="000000" w:themeColor="text1"/>
            <w:sz w:val="24"/>
            <w:szCs w:val="24"/>
          </w:rPr>
          <w:t>(ethnic identity)</w:t>
        </w:r>
        <w:r w:rsidR="00820F29" w:rsidDel="00DA3821">
          <w:rPr>
            <w:rFonts w:ascii="Times New Roman" w:hAnsi="Times New Roman" w:cs="Times New Roman"/>
            <w:color w:val="000000" w:themeColor="text1"/>
            <w:sz w:val="24"/>
            <w:szCs w:val="24"/>
          </w:rPr>
          <w:t xml:space="preserve">, </w:t>
        </w:r>
        <w:r w:rsidR="00D67BF2" w:rsidRPr="00E636B0" w:rsidDel="00DA3821">
          <w:rPr>
            <w:rFonts w:ascii="Times New Roman" w:hAnsi="Times New Roman" w:cs="Times New Roman"/>
            <w:color w:val="000000" w:themeColor="text1"/>
            <w:sz w:val="24"/>
            <w:szCs w:val="24"/>
          </w:rPr>
          <w:t>aesthetic value (religious, pristine and picturesque landscape);</w:t>
        </w:r>
        <w:r w:rsidR="00820F29" w:rsidDel="00DA3821">
          <w:rPr>
            <w:rFonts w:ascii="Times New Roman" w:hAnsi="Times New Roman" w:cs="Times New Roman"/>
            <w:color w:val="000000" w:themeColor="text1"/>
            <w:sz w:val="24"/>
            <w:szCs w:val="24"/>
          </w:rPr>
          <w:t xml:space="preserve"> </w:t>
        </w:r>
        <w:r w:rsidR="00335137" w:rsidRPr="00E636B0" w:rsidDel="00DA3821">
          <w:rPr>
            <w:rFonts w:ascii="Times New Roman" w:hAnsi="Times New Roman" w:cs="Times New Roman"/>
            <w:color w:val="000000" w:themeColor="text1"/>
            <w:sz w:val="24"/>
            <w:szCs w:val="24"/>
          </w:rPr>
          <w:t>education</w:t>
        </w:r>
        <w:r w:rsidR="00820F29" w:rsidDel="00DA3821">
          <w:rPr>
            <w:rFonts w:ascii="Times New Roman" w:hAnsi="Times New Roman" w:cs="Times New Roman"/>
            <w:color w:val="000000" w:themeColor="text1"/>
            <w:sz w:val="24"/>
            <w:szCs w:val="24"/>
          </w:rPr>
          <w:t xml:space="preserve"> value (</w:t>
        </w:r>
        <w:r w:rsidR="00335137" w:rsidRPr="00E636B0" w:rsidDel="00DA3821">
          <w:rPr>
            <w:rFonts w:ascii="Times New Roman" w:hAnsi="Times New Roman" w:cs="Times New Roman"/>
            <w:color w:val="000000" w:themeColor="text1"/>
            <w:sz w:val="24"/>
            <w:szCs w:val="24"/>
          </w:rPr>
          <w:t>scientific/traditional knowledge</w:t>
        </w:r>
        <w:r w:rsidR="00820F29" w:rsidDel="00DA3821">
          <w:rPr>
            <w:rFonts w:ascii="Times New Roman" w:hAnsi="Times New Roman" w:cs="Times New Roman"/>
            <w:color w:val="000000" w:themeColor="text1"/>
            <w:sz w:val="24"/>
            <w:szCs w:val="24"/>
          </w:rPr>
          <w:t>), cognitive development (i</w:t>
        </w:r>
        <w:r w:rsidR="00335137" w:rsidRPr="00E636B0" w:rsidDel="00DA3821">
          <w:rPr>
            <w:rFonts w:ascii="Times New Roman" w:hAnsi="Times New Roman" w:cs="Times New Roman"/>
            <w:color w:val="000000" w:themeColor="text1"/>
            <w:sz w:val="24"/>
            <w:szCs w:val="24"/>
          </w:rPr>
          <w:t>nspiration for art and culture</w:t>
        </w:r>
        <w:r w:rsidR="00820F29" w:rsidDel="00DA3821">
          <w:rPr>
            <w:rFonts w:ascii="Times New Roman" w:hAnsi="Times New Roman" w:cs="Times New Roman"/>
            <w:color w:val="000000" w:themeColor="text1"/>
            <w:sz w:val="24"/>
            <w:szCs w:val="24"/>
          </w:rPr>
          <w:t xml:space="preserve">), and </w:t>
        </w:r>
        <w:r w:rsidR="00335137" w:rsidRPr="00E636B0" w:rsidDel="00DA3821">
          <w:rPr>
            <w:rFonts w:ascii="Times New Roman" w:hAnsi="Times New Roman" w:cs="Times New Roman"/>
            <w:color w:val="000000" w:themeColor="text1"/>
            <w:sz w:val="24"/>
            <w:szCs w:val="24"/>
          </w:rPr>
          <w:t>recreation (tourism</w:t>
        </w:r>
        <w:r w:rsidR="00820F29" w:rsidDel="00DA3821">
          <w:rPr>
            <w:rFonts w:ascii="Times New Roman" w:hAnsi="Times New Roman" w:cs="Times New Roman"/>
            <w:color w:val="000000" w:themeColor="text1"/>
            <w:sz w:val="24"/>
            <w:szCs w:val="24"/>
          </w:rPr>
          <w:t xml:space="preserve"> and travel). </w:t>
        </w:r>
      </w:moveFrom>
      <w:moveFromRangeStart w:id="1646" w:author="Bandana Shakya" w:date="2020-06-16T13:24:00Z" w:name="move43206264"/>
      <w:moveFromRangeEnd w:id="1644"/>
      <w:moveFrom w:id="1647" w:author="Bandana Shakya" w:date="2020-06-16T13:24:00Z">
        <w:r w:rsidR="00344B0E" w:rsidDel="00CD6EB8">
          <w:rPr>
            <w:rFonts w:ascii="Times New Roman" w:hAnsi="Times New Roman" w:cs="Times New Roman"/>
            <w:color w:val="000000" w:themeColor="text1"/>
            <w:sz w:val="24"/>
            <w:szCs w:val="24"/>
          </w:rPr>
          <w:t>All the PAs in the landscape were re</w:t>
        </w:r>
        <w:r w:rsidR="003C169C" w:rsidDel="00CD6EB8">
          <w:rPr>
            <w:rFonts w:ascii="Times New Roman" w:hAnsi="Times New Roman" w:cs="Times New Roman"/>
            <w:color w:val="000000" w:themeColor="text1"/>
            <w:sz w:val="24"/>
            <w:szCs w:val="24"/>
          </w:rPr>
          <w:t xml:space="preserve">vered </w:t>
        </w:r>
        <w:r w:rsidR="00014F13" w:rsidDel="00CD6EB8">
          <w:rPr>
            <w:rFonts w:ascii="Times New Roman" w:hAnsi="Times New Roman" w:cs="Times New Roman"/>
            <w:color w:val="000000" w:themeColor="text1"/>
            <w:sz w:val="24"/>
            <w:szCs w:val="24"/>
          </w:rPr>
          <w:t xml:space="preserve">as they </w:t>
        </w:r>
        <w:r w:rsidR="003C6309" w:rsidDel="00CD6EB8">
          <w:rPr>
            <w:rFonts w:ascii="Times New Roman" w:hAnsi="Times New Roman" w:cs="Times New Roman"/>
            <w:color w:val="000000" w:themeColor="text1"/>
            <w:sz w:val="24"/>
            <w:szCs w:val="24"/>
          </w:rPr>
          <w:t xml:space="preserve">hosted </w:t>
        </w:r>
        <w:r w:rsidR="001B242A" w:rsidRPr="00E636B0" w:rsidDel="00CD6EB8">
          <w:rPr>
            <w:rFonts w:ascii="Times New Roman" w:hAnsi="Times New Roman" w:cs="Times New Roman"/>
            <w:color w:val="000000" w:themeColor="text1"/>
            <w:sz w:val="24"/>
            <w:szCs w:val="24"/>
          </w:rPr>
          <w:t>large number of unique biodiversity resources and habitats of all kinds</w:t>
        </w:r>
        <w:r w:rsidR="00014F13" w:rsidDel="00CD6EB8">
          <w:rPr>
            <w:rFonts w:ascii="Times New Roman" w:hAnsi="Times New Roman" w:cs="Times New Roman"/>
            <w:color w:val="000000" w:themeColor="text1"/>
            <w:sz w:val="24"/>
            <w:szCs w:val="24"/>
          </w:rPr>
          <w:t xml:space="preserve"> </w:t>
        </w:r>
        <w:r w:rsidR="00EA7914" w:rsidDel="00CD6EB8">
          <w:rPr>
            <w:rFonts w:ascii="Times New Roman" w:hAnsi="Times New Roman" w:cs="Times New Roman"/>
            <w:color w:val="000000" w:themeColor="text1"/>
            <w:sz w:val="24"/>
            <w:szCs w:val="24"/>
          </w:rPr>
          <w:t xml:space="preserve">(usefulness score range: 70-73%). </w:t>
        </w:r>
        <w:r w:rsidR="001B242A" w:rsidRPr="00E636B0" w:rsidDel="00CD6EB8">
          <w:rPr>
            <w:rFonts w:ascii="Times New Roman" w:hAnsi="Times New Roman" w:cs="Times New Roman"/>
            <w:color w:val="000000" w:themeColor="text1"/>
            <w:sz w:val="24"/>
            <w:szCs w:val="24"/>
          </w:rPr>
          <w:t>Presence of several wild relatives of cultivated</w:t>
        </w:r>
        <w:r w:rsidR="007C4019" w:rsidDel="00CD6EB8">
          <w:rPr>
            <w:rFonts w:ascii="Times New Roman" w:hAnsi="Times New Roman" w:cs="Times New Roman"/>
            <w:color w:val="000000" w:themeColor="text1"/>
            <w:sz w:val="24"/>
            <w:szCs w:val="24"/>
          </w:rPr>
          <w:t xml:space="preserve">, </w:t>
        </w:r>
        <w:r w:rsidR="001B242A" w:rsidRPr="00E636B0" w:rsidDel="00CD6EB8">
          <w:rPr>
            <w:rFonts w:ascii="Times New Roman" w:hAnsi="Times New Roman" w:cs="Times New Roman"/>
            <w:color w:val="000000" w:themeColor="text1"/>
            <w:sz w:val="24"/>
            <w:szCs w:val="24"/>
          </w:rPr>
          <w:t xml:space="preserve">rare and </w:t>
        </w:r>
        <w:r w:rsidR="007C4019" w:rsidDel="00CD6EB8">
          <w:rPr>
            <w:rFonts w:ascii="Times New Roman" w:hAnsi="Times New Roman" w:cs="Times New Roman"/>
            <w:color w:val="000000" w:themeColor="text1"/>
            <w:sz w:val="24"/>
            <w:szCs w:val="24"/>
          </w:rPr>
          <w:t xml:space="preserve">economically valuable </w:t>
        </w:r>
        <w:r w:rsidR="001B242A" w:rsidRPr="00E636B0" w:rsidDel="00CD6EB8">
          <w:rPr>
            <w:rFonts w:ascii="Times New Roman" w:hAnsi="Times New Roman" w:cs="Times New Roman"/>
            <w:color w:val="000000" w:themeColor="text1"/>
            <w:sz w:val="24"/>
            <w:szCs w:val="24"/>
          </w:rPr>
          <w:t xml:space="preserve">plants such as </w:t>
        </w:r>
        <w:r w:rsidR="001B242A" w:rsidRPr="00E636B0" w:rsidDel="00CD6EB8">
          <w:rPr>
            <w:rFonts w:ascii="Times New Roman" w:hAnsi="Times New Roman" w:cs="Times New Roman"/>
            <w:i/>
            <w:color w:val="000000" w:themeColor="text1"/>
            <w:sz w:val="24"/>
            <w:szCs w:val="24"/>
          </w:rPr>
          <w:t>Camellia caudate</w:t>
        </w:r>
        <w:r w:rsidR="001B242A" w:rsidRPr="00E636B0" w:rsidDel="00CD6EB8">
          <w:rPr>
            <w:rFonts w:ascii="Times New Roman" w:hAnsi="Times New Roman" w:cs="Times New Roman"/>
            <w:color w:val="000000" w:themeColor="text1"/>
            <w:sz w:val="24"/>
            <w:szCs w:val="24"/>
          </w:rPr>
          <w:t xml:space="preserve"> (wild tea), </w:t>
        </w:r>
        <w:r w:rsidR="001B242A" w:rsidRPr="00E636B0" w:rsidDel="00CD6EB8">
          <w:rPr>
            <w:rFonts w:ascii="Times New Roman" w:hAnsi="Times New Roman" w:cs="Times New Roman"/>
            <w:i/>
            <w:color w:val="000000" w:themeColor="text1"/>
            <w:sz w:val="24"/>
            <w:szCs w:val="24"/>
          </w:rPr>
          <w:t>Coffea benghalensis</w:t>
        </w:r>
        <w:r w:rsidR="001B242A" w:rsidRPr="00E636B0" w:rsidDel="00CD6EB8">
          <w:rPr>
            <w:rFonts w:ascii="Times New Roman" w:hAnsi="Times New Roman" w:cs="Times New Roman"/>
            <w:color w:val="000000" w:themeColor="text1"/>
            <w:sz w:val="24"/>
            <w:szCs w:val="24"/>
          </w:rPr>
          <w:t xml:space="preserve"> (wild coffee), </w:t>
        </w:r>
        <w:r w:rsidR="001B242A" w:rsidRPr="00E636B0" w:rsidDel="00CD6EB8">
          <w:rPr>
            <w:rFonts w:ascii="Times New Roman" w:hAnsi="Times New Roman" w:cs="Times New Roman"/>
            <w:i/>
            <w:color w:val="000000" w:themeColor="text1"/>
            <w:sz w:val="24"/>
            <w:szCs w:val="24"/>
          </w:rPr>
          <w:t>Mangifera sylvativa</w:t>
        </w:r>
        <w:r w:rsidR="001B242A" w:rsidRPr="00E636B0" w:rsidDel="00CD6EB8">
          <w:rPr>
            <w:rFonts w:ascii="Times New Roman" w:hAnsi="Times New Roman" w:cs="Times New Roman"/>
            <w:color w:val="000000" w:themeColor="text1"/>
            <w:sz w:val="24"/>
            <w:szCs w:val="24"/>
          </w:rPr>
          <w:t xml:space="preserve"> (wild mango) including endemic </w:t>
        </w:r>
        <w:r w:rsidR="001B242A" w:rsidRPr="00E636B0" w:rsidDel="00CD6EB8">
          <w:rPr>
            <w:rFonts w:ascii="Times New Roman" w:hAnsi="Times New Roman" w:cs="Times New Roman"/>
            <w:i/>
            <w:color w:val="000000" w:themeColor="text1"/>
            <w:sz w:val="24"/>
            <w:szCs w:val="24"/>
          </w:rPr>
          <w:t>Dipterocarpus macrocarpus</w:t>
        </w:r>
        <w:r w:rsidR="001B242A" w:rsidRPr="00E636B0" w:rsidDel="00CD6EB8">
          <w:rPr>
            <w:rFonts w:ascii="Times New Roman" w:hAnsi="Times New Roman" w:cs="Times New Roman"/>
            <w:color w:val="000000" w:themeColor="text1"/>
            <w:sz w:val="24"/>
            <w:szCs w:val="24"/>
          </w:rPr>
          <w:t xml:space="preserve">, and </w:t>
        </w:r>
        <w:r w:rsidR="001B242A" w:rsidRPr="00E636B0" w:rsidDel="00CD6EB8">
          <w:rPr>
            <w:rFonts w:ascii="Times New Roman" w:hAnsi="Times New Roman" w:cs="Times New Roman"/>
            <w:i/>
            <w:color w:val="000000" w:themeColor="text1"/>
            <w:sz w:val="24"/>
            <w:szCs w:val="24"/>
          </w:rPr>
          <w:t>Shorea assamica</w:t>
        </w:r>
        <w:r w:rsidR="001B242A" w:rsidRPr="00E636B0" w:rsidDel="00CD6EB8">
          <w:rPr>
            <w:rFonts w:ascii="Times New Roman" w:hAnsi="Times New Roman" w:cs="Times New Roman"/>
            <w:color w:val="000000" w:themeColor="text1"/>
            <w:sz w:val="24"/>
            <w:szCs w:val="24"/>
          </w:rPr>
          <w:t xml:space="preserve"> forests, and endemic stemless rattan </w:t>
        </w:r>
        <w:r w:rsidR="001B242A" w:rsidRPr="00E636B0" w:rsidDel="00CD6EB8">
          <w:rPr>
            <w:rFonts w:ascii="Times New Roman" w:hAnsi="Times New Roman" w:cs="Times New Roman"/>
            <w:i/>
            <w:color w:val="000000" w:themeColor="text1"/>
            <w:sz w:val="24"/>
            <w:szCs w:val="24"/>
          </w:rPr>
          <w:t>Zalacca secunda</w:t>
        </w:r>
        <w:r w:rsidR="001B242A" w:rsidRPr="00E636B0" w:rsidDel="00CD6EB8">
          <w:rPr>
            <w:rFonts w:ascii="Times New Roman" w:hAnsi="Times New Roman" w:cs="Times New Roman"/>
            <w:color w:val="000000" w:themeColor="text1"/>
            <w:sz w:val="24"/>
            <w:szCs w:val="24"/>
          </w:rPr>
          <w:t xml:space="preserve"> further substantiated the importance of habitat regulation services. </w:t>
        </w:r>
        <w:r w:rsidR="00EB6181" w:rsidDel="00CD6EB8">
          <w:rPr>
            <w:rFonts w:ascii="Times New Roman" w:hAnsi="Times New Roman" w:cs="Times New Roman"/>
            <w:color w:val="000000" w:themeColor="text1"/>
            <w:sz w:val="24"/>
            <w:szCs w:val="24"/>
          </w:rPr>
          <w:t>The</w:t>
        </w:r>
        <w:r w:rsidR="007771CD" w:rsidDel="00CD6EB8">
          <w:rPr>
            <w:rFonts w:ascii="Times New Roman" w:hAnsi="Times New Roman" w:cs="Times New Roman"/>
            <w:color w:val="000000" w:themeColor="text1"/>
            <w:sz w:val="24"/>
            <w:szCs w:val="24"/>
          </w:rPr>
          <w:t xml:space="preserve"> </w:t>
        </w:r>
        <w:r w:rsidR="00EB6181" w:rsidRPr="00E636B0" w:rsidDel="00CD6EB8">
          <w:rPr>
            <w:rFonts w:ascii="Times New Roman" w:hAnsi="Times New Roman" w:cs="Times New Roman"/>
            <w:color w:val="000000" w:themeColor="text1"/>
            <w:sz w:val="24"/>
            <w:szCs w:val="24"/>
          </w:rPr>
          <w:t>pristine landscape</w:t>
        </w:r>
        <w:r w:rsidR="00EB6181" w:rsidDel="00CD6EB8">
          <w:rPr>
            <w:rFonts w:ascii="Times New Roman" w:hAnsi="Times New Roman" w:cs="Times New Roman"/>
            <w:color w:val="000000" w:themeColor="text1"/>
            <w:sz w:val="24"/>
            <w:szCs w:val="24"/>
          </w:rPr>
          <w:t>s</w:t>
        </w:r>
        <w:r w:rsidR="00EB6181" w:rsidRPr="00E636B0" w:rsidDel="00CD6EB8">
          <w:rPr>
            <w:rFonts w:ascii="Times New Roman" w:hAnsi="Times New Roman" w:cs="Times New Roman"/>
            <w:color w:val="000000" w:themeColor="text1"/>
            <w:sz w:val="24"/>
            <w:szCs w:val="24"/>
          </w:rPr>
          <w:t>, unique geographic terrains</w:t>
        </w:r>
        <w:r w:rsidR="00EB6181" w:rsidDel="00CD6EB8">
          <w:rPr>
            <w:rFonts w:ascii="Times New Roman" w:hAnsi="Times New Roman" w:cs="Times New Roman"/>
            <w:color w:val="000000" w:themeColor="text1"/>
            <w:sz w:val="24"/>
            <w:szCs w:val="24"/>
          </w:rPr>
          <w:t>,</w:t>
        </w:r>
        <w:r w:rsidR="00EB6181" w:rsidRPr="00E636B0" w:rsidDel="00CD6EB8">
          <w:rPr>
            <w:rFonts w:ascii="Times New Roman" w:hAnsi="Times New Roman" w:cs="Times New Roman"/>
            <w:color w:val="000000" w:themeColor="text1"/>
            <w:sz w:val="24"/>
            <w:szCs w:val="24"/>
          </w:rPr>
          <w:t xml:space="preserve"> and </w:t>
        </w:r>
        <w:r w:rsidR="007771CD" w:rsidDel="00CD6EB8">
          <w:rPr>
            <w:rFonts w:ascii="Times New Roman" w:hAnsi="Times New Roman" w:cs="Times New Roman"/>
            <w:color w:val="000000" w:themeColor="text1"/>
            <w:sz w:val="24"/>
            <w:szCs w:val="24"/>
          </w:rPr>
          <w:t xml:space="preserve">diverse </w:t>
        </w:r>
        <w:r w:rsidR="00EB6181" w:rsidRPr="00E636B0" w:rsidDel="00CD6EB8">
          <w:rPr>
            <w:rFonts w:ascii="Times New Roman" w:hAnsi="Times New Roman" w:cs="Times New Roman"/>
            <w:color w:val="000000" w:themeColor="text1"/>
            <w:sz w:val="24"/>
            <w:szCs w:val="24"/>
          </w:rPr>
          <w:t>topograph</w:t>
        </w:r>
        <w:r w:rsidR="00EB6181" w:rsidDel="00CD6EB8">
          <w:rPr>
            <w:rFonts w:ascii="Times New Roman" w:hAnsi="Times New Roman" w:cs="Times New Roman"/>
            <w:color w:val="000000" w:themeColor="text1"/>
            <w:sz w:val="24"/>
            <w:szCs w:val="24"/>
          </w:rPr>
          <w:t xml:space="preserve">ic regimes </w:t>
        </w:r>
        <w:r w:rsidR="007771CD" w:rsidDel="00CD6EB8">
          <w:rPr>
            <w:rFonts w:ascii="Times New Roman" w:hAnsi="Times New Roman" w:cs="Times New Roman"/>
            <w:color w:val="000000" w:themeColor="text1"/>
            <w:sz w:val="24"/>
            <w:szCs w:val="24"/>
          </w:rPr>
          <w:t>p</w:t>
        </w:r>
        <w:r w:rsidR="00EB6181" w:rsidRPr="00E636B0" w:rsidDel="00CD6EB8">
          <w:rPr>
            <w:rFonts w:ascii="Times New Roman" w:hAnsi="Times New Roman" w:cs="Times New Roman"/>
            <w:color w:val="000000" w:themeColor="text1"/>
            <w:sz w:val="24"/>
            <w:szCs w:val="24"/>
          </w:rPr>
          <w:t xml:space="preserve">roviding </w:t>
        </w:r>
        <w:r w:rsidR="007771CD" w:rsidDel="00CD6EB8">
          <w:rPr>
            <w:rFonts w:ascii="Times New Roman" w:hAnsi="Times New Roman" w:cs="Times New Roman"/>
            <w:color w:val="000000" w:themeColor="text1"/>
            <w:sz w:val="24"/>
            <w:szCs w:val="24"/>
          </w:rPr>
          <w:t xml:space="preserve">right ambience for </w:t>
        </w:r>
        <w:r w:rsidR="00EB6181" w:rsidRPr="00E636B0" w:rsidDel="00CD6EB8">
          <w:rPr>
            <w:rFonts w:ascii="Times New Roman" w:hAnsi="Times New Roman" w:cs="Times New Roman"/>
            <w:color w:val="000000" w:themeColor="text1"/>
            <w:sz w:val="24"/>
            <w:szCs w:val="24"/>
          </w:rPr>
          <w:t>species evolution</w:t>
        </w:r>
        <w:r w:rsidR="00071577" w:rsidDel="00CD6EB8">
          <w:rPr>
            <w:rFonts w:ascii="Times New Roman" w:hAnsi="Times New Roman" w:cs="Times New Roman"/>
            <w:color w:val="000000" w:themeColor="text1"/>
            <w:sz w:val="24"/>
            <w:szCs w:val="24"/>
          </w:rPr>
          <w:t xml:space="preserve"> and diversification</w:t>
        </w:r>
        <w:r w:rsidR="00EB6181" w:rsidDel="00CD6EB8">
          <w:rPr>
            <w:rFonts w:ascii="Times New Roman" w:hAnsi="Times New Roman" w:cs="Times New Roman"/>
            <w:color w:val="000000" w:themeColor="text1"/>
            <w:sz w:val="24"/>
            <w:szCs w:val="24"/>
          </w:rPr>
          <w:t xml:space="preserve">. </w:t>
        </w:r>
        <w:r w:rsidR="00EB6181" w:rsidRPr="00E636B0" w:rsidDel="00CD6EB8">
          <w:rPr>
            <w:rFonts w:ascii="Times New Roman" w:hAnsi="Times New Roman" w:cs="Times New Roman"/>
            <w:color w:val="000000" w:themeColor="text1"/>
            <w:sz w:val="24"/>
            <w:szCs w:val="24"/>
          </w:rPr>
          <w:t xml:space="preserve">Provisioning </w:t>
        </w:r>
        <w:r w:rsidR="00BB5FEE" w:rsidDel="00CD6EB8">
          <w:rPr>
            <w:rFonts w:ascii="Times New Roman" w:hAnsi="Times New Roman" w:cs="Times New Roman"/>
            <w:color w:val="000000" w:themeColor="text1"/>
            <w:sz w:val="24"/>
            <w:szCs w:val="24"/>
          </w:rPr>
          <w:t xml:space="preserve">services </w:t>
        </w:r>
        <w:r w:rsidR="00EA7914" w:rsidDel="00CD6EB8">
          <w:rPr>
            <w:rFonts w:ascii="Times New Roman" w:hAnsi="Times New Roman" w:cs="Times New Roman"/>
            <w:color w:val="000000" w:themeColor="text1"/>
            <w:sz w:val="24"/>
            <w:szCs w:val="24"/>
          </w:rPr>
          <w:t>(usefulness score range: 57-67%)</w:t>
        </w:r>
        <w:r w:rsidR="00BB5FEE" w:rsidDel="00CD6EB8">
          <w:rPr>
            <w:rFonts w:ascii="Times New Roman" w:hAnsi="Times New Roman" w:cs="Times New Roman"/>
            <w:color w:val="000000" w:themeColor="text1"/>
            <w:sz w:val="24"/>
            <w:szCs w:val="24"/>
          </w:rPr>
          <w:t xml:space="preserve"> supplied diverse range of biodiversity and tangible benefits such as </w:t>
        </w:r>
        <w:r w:rsidR="006E3E57" w:rsidDel="00CD6EB8">
          <w:rPr>
            <w:rFonts w:ascii="Times New Roman" w:hAnsi="Times New Roman" w:cs="Times New Roman"/>
            <w:color w:val="000000" w:themeColor="text1"/>
            <w:sz w:val="24"/>
            <w:szCs w:val="24"/>
          </w:rPr>
          <w:t xml:space="preserve">genetic resources, </w:t>
        </w:r>
        <w:r w:rsidR="00EB6181" w:rsidRPr="00E636B0" w:rsidDel="00CD6EB8">
          <w:rPr>
            <w:rFonts w:ascii="Times New Roman" w:hAnsi="Times New Roman" w:cs="Times New Roman"/>
            <w:color w:val="000000" w:themeColor="text1"/>
            <w:sz w:val="24"/>
            <w:szCs w:val="24"/>
          </w:rPr>
          <w:t xml:space="preserve">medicinal plants, </w:t>
        </w:r>
        <w:r w:rsidR="00C626F5" w:rsidDel="00CD6EB8">
          <w:rPr>
            <w:rFonts w:ascii="Times New Roman" w:hAnsi="Times New Roman" w:cs="Times New Roman"/>
            <w:color w:val="000000" w:themeColor="text1"/>
            <w:sz w:val="24"/>
            <w:szCs w:val="24"/>
          </w:rPr>
          <w:t xml:space="preserve">food crops, </w:t>
        </w:r>
        <w:r w:rsidR="00EB6181" w:rsidRPr="00E636B0" w:rsidDel="00CD6EB8">
          <w:rPr>
            <w:rFonts w:ascii="Times New Roman" w:hAnsi="Times New Roman" w:cs="Times New Roman"/>
            <w:color w:val="000000" w:themeColor="text1"/>
            <w:sz w:val="24"/>
            <w:szCs w:val="24"/>
          </w:rPr>
          <w:t>wild edibles</w:t>
        </w:r>
        <w:r w:rsidR="00362EF3" w:rsidDel="00CD6EB8">
          <w:rPr>
            <w:rFonts w:ascii="Times New Roman" w:hAnsi="Times New Roman" w:cs="Times New Roman"/>
            <w:color w:val="000000" w:themeColor="text1"/>
            <w:sz w:val="24"/>
            <w:szCs w:val="24"/>
          </w:rPr>
          <w:t>, timber</w:t>
        </w:r>
        <w:r w:rsidR="006E3E57" w:rsidDel="00CD6EB8">
          <w:rPr>
            <w:rFonts w:ascii="Times New Roman" w:hAnsi="Times New Roman" w:cs="Times New Roman"/>
            <w:color w:val="000000" w:themeColor="text1"/>
            <w:sz w:val="24"/>
            <w:szCs w:val="24"/>
          </w:rPr>
          <w:t xml:space="preserve">, </w:t>
        </w:r>
        <w:r w:rsidR="00EB6181" w:rsidRPr="00E636B0" w:rsidDel="00CD6EB8">
          <w:rPr>
            <w:rFonts w:ascii="Times New Roman" w:hAnsi="Times New Roman" w:cs="Times New Roman"/>
            <w:color w:val="000000" w:themeColor="text1"/>
            <w:sz w:val="24"/>
            <w:szCs w:val="24"/>
          </w:rPr>
          <w:t xml:space="preserve">other </w:t>
        </w:r>
        <w:r w:rsidR="00C626F5" w:rsidDel="00CD6EB8">
          <w:rPr>
            <w:rFonts w:ascii="Times New Roman" w:hAnsi="Times New Roman" w:cs="Times New Roman"/>
            <w:color w:val="000000" w:themeColor="text1"/>
            <w:sz w:val="24"/>
            <w:szCs w:val="24"/>
          </w:rPr>
          <w:t xml:space="preserve">household-use </w:t>
        </w:r>
        <w:r w:rsidR="00EB6181" w:rsidRPr="00E636B0" w:rsidDel="00CD6EB8">
          <w:rPr>
            <w:rFonts w:ascii="Times New Roman" w:hAnsi="Times New Roman" w:cs="Times New Roman"/>
            <w:color w:val="000000" w:themeColor="text1"/>
            <w:sz w:val="24"/>
            <w:szCs w:val="24"/>
          </w:rPr>
          <w:t>materials</w:t>
        </w:r>
        <w:r w:rsidR="006E3E57" w:rsidDel="00CD6EB8">
          <w:rPr>
            <w:rFonts w:ascii="Times New Roman" w:hAnsi="Times New Roman" w:cs="Times New Roman"/>
            <w:color w:val="000000" w:themeColor="text1"/>
            <w:sz w:val="24"/>
            <w:szCs w:val="24"/>
          </w:rPr>
          <w:t xml:space="preserve"> sustaining </w:t>
        </w:r>
        <w:r w:rsidR="00A31BE4" w:rsidDel="00CD6EB8">
          <w:rPr>
            <w:rFonts w:ascii="Times New Roman" w:hAnsi="Times New Roman" w:cs="Times New Roman"/>
            <w:color w:val="000000" w:themeColor="text1"/>
            <w:sz w:val="24"/>
            <w:szCs w:val="24"/>
          </w:rPr>
          <w:t xml:space="preserve">daily lives and livelihoods of population living in and around the PAs. </w:t>
        </w:r>
      </w:moveFrom>
      <w:moveFromRangeEnd w:id="1646"/>
      <w:del w:id="1648" w:author="Bandana Shakya" w:date="2020-06-30T11:32:00Z">
        <w:r w:rsidR="00170EC2" w:rsidDel="00035A54">
          <w:rPr>
            <w:rFonts w:ascii="Times New Roman" w:hAnsi="Times New Roman" w:cs="Times New Roman"/>
            <w:color w:val="000000" w:themeColor="text1"/>
            <w:sz w:val="24"/>
            <w:szCs w:val="24"/>
          </w:rPr>
          <w:delText xml:space="preserve">The extent of </w:delText>
        </w:r>
      </w:del>
      <w:del w:id="1649" w:author="Bandana Shakya" w:date="2020-06-18T08:16:00Z">
        <w:r w:rsidR="009B3BCA" w:rsidDel="00385E4E">
          <w:rPr>
            <w:rFonts w:ascii="Times New Roman" w:hAnsi="Times New Roman" w:cs="Times New Roman"/>
            <w:color w:val="000000" w:themeColor="text1"/>
            <w:sz w:val="24"/>
            <w:szCs w:val="24"/>
          </w:rPr>
          <w:delText xml:space="preserve">ecosystem services </w:delText>
        </w:r>
      </w:del>
      <w:del w:id="1650" w:author="Bandana Shakya" w:date="2020-06-30T11:32:00Z">
        <w:r w:rsidR="00F714A1" w:rsidRPr="00E636B0" w:rsidDel="00035A54">
          <w:rPr>
            <w:rFonts w:ascii="Times New Roman" w:hAnsi="Times New Roman" w:cs="Times New Roman"/>
            <w:color w:val="000000" w:themeColor="text1"/>
            <w:sz w:val="24"/>
            <w:szCs w:val="24"/>
          </w:rPr>
          <w:delText>substantiat</w:delText>
        </w:r>
        <w:r w:rsidR="00C16F7D" w:rsidDel="00035A54">
          <w:rPr>
            <w:rFonts w:ascii="Times New Roman" w:hAnsi="Times New Roman" w:cs="Times New Roman"/>
            <w:color w:val="000000" w:themeColor="text1"/>
            <w:sz w:val="24"/>
            <w:szCs w:val="24"/>
          </w:rPr>
          <w:delText>e</w:delText>
        </w:r>
      </w:del>
      <w:del w:id="1651" w:author="Bandana Shakya" w:date="2020-06-18T08:17:00Z">
        <w:r w:rsidR="00C16F7D" w:rsidDel="00385E4E">
          <w:rPr>
            <w:rFonts w:ascii="Times New Roman" w:hAnsi="Times New Roman" w:cs="Times New Roman"/>
            <w:color w:val="000000" w:themeColor="text1"/>
            <w:sz w:val="24"/>
            <w:szCs w:val="24"/>
          </w:rPr>
          <w:delText>d t</w:delText>
        </w:r>
        <w:r w:rsidR="00C16F7D" w:rsidDel="00FC3FC6">
          <w:rPr>
            <w:rFonts w:ascii="Times New Roman" w:hAnsi="Times New Roman" w:cs="Times New Roman"/>
            <w:color w:val="000000" w:themeColor="text1"/>
            <w:sz w:val="24"/>
            <w:szCs w:val="24"/>
          </w:rPr>
          <w:delText xml:space="preserve">he fact </w:delText>
        </w:r>
      </w:del>
      <w:del w:id="1652" w:author="Bandana Shakya" w:date="2020-06-30T11:32:00Z">
        <w:r w:rsidR="00C16F7D" w:rsidDel="00035A54">
          <w:rPr>
            <w:rFonts w:ascii="Times New Roman" w:hAnsi="Times New Roman" w:cs="Times New Roman"/>
            <w:color w:val="000000" w:themeColor="text1"/>
            <w:sz w:val="24"/>
            <w:szCs w:val="24"/>
          </w:rPr>
          <w:lastRenderedPageBreak/>
          <w:delText xml:space="preserve">that </w:delText>
        </w:r>
      </w:del>
      <w:del w:id="1653" w:author="Bandana Shakya" w:date="2020-06-18T08:18:00Z">
        <w:r w:rsidR="00ED04D4" w:rsidDel="00FC3FC6">
          <w:rPr>
            <w:rFonts w:ascii="Times New Roman" w:hAnsi="Times New Roman" w:cs="Times New Roman"/>
            <w:color w:val="000000" w:themeColor="text1"/>
            <w:sz w:val="24"/>
            <w:szCs w:val="24"/>
          </w:rPr>
          <w:delText>biodiversity and ecosystems services management in the F</w:delText>
        </w:r>
        <w:r w:rsidR="00F714A1" w:rsidRPr="00E636B0" w:rsidDel="00FC3FC6">
          <w:rPr>
            <w:rFonts w:ascii="Times New Roman" w:hAnsi="Times New Roman" w:cs="Times New Roman"/>
            <w:color w:val="000000" w:themeColor="text1"/>
            <w:sz w:val="24"/>
            <w:szCs w:val="24"/>
          </w:rPr>
          <w:delText>ar-</w:delText>
        </w:r>
        <w:r w:rsidR="00A7259F" w:rsidRPr="00E636B0" w:rsidDel="00FC3FC6">
          <w:rPr>
            <w:rFonts w:ascii="Times New Roman" w:hAnsi="Times New Roman" w:cs="Times New Roman"/>
            <w:color w:val="000000" w:themeColor="text1"/>
            <w:sz w:val="24"/>
            <w:szCs w:val="24"/>
          </w:rPr>
          <w:delText>eastern Himalayan landscape</w:delText>
        </w:r>
        <w:r w:rsidR="00DB15C7" w:rsidRPr="00E636B0" w:rsidDel="00FC3FC6">
          <w:rPr>
            <w:rFonts w:ascii="Times New Roman" w:hAnsi="Times New Roman" w:cs="Times New Roman"/>
            <w:color w:val="000000" w:themeColor="text1"/>
            <w:sz w:val="24"/>
            <w:szCs w:val="24"/>
          </w:rPr>
          <w:delText xml:space="preserve"> </w:delText>
        </w:r>
        <w:r w:rsidR="0029653B" w:rsidDel="00FC3FC6">
          <w:rPr>
            <w:rFonts w:ascii="Times New Roman" w:hAnsi="Times New Roman" w:cs="Times New Roman"/>
            <w:color w:val="000000" w:themeColor="text1"/>
            <w:sz w:val="24"/>
            <w:szCs w:val="24"/>
          </w:rPr>
          <w:delText>must re</w:delText>
        </w:r>
        <w:r w:rsidR="00110F7A" w:rsidDel="00FC3FC6">
          <w:rPr>
            <w:rFonts w:ascii="Times New Roman" w:hAnsi="Times New Roman" w:cs="Times New Roman"/>
            <w:color w:val="000000" w:themeColor="text1"/>
            <w:sz w:val="24"/>
            <w:szCs w:val="24"/>
          </w:rPr>
          <w:delText xml:space="preserve">main a </w:delText>
        </w:r>
        <w:r w:rsidR="009B3BCA" w:rsidDel="00FC3FC6">
          <w:rPr>
            <w:rFonts w:ascii="Times New Roman" w:hAnsi="Times New Roman" w:cs="Times New Roman"/>
            <w:color w:val="000000" w:themeColor="text1"/>
            <w:sz w:val="24"/>
            <w:szCs w:val="24"/>
          </w:rPr>
          <w:delText xml:space="preserve">priority, </w:delText>
        </w:r>
        <w:r w:rsidR="00362EF3" w:rsidDel="00FC3FC6">
          <w:rPr>
            <w:rFonts w:ascii="Times New Roman" w:hAnsi="Times New Roman" w:cs="Times New Roman"/>
            <w:color w:val="000000" w:themeColor="text1"/>
            <w:sz w:val="24"/>
            <w:szCs w:val="24"/>
          </w:rPr>
          <w:delText xml:space="preserve">and that ecosystem services perspectives </w:delText>
        </w:r>
        <w:r w:rsidR="00110F7A" w:rsidDel="00FC3FC6">
          <w:rPr>
            <w:rFonts w:ascii="Times New Roman" w:hAnsi="Times New Roman" w:cs="Times New Roman"/>
            <w:color w:val="000000" w:themeColor="text1"/>
            <w:sz w:val="24"/>
            <w:szCs w:val="24"/>
          </w:rPr>
          <w:delText xml:space="preserve">can help </w:delText>
        </w:r>
      </w:del>
      <w:del w:id="1654" w:author="Bandana Shakya" w:date="2020-06-30T11:32:00Z">
        <w:r w:rsidR="002E0FD4" w:rsidDel="00035A54">
          <w:rPr>
            <w:rFonts w:ascii="Times New Roman" w:hAnsi="Times New Roman" w:cs="Times New Roman"/>
            <w:color w:val="000000" w:themeColor="text1"/>
            <w:sz w:val="24"/>
            <w:szCs w:val="24"/>
          </w:rPr>
          <w:delText>PA</w:delText>
        </w:r>
      </w:del>
      <w:del w:id="1655" w:author="Bandana Shakya" w:date="2020-06-18T08:18:00Z">
        <w:r w:rsidR="002E0FD4" w:rsidDel="00F234E1">
          <w:rPr>
            <w:rFonts w:ascii="Times New Roman" w:hAnsi="Times New Roman" w:cs="Times New Roman"/>
            <w:color w:val="000000" w:themeColor="text1"/>
            <w:sz w:val="24"/>
            <w:szCs w:val="24"/>
          </w:rPr>
          <w:delText xml:space="preserve"> </w:delText>
        </w:r>
      </w:del>
      <w:moveToRangeStart w:id="1656" w:author="Bandana Shakya" w:date="2020-06-18T08:23:00Z" w:name="move43361055"/>
      <w:moveTo w:id="1657" w:author="Bandana Shakya" w:date="2020-06-18T08:23:00Z">
        <w:del w:id="1658" w:author="Bandana Shakya" w:date="2020-06-18T08:24:00Z">
          <w:r w:rsidR="00C14598" w:rsidRPr="00E636B0" w:rsidDel="00C4189F">
            <w:rPr>
              <w:rFonts w:ascii="Times New Roman" w:hAnsi="Times New Roman" w:cs="Times New Roman"/>
              <w:color w:val="000000" w:themeColor="text1"/>
              <w:sz w:val="24"/>
              <w:szCs w:val="24"/>
            </w:rPr>
            <w:delText xml:space="preserve">are important not only for </w:delText>
          </w:r>
          <w:r w:rsidR="00C14598" w:rsidDel="00C4189F">
            <w:rPr>
              <w:rFonts w:ascii="Times New Roman" w:hAnsi="Times New Roman" w:cs="Times New Roman"/>
              <w:color w:val="000000" w:themeColor="text1"/>
              <w:sz w:val="24"/>
              <w:szCs w:val="24"/>
            </w:rPr>
            <w:delText xml:space="preserve">protecting </w:delText>
          </w:r>
          <w:r w:rsidR="00C14598" w:rsidRPr="00E636B0" w:rsidDel="00C4189F">
            <w:rPr>
              <w:rFonts w:ascii="Times New Roman" w:hAnsi="Times New Roman" w:cs="Times New Roman"/>
              <w:color w:val="000000" w:themeColor="text1"/>
              <w:sz w:val="24"/>
              <w:szCs w:val="24"/>
            </w:rPr>
            <w:delText>biodiversity</w:delText>
          </w:r>
          <w:r w:rsidR="00C14598" w:rsidDel="00C4189F">
            <w:rPr>
              <w:rFonts w:ascii="Times New Roman" w:hAnsi="Times New Roman" w:cs="Times New Roman"/>
              <w:color w:val="000000" w:themeColor="text1"/>
              <w:sz w:val="24"/>
              <w:szCs w:val="24"/>
            </w:rPr>
            <w:delText xml:space="preserve">, but </w:delText>
          </w:r>
          <w:r w:rsidR="00C14598" w:rsidRPr="00E636B0" w:rsidDel="00C4189F">
            <w:rPr>
              <w:rFonts w:ascii="Times New Roman" w:hAnsi="Times New Roman" w:cs="Times New Roman"/>
              <w:color w:val="000000" w:themeColor="text1"/>
              <w:sz w:val="24"/>
              <w:szCs w:val="24"/>
            </w:rPr>
            <w:delText>also for</w:delText>
          </w:r>
        </w:del>
        <w:del w:id="1659" w:author="Bandana Shakya" w:date="2020-06-30T11:32:00Z">
          <w:r w:rsidR="00C14598" w:rsidRPr="00E636B0" w:rsidDel="00035A54">
            <w:rPr>
              <w:rFonts w:ascii="Times New Roman" w:hAnsi="Times New Roman" w:cs="Times New Roman"/>
              <w:color w:val="000000" w:themeColor="text1"/>
              <w:sz w:val="24"/>
              <w:szCs w:val="24"/>
            </w:rPr>
            <w:delText xml:space="preserve"> provid</w:delText>
          </w:r>
        </w:del>
        <w:del w:id="1660" w:author="Bandana Shakya" w:date="2020-06-18T08:25:00Z">
          <w:r w:rsidR="00C14598" w:rsidRPr="00E636B0" w:rsidDel="00C4189F">
            <w:rPr>
              <w:rFonts w:ascii="Times New Roman" w:hAnsi="Times New Roman" w:cs="Times New Roman"/>
              <w:color w:val="000000" w:themeColor="text1"/>
              <w:sz w:val="24"/>
              <w:szCs w:val="24"/>
            </w:rPr>
            <w:delText>ing</w:delText>
          </w:r>
        </w:del>
        <w:del w:id="1661" w:author="Bandana Shakya" w:date="2020-06-30T11:32:00Z">
          <w:r w:rsidR="00C14598" w:rsidRPr="00E636B0" w:rsidDel="00035A54">
            <w:rPr>
              <w:rFonts w:ascii="Times New Roman" w:hAnsi="Times New Roman" w:cs="Times New Roman"/>
              <w:color w:val="000000" w:themeColor="text1"/>
              <w:sz w:val="24"/>
              <w:szCs w:val="24"/>
            </w:rPr>
            <w:delText xml:space="preserve"> various environmental, socio-cultural and economic benefit</w:delText>
          </w:r>
        </w:del>
        <w:del w:id="1662" w:author="Bandana Shakya" w:date="2020-06-26T16:40:00Z">
          <w:r w:rsidR="00C14598" w:rsidRPr="00E636B0" w:rsidDel="008A63D6">
            <w:rPr>
              <w:rFonts w:ascii="Times New Roman" w:hAnsi="Times New Roman" w:cs="Times New Roman"/>
              <w:color w:val="000000" w:themeColor="text1"/>
              <w:sz w:val="24"/>
              <w:szCs w:val="24"/>
            </w:rPr>
            <w:delText>s</w:delText>
          </w:r>
        </w:del>
        <w:del w:id="1663" w:author="Bandana Shakya" w:date="2020-06-30T11:32:00Z">
          <w:r w:rsidR="00C14598" w:rsidRPr="00E636B0" w:rsidDel="00035A54">
            <w:rPr>
              <w:rFonts w:ascii="Times New Roman" w:hAnsi="Times New Roman" w:cs="Times New Roman"/>
              <w:color w:val="000000" w:themeColor="text1"/>
              <w:sz w:val="24"/>
              <w:szCs w:val="24"/>
            </w:rPr>
            <w:delText xml:space="preserve"> </w:delText>
          </w:r>
        </w:del>
        <w:del w:id="1664" w:author="Bandana Shakya" w:date="2020-06-26T16:40:00Z">
          <w:r w:rsidR="00C14598" w:rsidRPr="00E636B0" w:rsidDel="008A63D6">
            <w:rPr>
              <w:rFonts w:ascii="Times New Roman" w:hAnsi="Times New Roman" w:cs="Times New Roman"/>
              <w:color w:val="000000" w:themeColor="text1"/>
              <w:sz w:val="24"/>
              <w:szCs w:val="24"/>
            </w:rPr>
            <w:delText xml:space="preserve">to the </w:delText>
          </w:r>
        </w:del>
        <w:del w:id="1665" w:author="Bandana Shakya" w:date="2020-06-30T11:32:00Z">
          <w:r w:rsidR="00C14598" w:rsidRPr="00E636B0" w:rsidDel="00035A54">
            <w:rPr>
              <w:rFonts w:ascii="Times New Roman" w:hAnsi="Times New Roman" w:cs="Times New Roman"/>
              <w:color w:val="000000" w:themeColor="text1"/>
              <w:sz w:val="24"/>
              <w:szCs w:val="24"/>
            </w:rPr>
            <w:delText xml:space="preserve">people </w:delText>
          </w:r>
        </w:del>
        <w:del w:id="1666" w:author="Bandana Shakya" w:date="2020-06-18T08:59:00Z">
          <w:r w:rsidR="00C14598" w:rsidRPr="00E636B0" w:rsidDel="00981407">
            <w:rPr>
              <w:rFonts w:ascii="Times New Roman" w:hAnsi="Times New Roman" w:cs="Times New Roman"/>
              <w:color w:val="000000" w:themeColor="text1"/>
              <w:sz w:val="24"/>
              <w:szCs w:val="24"/>
            </w:rPr>
            <w:delText xml:space="preserve">in </w:delText>
          </w:r>
          <w:r w:rsidR="00C14598" w:rsidRPr="007D1698" w:rsidDel="00981407">
            <w:rPr>
              <w:rFonts w:ascii="Times New Roman" w:hAnsi="Times New Roman" w:cs="Times New Roman"/>
              <w:color w:val="000000" w:themeColor="text1"/>
              <w:sz w:val="24"/>
              <w:szCs w:val="24"/>
            </w:rPr>
            <w:delText xml:space="preserve">the landscape and beyond </w:delText>
          </w:r>
        </w:del>
        <w:del w:id="1667" w:author="Bandana Shakya" w:date="2020-06-30T11:32:00Z">
          <w:r w:rsidR="00C14598" w:rsidRPr="007D1698" w:rsidDel="00035A54">
            <w:rPr>
              <w:rFonts w:ascii="Times New Roman" w:hAnsi="Times New Roman" w:cs="Times New Roman"/>
              <w:color w:val="000000" w:themeColor="text1"/>
              <w:sz w:val="24"/>
              <w:szCs w:val="24"/>
            </w:rPr>
            <w:fldChar w:fldCharType="begin" w:fldLock="1"/>
          </w:r>
          <w:r w:rsidR="00C14598" w:rsidRPr="007D1698" w:rsidDel="00035A54">
            <w:rPr>
              <w:rFonts w:ascii="Times New Roman" w:hAnsi="Times New Roman" w:cs="Times New Roman"/>
              <w:color w:val="000000" w:themeColor="text1"/>
              <w:sz w:val="24"/>
              <w:szCs w:val="24"/>
            </w:rPr>
            <w:delInstrText>ADDIN CSL_CITATION {"citationItems":[{"id":"ITEM-1","itemData":{"DOI":"10.1016/j.ecoser.2017.05.003","abstract":"Education opportunities, capacity building and scientific knowledge are poorly studied intellectual ecosystem services (IES), especially as generated by protected areas (PAs). Based on the cascade model of ecosystem services, we use simple indicators to quantify IES generated in the Kruger National Park (KNP), South Africa. IES are potentially valuable in guiding and capacitating conservation management and policy. We consider measures and conditions to enhance this important role. Benefits from IES are valued by external researchers and educators, as is evident from their willingness to engage and collaborate in the production and dispersal of benefits. Collaboration was enhanced by measures (subsidized accommodation for visiting scientists, sites for the development of education facilities, administrative support, a culture of shared learning) designed to attract and maintain partnerships between KNP staff and external researchers and educators. These measures enabled the dispersal of IES benefits across scales, and helped to ensure that benefits fed back to park management. Collaborative planning to mainstream ecosystems services is needed to improve alignment between IES production and PA management needs. There is also evidence of wide disparities between individual PAs in the generation of IES, resulting from features that are attractive to researchers. Such disparities can be mitigated by measures to attract research collaboration. © 2017 Elsevier B.V.","author":[{"dropping-particle":"","family":"Smit","given":"I P J","non-dropping-particle":"","parse-names":false,"suffix":""},{"dropping-particle":"","family":"Roux","given":"D J","non-dropping-particle":"","parse-names":false,"suffix":""},{"dropping-particle":"","family":"Swemmer","given":"L K","non-dropping-particle":"","parse-names":false,"suffix":""},{"dropping-particle":"","family":"Boshoff","given":"N","non-dropping-particle":"","parse-names":false,"suffix":""},{"dropping-particle":"","family":"Novellie","given":"P","non-dropping-particle":"","parse-names":false,"suffix":""}],"container-title":"Ecosystem Services","id":"ITEM-1","issued":{"date-parts":[["2017"]]},"note":"Cited By :6\n\nExport Date: 4 March 2020","page":"238-250","publisher-place":"Scientific Services, South African National Parks, Private Bag X402, Skukuza, 1350, South Africa","title":"Protected areas as outdoor classrooms and global laboratories: Intellectual ecosystem services flowing to-and-from a National Park","type":"article-journal","volume":"28"},"uris":["http://www.mendeley.com/documents/?uuid=0d238b0a-e46e-4168-9059-35e4b3ad4842"]}],"mendeley":{"formattedCitation":"(Smit, Roux, Swemmer, Boshoff, &amp; Novellie, 2017)","manualFormatting":"(Smit et al., 2017)","plainTextFormattedCitation":"(Smit, Roux, Swemmer, Boshoff, &amp; Novellie, 2017)","previouslyFormattedCitation":"(Smit, Roux, Swemmer, Boshoff, &amp; Novellie, 2017)"},"properties":{"noteIndex":0},"schema":"https://github.com/citation-style-language/schema/raw/master/csl-citation.json"}</w:delInstrText>
          </w:r>
          <w:r w:rsidR="00C14598" w:rsidRPr="007D1698" w:rsidDel="00035A54">
            <w:rPr>
              <w:rFonts w:ascii="Times New Roman" w:hAnsi="Times New Roman" w:cs="Times New Roman"/>
              <w:color w:val="000000" w:themeColor="text1"/>
              <w:sz w:val="24"/>
              <w:szCs w:val="24"/>
            </w:rPr>
            <w:fldChar w:fldCharType="separate"/>
          </w:r>
          <w:r w:rsidR="00C14598" w:rsidRPr="007D1698" w:rsidDel="00035A54">
            <w:rPr>
              <w:rFonts w:ascii="Times New Roman" w:hAnsi="Times New Roman" w:cs="Times New Roman"/>
              <w:noProof/>
              <w:color w:val="000000" w:themeColor="text1"/>
              <w:sz w:val="24"/>
              <w:szCs w:val="24"/>
            </w:rPr>
            <w:delText>(Smit et al., 2017)</w:delText>
          </w:r>
          <w:r w:rsidR="00C14598" w:rsidRPr="007D1698" w:rsidDel="00035A54">
            <w:rPr>
              <w:rFonts w:ascii="Times New Roman" w:hAnsi="Times New Roman" w:cs="Times New Roman"/>
              <w:color w:val="000000" w:themeColor="text1"/>
              <w:sz w:val="24"/>
              <w:szCs w:val="24"/>
            </w:rPr>
            <w:fldChar w:fldCharType="end"/>
          </w:r>
          <w:r w:rsidR="00C14598" w:rsidRPr="007D1698" w:rsidDel="00035A54">
            <w:rPr>
              <w:rFonts w:ascii="Times New Roman" w:hAnsi="Times New Roman" w:cs="Times New Roman"/>
              <w:color w:val="000000" w:themeColor="text1"/>
              <w:sz w:val="24"/>
              <w:szCs w:val="24"/>
            </w:rPr>
            <w:delText xml:space="preserve">. </w:delText>
          </w:r>
        </w:del>
      </w:moveTo>
      <w:moveToRangeEnd w:id="1656"/>
      <w:del w:id="1668" w:author="Bandana Shakya" w:date="2020-06-18T08:19:00Z">
        <w:r w:rsidR="00110F7A" w:rsidDel="001E2DA7">
          <w:rPr>
            <w:rFonts w:ascii="Times New Roman" w:hAnsi="Times New Roman" w:cs="Times New Roman"/>
            <w:color w:val="000000" w:themeColor="text1"/>
            <w:sz w:val="24"/>
            <w:szCs w:val="24"/>
          </w:rPr>
          <w:delText>manage</w:delText>
        </w:r>
        <w:r w:rsidR="00763EF3" w:rsidDel="001E2DA7">
          <w:rPr>
            <w:rFonts w:ascii="Times New Roman" w:hAnsi="Times New Roman" w:cs="Times New Roman"/>
            <w:color w:val="000000" w:themeColor="text1"/>
            <w:sz w:val="24"/>
            <w:szCs w:val="24"/>
          </w:rPr>
          <w:delText xml:space="preserve">ment </w:delText>
        </w:r>
        <w:r w:rsidR="002E0FD4" w:rsidDel="001E2DA7">
          <w:rPr>
            <w:rFonts w:ascii="Times New Roman" w:hAnsi="Times New Roman" w:cs="Times New Roman"/>
            <w:color w:val="000000" w:themeColor="text1"/>
            <w:sz w:val="24"/>
            <w:szCs w:val="24"/>
          </w:rPr>
          <w:delText xml:space="preserve">incorporate objectives related to </w:delText>
        </w:r>
        <w:r w:rsidR="00205E4E" w:rsidDel="001E2DA7">
          <w:rPr>
            <w:rFonts w:ascii="Times New Roman" w:hAnsi="Times New Roman" w:cs="Times New Roman"/>
            <w:color w:val="000000" w:themeColor="text1"/>
            <w:sz w:val="24"/>
            <w:szCs w:val="24"/>
          </w:rPr>
          <w:delText xml:space="preserve">sustainable </w:delText>
        </w:r>
        <w:r w:rsidR="002E0FD4" w:rsidDel="001E2DA7">
          <w:rPr>
            <w:rFonts w:ascii="Times New Roman" w:hAnsi="Times New Roman" w:cs="Times New Roman"/>
            <w:color w:val="000000" w:themeColor="text1"/>
            <w:sz w:val="24"/>
            <w:szCs w:val="24"/>
          </w:rPr>
          <w:delText xml:space="preserve">use of </w:delText>
        </w:r>
        <w:r w:rsidR="00205E4E" w:rsidDel="001E2DA7">
          <w:rPr>
            <w:rFonts w:ascii="Times New Roman" w:hAnsi="Times New Roman" w:cs="Times New Roman"/>
            <w:color w:val="000000" w:themeColor="text1"/>
            <w:sz w:val="24"/>
            <w:szCs w:val="24"/>
          </w:rPr>
          <w:delText>biodiversity</w:delText>
        </w:r>
        <w:r w:rsidR="00763EF3" w:rsidDel="001E2DA7">
          <w:rPr>
            <w:rFonts w:ascii="Times New Roman" w:hAnsi="Times New Roman" w:cs="Times New Roman"/>
            <w:color w:val="000000" w:themeColor="text1"/>
            <w:sz w:val="24"/>
            <w:szCs w:val="24"/>
          </w:rPr>
          <w:delText xml:space="preserve">, </w:delText>
        </w:r>
        <w:r w:rsidR="00205E4E" w:rsidDel="001E2DA7">
          <w:rPr>
            <w:rFonts w:ascii="Times New Roman" w:hAnsi="Times New Roman" w:cs="Times New Roman"/>
            <w:color w:val="000000" w:themeColor="text1"/>
            <w:sz w:val="24"/>
            <w:szCs w:val="24"/>
          </w:rPr>
          <w:delText>and access and benefit sharing</w:delText>
        </w:r>
        <w:r w:rsidR="00A11911" w:rsidDel="001E2DA7">
          <w:rPr>
            <w:rFonts w:ascii="Times New Roman" w:hAnsi="Times New Roman" w:cs="Times New Roman"/>
            <w:color w:val="000000" w:themeColor="text1"/>
            <w:sz w:val="24"/>
            <w:szCs w:val="24"/>
          </w:rPr>
          <w:delText xml:space="preserve">, </w:delText>
        </w:r>
        <w:r w:rsidR="00205E4E" w:rsidDel="001E2DA7">
          <w:rPr>
            <w:rFonts w:ascii="Times New Roman" w:hAnsi="Times New Roman" w:cs="Times New Roman"/>
            <w:color w:val="000000" w:themeColor="text1"/>
            <w:sz w:val="24"/>
            <w:szCs w:val="24"/>
          </w:rPr>
          <w:delText>in addition to the</w:delText>
        </w:r>
        <w:r w:rsidR="00A11911" w:rsidDel="001E2DA7">
          <w:rPr>
            <w:rFonts w:ascii="Times New Roman" w:hAnsi="Times New Roman" w:cs="Times New Roman"/>
            <w:color w:val="000000" w:themeColor="text1"/>
            <w:sz w:val="24"/>
            <w:szCs w:val="24"/>
          </w:rPr>
          <w:delText xml:space="preserve"> objective of biodiversity protection.</w:delText>
        </w:r>
      </w:del>
    </w:p>
    <w:p w:rsidR="00A7259F" w:rsidRPr="00E636B0" w:rsidDel="00CA2499" w:rsidRDefault="00FF624A" w:rsidP="00CA2499">
      <w:pPr>
        <w:spacing w:line="480" w:lineRule="auto"/>
        <w:ind w:firstLine="720"/>
        <w:rPr>
          <w:del w:id="1669" w:author="Bandana Shakya" w:date="2020-06-18T08:44:00Z"/>
          <w:rFonts w:ascii="Times New Roman" w:hAnsi="Times New Roman" w:cs="Times New Roman"/>
          <w:color w:val="000000" w:themeColor="text1"/>
          <w:sz w:val="24"/>
          <w:szCs w:val="24"/>
        </w:rPr>
      </w:pPr>
      <w:del w:id="1670" w:author="Bandana Shakya" w:date="2020-06-18T08:44:00Z">
        <w:r w:rsidDel="00CA2499">
          <w:rPr>
            <w:rFonts w:ascii="Times New Roman" w:hAnsi="Times New Roman" w:cs="Times New Roman"/>
            <w:color w:val="000000" w:themeColor="text1"/>
            <w:sz w:val="24"/>
            <w:szCs w:val="24"/>
          </w:rPr>
          <w:delText xml:space="preserve">The participants indicated that </w:delText>
        </w:r>
        <w:r w:rsidR="00B945B4" w:rsidRPr="00E636B0" w:rsidDel="00CA2499">
          <w:rPr>
            <w:rFonts w:ascii="Times New Roman" w:hAnsi="Times New Roman" w:cs="Times New Roman"/>
            <w:color w:val="000000" w:themeColor="text1"/>
            <w:sz w:val="24"/>
            <w:szCs w:val="24"/>
          </w:rPr>
          <w:delText xml:space="preserve">natural </w:delText>
        </w:r>
        <w:r w:rsidR="00A7259F" w:rsidRPr="00E636B0" w:rsidDel="00CA2499">
          <w:rPr>
            <w:rFonts w:ascii="Times New Roman" w:hAnsi="Times New Roman" w:cs="Times New Roman"/>
            <w:color w:val="000000" w:themeColor="text1"/>
            <w:sz w:val="24"/>
            <w:szCs w:val="24"/>
          </w:rPr>
          <w:delText>ecosystems</w:delText>
        </w:r>
        <w:r w:rsidDel="00CA2499">
          <w:rPr>
            <w:rFonts w:ascii="Times New Roman" w:hAnsi="Times New Roman" w:cs="Times New Roman"/>
            <w:color w:val="000000" w:themeColor="text1"/>
            <w:sz w:val="24"/>
            <w:szCs w:val="24"/>
          </w:rPr>
          <w:delText xml:space="preserve"> (</w:delText>
        </w:r>
        <w:r w:rsidR="00A7259F" w:rsidRPr="00E636B0" w:rsidDel="00CA2499">
          <w:rPr>
            <w:rFonts w:ascii="Times New Roman" w:hAnsi="Times New Roman" w:cs="Times New Roman"/>
            <w:color w:val="000000" w:themeColor="text1"/>
            <w:sz w:val="24"/>
            <w:szCs w:val="24"/>
          </w:rPr>
          <w:delText>forests, wetlands, alpine meadow, grassland</w:delText>
        </w:r>
        <w:r w:rsidR="003C3C3F" w:rsidDel="00CA2499">
          <w:rPr>
            <w:rFonts w:ascii="Times New Roman" w:hAnsi="Times New Roman" w:cs="Times New Roman"/>
            <w:color w:val="000000" w:themeColor="text1"/>
            <w:sz w:val="24"/>
            <w:szCs w:val="24"/>
          </w:rPr>
          <w:delText>s</w:delText>
        </w:r>
        <w:r w:rsidDel="00CA2499">
          <w:rPr>
            <w:rFonts w:ascii="Times New Roman" w:hAnsi="Times New Roman" w:cs="Times New Roman"/>
            <w:color w:val="000000" w:themeColor="text1"/>
            <w:sz w:val="24"/>
            <w:szCs w:val="24"/>
          </w:rPr>
          <w:delText xml:space="preserve">) and </w:delText>
        </w:r>
        <w:r w:rsidR="006B51BA" w:rsidDel="00CA2499">
          <w:rPr>
            <w:rFonts w:ascii="Times New Roman" w:hAnsi="Times New Roman" w:cs="Times New Roman"/>
            <w:color w:val="000000" w:themeColor="text1"/>
            <w:sz w:val="24"/>
            <w:szCs w:val="24"/>
          </w:rPr>
          <w:delText xml:space="preserve">interspersed </w:delText>
        </w:r>
        <w:r w:rsidR="00A7259F" w:rsidRPr="00E636B0" w:rsidDel="00CA2499">
          <w:rPr>
            <w:rFonts w:ascii="Times New Roman" w:hAnsi="Times New Roman" w:cs="Times New Roman"/>
            <w:color w:val="000000" w:themeColor="text1"/>
            <w:sz w:val="24"/>
            <w:szCs w:val="24"/>
          </w:rPr>
          <w:delText>agroecosystems</w:delText>
        </w:r>
        <w:r w:rsidR="002B4E24" w:rsidDel="00CA2499">
          <w:rPr>
            <w:rFonts w:ascii="Times New Roman" w:hAnsi="Times New Roman" w:cs="Times New Roman"/>
            <w:color w:val="000000" w:themeColor="text1"/>
            <w:sz w:val="24"/>
            <w:szCs w:val="24"/>
          </w:rPr>
          <w:delText xml:space="preserve"> </w:delText>
        </w:r>
        <w:r w:rsidR="000F66E7" w:rsidDel="00CA2499">
          <w:rPr>
            <w:rFonts w:ascii="Times New Roman" w:hAnsi="Times New Roman" w:cs="Times New Roman"/>
            <w:color w:val="000000" w:themeColor="text1"/>
            <w:sz w:val="24"/>
            <w:szCs w:val="24"/>
          </w:rPr>
          <w:delText xml:space="preserve">are well </w:delText>
        </w:r>
        <w:r w:rsidR="00414534" w:rsidRPr="00E636B0" w:rsidDel="00CA2499">
          <w:rPr>
            <w:rFonts w:ascii="Times New Roman" w:hAnsi="Times New Roman" w:cs="Times New Roman"/>
            <w:color w:val="000000" w:themeColor="text1"/>
            <w:sz w:val="24"/>
            <w:szCs w:val="24"/>
          </w:rPr>
          <w:delText>protected</w:delText>
        </w:r>
        <w:r w:rsidR="000F66E7" w:rsidDel="00CA2499">
          <w:rPr>
            <w:rFonts w:ascii="Times New Roman" w:hAnsi="Times New Roman" w:cs="Times New Roman"/>
            <w:color w:val="000000" w:themeColor="text1"/>
            <w:sz w:val="24"/>
            <w:szCs w:val="24"/>
          </w:rPr>
          <w:delText xml:space="preserve"> </w:delText>
        </w:r>
        <w:r w:rsidR="002B4E24" w:rsidDel="00CA2499">
          <w:rPr>
            <w:rFonts w:ascii="Times New Roman" w:hAnsi="Times New Roman" w:cs="Times New Roman"/>
            <w:color w:val="000000" w:themeColor="text1"/>
            <w:sz w:val="24"/>
            <w:szCs w:val="24"/>
          </w:rPr>
          <w:delText xml:space="preserve">in all the three PAs </w:delText>
        </w:r>
        <w:r w:rsidR="00414534" w:rsidRPr="00E636B0" w:rsidDel="00CA2499">
          <w:rPr>
            <w:rFonts w:ascii="Times New Roman" w:hAnsi="Times New Roman" w:cs="Times New Roman"/>
            <w:color w:val="000000" w:themeColor="text1"/>
            <w:sz w:val="24"/>
            <w:szCs w:val="24"/>
          </w:rPr>
          <w:delText xml:space="preserve">either through </w:delText>
        </w:r>
        <w:r w:rsidR="0069267D" w:rsidRPr="00E636B0" w:rsidDel="00CA2499">
          <w:rPr>
            <w:rFonts w:ascii="Times New Roman" w:hAnsi="Times New Roman" w:cs="Times New Roman"/>
            <w:color w:val="000000" w:themeColor="text1"/>
            <w:sz w:val="24"/>
            <w:szCs w:val="24"/>
          </w:rPr>
          <w:delText>geo</w:delText>
        </w:r>
        <w:r w:rsidR="000F66E7" w:rsidDel="00CA2499">
          <w:rPr>
            <w:rFonts w:ascii="Times New Roman" w:hAnsi="Times New Roman" w:cs="Times New Roman"/>
            <w:color w:val="000000" w:themeColor="text1"/>
            <w:sz w:val="24"/>
            <w:szCs w:val="24"/>
          </w:rPr>
          <w:delText>g</w:delText>
        </w:r>
        <w:r w:rsidR="0069267D" w:rsidRPr="00E636B0" w:rsidDel="00CA2499">
          <w:rPr>
            <w:rFonts w:ascii="Times New Roman" w:hAnsi="Times New Roman" w:cs="Times New Roman"/>
            <w:color w:val="000000" w:themeColor="text1"/>
            <w:sz w:val="24"/>
            <w:szCs w:val="24"/>
          </w:rPr>
          <w:delText xml:space="preserve">raphic inaccessibily and lesser </w:delText>
        </w:r>
        <w:r w:rsidR="00414534" w:rsidRPr="00E636B0" w:rsidDel="00CA2499">
          <w:rPr>
            <w:rFonts w:ascii="Times New Roman" w:hAnsi="Times New Roman" w:cs="Times New Roman"/>
            <w:color w:val="000000" w:themeColor="text1"/>
            <w:sz w:val="24"/>
            <w:szCs w:val="24"/>
          </w:rPr>
          <w:delText xml:space="preserve">population </w:delText>
        </w:r>
        <w:r w:rsidR="0069267D" w:rsidRPr="00E636B0" w:rsidDel="00CA2499">
          <w:rPr>
            <w:rFonts w:ascii="Times New Roman" w:hAnsi="Times New Roman" w:cs="Times New Roman"/>
            <w:color w:val="000000" w:themeColor="text1"/>
            <w:sz w:val="24"/>
            <w:szCs w:val="24"/>
          </w:rPr>
          <w:delText>pressure or t</w:delText>
        </w:r>
        <w:r w:rsidR="006146BC" w:rsidRPr="00E636B0" w:rsidDel="00CA2499">
          <w:rPr>
            <w:rFonts w:ascii="Times New Roman" w:hAnsi="Times New Roman" w:cs="Times New Roman"/>
            <w:color w:val="000000" w:themeColor="text1"/>
            <w:sz w:val="24"/>
            <w:szCs w:val="24"/>
          </w:rPr>
          <w:delText>hrough formal government protection mechanisms</w:delText>
        </w:r>
        <w:r w:rsidR="002B4E24" w:rsidDel="00CA2499">
          <w:rPr>
            <w:rFonts w:ascii="Times New Roman" w:hAnsi="Times New Roman" w:cs="Times New Roman"/>
            <w:color w:val="000000" w:themeColor="text1"/>
            <w:sz w:val="24"/>
            <w:szCs w:val="24"/>
          </w:rPr>
          <w:delText>, and that e</w:delText>
        </w:r>
        <w:r w:rsidR="00F43BAD" w:rsidDel="00CA2499">
          <w:rPr>
            <w:rFonts w:ascii="Times New Roman" w:hAnsi="Times New Roman" w:cs="Times New Roman"/>
            <w:color w:val="000000" w:themeColor="text1"/>
            <w:sz w:val="24"/>
            <w:szCs w:val="24"/>
          </w:rPr>
          <w:delText xml:space="preserve">cosystem services based conservation planning </w:delText>
        </w:r>
        <w:r w:rsidR="00F43BAD" w:rsidDel="00CA2499">
          <w:rPr>
            <w:rFonts w:ascii="Times New Roman" w:hAnsi="Times New Roman" w:cs="Times New Roman"/>
            <w:color w:val="000000" w:themeColor="text1"/>
            <w:sz w:val="24"/>
            <w:szCs w:val="24"/>
          </w:rPr>
          <w:fldChar w:fldCharType="begin" w:fldLock="1"/>
        </w:r>
        <w:r w:rsidR="00A3500F" w:rsidDel="00CA2499">
          <w:rPr>
            <w:rFonts w:ascii="Times New Roman" w:hAnsi="Times New Roman" w:cs="Times New Roman"/>
            <w:color w:val="000000" w:themeColor="text1"/>
            <w:sz w:val="24"/>
            <w:szCs w:val="24"/>
          </w:rPr>
          <w:delInstrText>ADDIN CSL_CITATION {"citationItems":[{"id":"ITEM-1","itemData":{"DOI":"10.1371/journal.pbio.0040379","author":[{"dropping-particle":"","family":"Chan","given":"Kai M A","non-dropping-particle":"","parse-names":false,"suffix":""},{"dropping-particle":"","family":"Shaw","given":"M Rebecca","non-dropping-particle":"","parse-names":false,"suffix":""},{"dropping-particle":"","family":"Cameron","given":"David R","non-dropping-particle":"","parse-names":false,"suffix":""},{"dropping-particle":"","family":"Underwood","given":"Emma C","non-dropping-particle":"","parse-names":false,"suffix":""},{"dropping-particle":"","family":"Daily","given":"Gretchen C","non-dropping-particle":"","parse-names":false,"suffix":""}],"container-title":"PloS Biology","id":"ITEM-1","issue":"11","issued":{"date-parts":[["2006"]]},"page":"2138-2152","title":"Conservation Planning for Ecosystem Services","type":"article-journal","volume":"4"},"uris":["http://www.mendeley.com/documents/?uuid=0f81b10e-d3b6-4325-b760-b779b7d58881"]}],"mendeley":{"formattedCitation":"(Chan et al., 2006)","plainTextFormattedCitation":"(Chan et al., 2006)","previouslyFormattedCitation":"(Chan et al., 2006)"},"properties":{"noteIndex":0},"schema":"https://github.com/citation-style-language/schema/raw/master/csl-citation.json"}</w:delInstrText>
        </w:r>
        <w:r w:rsidR="00F43BAD" w:rsidDel="00CA2499">
          <w:rPr>
            <w:rFonts w:ascii="Times New Roman" w:hAnsi="Times New Roman" w:cs="Times New Roman"/>
            <w:color w:val="000000" w:themeColor="text1"/>
            <w:sz w:val="24"/>
            <w:szCs w:val="24"/>
          </w:rPr>
          <w:fldChar w:fldCharType="separate"/>
        </w:r>
        <w:r w:rsidR="00F43BAD" w:rsidRPr="00F43BAD" w:rsidDel="00CA2499">
          <w:rPr>
            <w:rFonts w:ascii="Times New Roman" w:hAnsi="Times New Roman" w:cs="Times New Roman"/>
            <w:noProof/>
            <w:color w:val="000000" w:themeColor="text1"/>
            <w:sz w:val="24"/>
            <w:szCs w:val="24"/>
          </w:rPr>
          <w:delText>(Chan et al., 2006)</w:delText>
        </w:r>
        <w:r w:rsidR="00F43BAD" w:rsidDel="00CA2499">
          <w:rPr>
            <w:rFonts w:ascii="Times New Roman" w:hAnsi="Times New Roman" w:cs="Times New Roman"/>
            <w:color w:val="000000" w:themeColor="text1"/>
            <w:sz w:val="24"/>
            <w:szCs w:val="24"/>
          </w:rPr>
          <w:fldChar w:fldCharType="end"/>
        </w:r>
        <w:r w:rsidR="009D26E2" w:rsidDel="00CA2499">
          <w:rPr>
            <w:rFonts w:ascii="Times New Roman" w:hAnsi="Times New Roman" w:cs="Times New Roman"/>
            <w:color w:val="000000" w:themeColor="text1"/>
            <w:sz w:val="24"/>
            <w:szCs w:val="24"/>
          </w:rPr>
          <w:delText xml:space="preserve"> </w:delText>
        </w:r>
        <w:r w:rsidR="00F415C2" w:rsidDel="00CA2499">
          <w:rPr>
            <w:rFonts w:ascii="Times New Roman" w:hAnsi="Times New Roman" w:cs="Times New Roman"/>
            <w:color w:val="000000" w:themeColor="text1"/>
            <w:sz w:val="24"/>
            <w:szCs w:val="24"/>
          </w:rPr>
          <w:delText xml:space="preserve">can </w:delText>
        </w:r>
        <w:r w:rsidR="009D26E2" w:rsidDel="00CA2499">
          <w:rPr>
            <w:rFonts w:ascii="Times New Roman" w:hAnsi="Times New Roman" w:cs="Times New Roman"/>
            <w:color w:val="000000" w:themeColor="text1"/>
            <w:sz w:val="24"/>
            <w:szCs w:val="24"/>
          </w:rPr>
          <w:delText xml:space="preserve">strengthen </w:delText>
        </w:r>
        <w:r w:rsidR="00A7259F" w:rsidRPr="00E636B0" w:rsidDel="00CA2499">
          <w:rPr>
            <w:rFonts w:ascii="Times New Roman" w:hAnsi="Times New Roman" w:cs="Times New Roman"/>
            <w:color w:val="000000" w:themeColor="text1"/>
            <w:sz w:val="24"/>
            <w:szCs w:val="24"/>
          </w:rPr>
          <w:delText>overarching supporting services</w:delText>
        </w:r>
        <w:r w:rsidR="00301CD1" w:rsidRPr="00E636B0" w:rsidDel="00CA2499">
          <w:rPr>
            <w:rFonts w:ascii="Times New Roman" w:hAnsi="Times New Roman" w:cs="Times New Roman"/>
            <w:color w:val="000000" w:themeColor="text1"/>
            <w:sz w:val="24"/>
            <w:szCs w:val="24"/>
          </w:rPr>
          <w:delText xml:space="preserve"> </w:delText>
        </w:r>
        <w:r w:rsidR="00C53890" w:rsidDel="00CA2499">
          <w:rPr>
            <w:rFonts w:ascii="Times New Roman" w:hAnsi="Times New Roman" w:cs="Times New Roman"/>
            <w:color w:val="000000" w:themeColor="text1"/>
            <w:sz w:val="24"/>
            <w:szCs w:val="24"/>
          </w:rPr>
          <w:delText>related</w:delText>
        </w:r>
        <w:r w:rsidR="00E24B10" w:rsidDel="00CA2499">
          <w:rPr>
            <w:rFonts w:ascii="Times New Roman" w:hAnsi="Times New Roman" w:cs="Times New Roman"/>
            <w:color w:val="000000" w:themeColor="text1"/>
            <w:sz w:val="24"/>
            <w:szCs w:val="24"/>
          </w:rPr>
          <w:delText xml:space="preserve"> to </w:delText>
        </w:r>
        <w:r w:rsidR="00301CD1" w:rsidRPr="00E636B0" w:rsidDel="00CA2499">
          <w:rPr>
            <w:rFonts w:ascii="Times New Roman" w:hAnsi="Times New Roman" w:cs="Times New Roman"/>
            <w:color w:val="000000" w:themeColor="text1"/>
            <w:sz w:val="24"/>
            <w:szCs w:val="24"/>
          </w:rPr>
          <w:delText>f</w:delText>
        </w:r>
        <w:r w:rsidR="00A7259F" w:rsidRPr="00E636B0" w:rsidDel="00CA2499">
          <w:rPr>
            <w:rFonts w:ascii="Times New Roman" w:hAnsi="Times New Roman" w:cs="Times New Roman"/>
            <w:color w:val="000000" w:themeColor="text1"/>
            <w:sz w:val="24"/>
            <w:szCs w:val="24"/>
          </w:rPr>
          <w:delText>acilitation of ecological succession and evolutionary processes</w:delText>
        </w:r>
        <w:r w:rsidR="00E24B10" w:rsidDel="00CA2499">
          <w:rPr>
            <w:rFonts w:ascii="Times New Roman" w:hAnsi="Times New Roman" w:cs="Times New Roman"/>
            <w:color w:val="000000" w:themeColor="text1"/>
            <w:sz w:val="24"/>
            <w:szCs w:val="24"/>
          </w:rPr>
          <w:delText>, e</w:delText>
        </w:r>
        <w:r w:rsidR="00A7259F" w:rsidRPr="00E636B0" w:rsidDel="00CA2499">
          <w:rPr>
            <w:rFonts w:ascii="Times New Roman" w:hAnsi="Times New Roman" w:cs="Times New Roman"/>
            <w:color w:val="000000" w:themeColor="text1"/>
            <w:sz w:val="24"/>
            <w:szCs w:val="24"/>
          </w:rPr>
          <w:delText>nvironmental stability</w:delText>
        </w:r>
        <w:r w:rsidR="00E24B10" w:rsidDel="00CA2499">
          <w:rPr>
            <w:rFonts w:ascii="Times New Roman" w:hAnsi="Times New Roman" w:cs="Times New Roman"/>
            <w:color w:val="000000" w:themeColor="text1"/>
            <w:sz w:val="24"/>
            <w:szCs w:val="24"/>
          </w:rPr>
          <w:delText>, and m</w:delText>
        </w:r>
        <w:r w:rsidR="00A7259F" w:rsidRPr="00E636B0" w:rsidDel="00CA2499">
          <w:rPr>
            <w:rFonts w:ascii="Times New Roman" w:hAnsi="Times New Roman" w:cs="Times New Roman"/>
            <w:color w:val="000000" w:themeColor="text1"/>
            <w:sz w:val="24"/>
            <w:szCs w:val="24"/>
          </w:rPr>
          <w:delText>aintenance of primary productivity</w:delText>
        </w:r>
        <w:r w:rsidR="00F415C2" w:rsidDel="00CA2499">
          <w:rPr>
            <w:rFonts w:ascii="Times New Roman" w:hAnsi="Times New Roman" w:cs="Times New Roman"/>
            <w:color w:val="000000" w:themeColor="text1"/>
            <w:sz w:val="24"/>
            <w:szCs w:val="24"/>
          </w:rPr>
          <w:delText xml:space="preserve"> which consequently define the health of other services</w:delText>
        </w:r>
        <w:r w:rsidR="00D92599" w:rsidDel="00CA2499">
          <w:rPr>
            <w:rFonts w:ascii="Times New Roman" w:hAnsi="Times New Roman" w:cs="Times New Roman"/>
            <w:color w:val="000000" w:themeColor="text1"/>
            <w:sz w:val="24"/>
            <w:szCs w:val="24"/>
          </w:rPr>
          <w:delText xml:space="preserve"> (MEA, 2005)</w:delText>
        </w:r>
        <w:r w:rsidR="00E24B10" w:rsidDel="00CA2499">
          <w:rPr>
            <w:rFonts w:ascii="Times New Roman" w:hAnsi="Times New Roman" w:cs="Times New Roman"/>
            <w:color w:val="000000" w:themeColor="text1"/>
            <w:sz w:val="24"/>
            <w:szCs w:val="24"/>
          </w:rPr>
          <w:delText xml:space="preserve">. </w:delText>
        </w:r>
        <w:r w:rsidR="00B56E63" w:rsidRPr="00E636B0" w:rsidDel="00CA2499">
          <w:rPr>
            <w:rFonts w:ascii="Times New Roman" w:hAnsi="Times New Roman" w:cs="Times New Roman"/>
            <w:color w:val="000000" w:themeColor="text1"/>
            <w:sz w:val="24"/>
            <w:szCs w:val="24"/>
          </w:rPr>
          <w:delText xml:space="preserve">Realization of these diversity of services implied that </w:delText>
        </w:r>
        <w:r w:rsidR="00954B4B" w:rsidRPr="00E636B0" w:rsidDel="00CA2499">
          <w:rPr>
            <w:rFonts w:ascii="Times New Roman" w:hAnsi="Times New Roman" w:cs="Times New Roman"/>
            <w:color w:val="000000" w:themeColor="text1"/>
            <w:sz w:val="24"/>
            <w:szCs w:val="24"/>
          </w:rPr>
          <w:delText xml:space="preserve">PAs in the </w:delText>
        </w:r>
        <w:r w:rsidR="00B56E63" w:rsidRPr="00E636B0" w:rsidDel="00CA2499">
          <w:rPr>
            <w:rFonts w:ascii="Times New Roman" w:hAnsi="Times New Roman" w:cs="Times New Roman"/>
            <w:color w:val="000000" w:themeColor="text1"/>
            <w:sz w:val="24"/>
            <w:szCs w:val="24"/>
          </w:rPr>
          <w:delText xml:space="preserve">landscape </w:delText>
        </w:r>
      </w:del>
      <w:moveFromRangeStart w:id="1671" w:author="Bandana Shakya" w:date="2020-06-18T08:23:00Z" w:name="move43361055"/>
      <w:moveFrom w:id="1672" w:author="Bandana Shakya" w:date="2020-06-18T08:23:00Z">
        <w:del w:id="1673" w:author="Bandana Shakya" w:date="2020-06-18T08:44:00Z">
          <w:r w:rsidR="00B56E63" w:rsidRPr="00E636B0" w:rsidDel="00CA2499">
            <w:rPr>
              <w:rFonts w:ascii="Times New Roman" w:hAnsi="Times New Roman" w:cs="Times New Roman"/>
              <w:color w:val="000000" w:themeColor="text1"/>
              <w:sz w:val="24"/>
              <w:szCs w:val="24"/>
            </w:rPr>
            <w:delText xml:space="preserve">are </w:delText>
          </w:r>
          <w:r w:rsidR="00954B4B" w:rsidRPr="00E636B0" w:rsidDel="00CA2499">
            <w:rPr>
              <w:rFonts w:ascii="Times New Roman" w:hAnsi="Times New Roman" w:cs="Times New Roman"/>
              <w:color w:val="000000" w:themeColor="text1"/>
              <w:sz w:val="24"/>
              <w:szCs w:val="24"/>
            </w:rPr>
            <w:delText xml:space="preserve">important not only for </w:delText>
          </w:r>
          <w:r w:rsidR="005D3676" w:rsidDel="00CA2499">
            <w:rPr>
              <w:rFonts w:ascii="Times New Roman" w:hAnsi="Times New Roman" w:cs="Times New Roman"/>
              <w:color w:val="000000" w:themeColor="text1"/>
              <w:sz w:val="24"/>
              <w:szCs w:val="24"/>
            </w:rPr>
            <w:delText xml:space="preserve">protecting </w:delText>
          </w:r>
          <w:r w:rsidR="00954B4B" w:rsidRPr="00E636B0" w:rsidDel="00CA2499">
            <w:rPr>
              <w:rFonts w:ascii="Times New Roman" w:hAnsi="Times New Roman" w:cs="Times New Roman"/>
              <w:color w:val="000000" w:themeColor="text1"/>
              <w:sz w:val="24"/>
              <w:szCs w:val="24"/>
            </w:rPr>
            <w:delText>biodiversity</w:delText>
          </w:r>
          <w:r w:rsidR="005D3676" w:rsidDel="00CA2499">
            <w:rPr>
              <w:rFonts w:ascii="Times New Roman" w:hAnsi="Times New Roman" w:cs="Times New Roman"/>
              <w:color w:val="000000" w:themeColor="text1"/>
              <w:sz w:val="24"/>
              <w:szCs w:val="24"/>
            </w:rPr>
            <w:delText xml:space="preserve">, but </w:delText>
          </w:r>
          <w:r w:rsidR="00954B4B" w:rsidRPr="00E636B0" w:rsidDel="00CA2499">
            <w:rPr>
              <w:rFonts w:ascii="Times New Roman" w:hAnsi="Times New Roman" w:cs="Times New Roman"/>
              <w:color w:val="000000" w:themeColor="text1"/>
              <w:sz w:val="24"/>
              <w:szCs w:val="24"/>
            </w:rPr>
            <w:delText xml:space="preserve">also for providing various environmental, socio-cultural and economic benefits to the people in </w:delText>
          </w:r>
          <w:r w:rsidR="00954B4B" w:rsidRPr="007D1698" w:rsidDel="00CA2499">
            <w:rPr>
              <w:rFonts w:ascii="Times New Roman" w:hAnsi="Times New Roman" w:cs="Times New Roman"/>
              <w:color w:val="000000" w:themeColor="text1"/>
              <w:sz w:val="24"/>
              <w:szCs w:val="24"/>
            </w:rPr>
            <w:delText>the landscape and beyond</w:delText>
          </w:r>
          <w:r w:rsidR="00386008" w:rsidRPr="007D1698" w:rsidDel="00CA2499">
            <w:rPr>
              <w:rFonts w:ascii="Times New Roman" w:hAnsi="Times New Roman" w:cs="Times New Roman"/>
              <w:color w:val="000000" w:themeColor="text1"/>
              <w:sz w:val="24"/>
              <w:szCs w:val="24"/>
            </w:rPr>
            <w:delText xml:space="preserve"> </w:delText>
          </w:r>
          <w:r w:rsidR="00386008" w:rsidRPr="007D1698" w:rsidDel="00CA2499">
            <w:rPr>
              <w:rFonts w:ascii="Times New Roman" w:hAnsi="Times New Roman" w:cs="Times New Roman"/>
              <w:color w:val="000000" w:themeColor="text1"/>
              <w:sz w:val="24"/>
              <w:szCs w:val="24"/>
            </w:rPr>
            <w:fldChar w:fldCharType="begin" w:fldLock="1"/>
          </w:r>
          <w:r w:rsidR="00F6161D" w:rsidRPr="007D1698" w:rsidDel="00CA2499">
            <w:rPr>
              <w:rFonts w:ascii="Times New Roman" w:hAnsi="Times New Roman" w:cs="Times New Roman"/>
              <w:color w:val="000000" w:themeColor="text1"/>
              <w:sz w:val="24"/>
              <w:szCs w:val="24"/>
            </w:rPr>
            <w:delInstrText>ADDIN CSL_CITATION {"citationItems":[{"id":"ITEM-1","itemData":{"DOI":"10.1016/j.ecoser.2017.05.003","abstract":"Education opportunities, capacity building and scientific knowledge are poorly studied intellectual ecosystem services (IES), especially as generated by protected areas (PAs). Based on the cascade model of ecosystem services, we use simple indicators to quantify IES generated in the Kruger National Park (KNP), South Africa. IES are potentially valuable in guiding and capacitating conservation management and policy. We consider measures and conditions to enhance this important role. Benefits from IES are valued by external researchers and educators, as is evident from their willingness to engage and collaborate in the production and dispersal of benefits. Collaboration was enhanced by measures (subsidized accommodation for visiting scientists, sites for the development of education facilities, administrative support, a culture of shared learning) designed to attract and maintain partnerships between KNP staff and external researchers and educators. These measures enabled the dispersal of IES benefits across scales, and helped to ensure that benefits fed back to park management. Collaborative planning to mainstream ecosystems services is needed to improve alignment between IES production and PA management needs. There is also evidence of wide disparities between individual PAs in the generation of IES, resulting from features that are attractive to researchers. Such disparities can be mitigated by measures to attract research collaboration. © 2017 Elsevier B.V.","author":[{"dropping-particle":"","family":"Smit","given":"I P J","non-dropping-particle":"","parse-names":false,"suffix":""},{"dropping-particle":"","family":"Roux","given":"D J","non-dropping-particle":"","parse-names":false,"suffix":""},{"dropping-particle":"","family":"Swemmer","given":"L K","non-dropping-particle":"","parse-names":false,"suffix":""},{"dropping-particle":"","family":"Boshoff","given":"N","non-dropping-particle":"","parse-names":false,"suffix":""},{"dropping-particle":"","family":"Novellie","given":"P","non-dropping-particle":"","parse-names":false,"suffix":""}],"container-title":"Ecosystem Services","id":"ITEM-1","issued":{"date-parts":[["2017"]]},"note":"Cited By :6\n\nExport Date: 4 March 2020","page":"238-250","publisher-place":"Scientific Services, South African National Parks, Private Bag X402, Skukuza, 1350, South Africa","title":"Protected areas as outdoor classrooms and global laboratories: Intellectual ecosystem services flowing to-and-from a National Park","type":"article-journal","volume":"28"},"uris":["http://www.mendeley.com/documents/?uuid=0d238b0a-e46e-4168-9059-35e4b3ad4842"]}],"mendeley":{"formattedCitation":"(Smit, Roux, Swemmer, Boshoff, &amp; Novellie, 2017)","manualFormatting":"(Smit et al., 2017)","plainTextFormattedCitation":"(Smit, Roux, Swemmer, Boshoff, &amp; Novellie, 2017)","previouslyFormattedCitation":"(Smit, Roux, Swemmer, Boshoff, &amp; Novellie, 2017)"},"properties":{"noteIndex":0},"schema":"https://github.com/citation-style-language/schema/raw/master/csl-citation.json"}</w:delInstrText>
          </w:r>
          <w:r w:rsidR="00386008" w:rsidRPr="007D1698" w:rsidDel="00CA2499">
            <w:rPr>
              <w:rFonts w:ascii="Times New Roman" w:hAnsi="Times New Roman" w:cs="Times New Roman"/>
              <w:color w:val="000000" w:themeColor="text1"/>
              <w:sz w:val="24"/>
              <w:szCs w:val="24"/>
            </w:rPr>
            <w:fldChar w:fldCharType="separate"/>
          </w:r>
          <w:r w:rsidR="00386008" w:rsidRPr="007D1698" w:rsidDel="00CA2499">
            <w:rPr>
              <w:rFonts w:ascii="Times New Roman" w:hAnsi="Times New Roman" w:cs="Times New Roman"/>
              <w:noProof/>
              <w:color w:val="000000" w:themeColor="text1"/>
              <w:sz w:val="24"/>
              <w:szCs w:val="24"/>
            </w:rPr>
            <w:delText>(Smit et al., 2017)</w:delText>
          </w:r>
          <w:r w:rsidR="00386008" w:rsidRPr="007D1698" w:rsidDel="00CA2499">
            <w:rPr>
              <w:rFonts w:ascii="Times New Roman" w:hAnsi="Times New Roman" w:cs="Times New Roman"/>
              <w:color w:val="000000" w:themeColor="text1"/>
              <w:sz w:val="24"/>
              <w:szCs w:val="24"/>
            </w:rPr>
            <w:fldChar w:fldCharType="end"/>
          </w:r>
          <w:r w:rsidR="00954B4B" w:rsidRPr="007D1698" w:rsidDel="00CA2499">
            <w:rPr>
              <w:rFonts w:ascii="Times New Roman" w:hAnsi="Times New Roman" w:cs="Times New Roman"/>
              <w:color w:val="000000" w:themeColor="text1"/>
              <w:sz w:val="24"/>
              <w:szCs w:val="24"/>
            </w:rPr>
            <w:delText>.</w:delText>
          </w:r>
          <w:r w:rsidR="00745375" w:rsidRPr="007D1698" w:rsidDel="00CA2499">
            <w:rPr>
              <w:rFonts w:ascii="Times New Roman" w:hAnsi="Times New Roman" w:cs="Times New Roman"/>
              <w:color w:val="000000" w:themeColor="text1"/>
              <w:sz w:val="24"/>
              <w:szCs w:val="24"/>
            </w:rPr>
            <w:delText xml:space="preserve"> </w:delText>
          </w:r>
        </w:del>
      </w:moveFrom>
      <w:moveFromRangeEnd w:id="1671"/>
      <w:del w:id="1674" w:author="Bandana Shakya" w:date="2020-06-18T08:39:00Z">
        <w:r w:rsidR="00A92912" w:rsidRPr="007D1698" w:rsidDel="006A0F57">
          <w:rPr>
            <w:rFonts w:ascii="Times New Roman" w:hAnsi="Times New Roman" w:cs="Times New Roman"/>
            <w:color w:val="000000" w:themeColor="text1"/>
            <w:sz w:val="24"/>
            <w:szCs w:val="24"/>
          </w:rPr>
          <w:delText>Th</w:delText>
        </w:r>
        <w:r w:rsidR="006B1ED4" w:rsidRPr="007D1698" w:rsidDel="006A0F57">
          <w:rPr>
            <w:rFonts w:ascii="Times New Roman" w:hAnsi="Times New Roman" w:cs="Times New Roman"/>
            <w:color w:val="000000" w:themeColor="text1"/>
            <w:sz w:val="24"/>
            <w:szCs w:val="24"/>
          </w:rPr>
          <w:delText xml:space="preserve">e </w:delText>
        </w:r>
      </w:del>
      <w:del w:id="1675" w:author="Bandana Shakya" w:date="2020-06-18T08:44:00Z">
        <w:r w:rsidR="003519F9" w:rsidRPr="007D1698" w:rsidDel="00CA2499">
          <w:rPr>
            <w:rFonts w:ascii="Times New Roman" w:hAnsi="Times New Roman" w:cs="Times New Roman"/>
            <w:color w:val="000000" w:themeColor="text1"/>
            <w:sz w:val="24"/>
            <w:szCs w:val="24"/>
          </w:rPr>
          <w:delText xml:space="preserve">ecosystem services from PAs </w:delText>
        </w:r>
      </w:del>
      <w:del w:id="1676" w:author="Bandana Shakya" w:date="2020-06-18T08:40:00Z">
        <w:r w:rsidR="003519F9" w:rsidRPr="007D1698" w:rsidDel="00EF3F92">
          <w:rPr>
            <w:rFonts w:ascii="Times New Roman" w:hAnsi="Times New Roman" w:cs="Times New Roman"/>
            <w:color w:val="000000" w:themeColor="text1"/>
            <w:sz w:val="24"/>
            <w:szCs w:val="24"/>
          </w:rPr>
          <w:delText xml:space="preserve">thus </w:delText>
        </w:r>
      </w:del>
      <w:del w:id="1677" w:author="Bandana Shakya" w:date="2020-06-18T08:44:00Z">
        <w:r w:rsidR="003519F9" w:rsidRPr="007D1698" w:rsidDel="00CA2499">
          <w:rPr>
            <w:rFonts w:ascii="Times New Roman" w:hAnsi="Times New Roman" w:cs="Times New Roman"/>
            <w:color w:val="000000" w:themeColor="text1"/>
            <w:sz w:val="24"/>
            <w:szCs w:val="24"/>
          </w:rPr>
          <w:delText xml:space="preserve">elaborated </w:delText>
        </w:r>
      </w:del>
      <w:del w:id="1678" w:author="Bandana Shakya" w:date="2020-06-18T08:40:00Z">
        <w:r w:rsidR="003519F9" w:rsidRPr="007D1698" w:rsidDel="00EF3F92">
          <w:rPr>
            <w:rFonts w:ascii="Times New Roman" w:hAnsi="Times New Roman" w:cs="Times New Roman"/>
            <w:color w:val="000000" w:themeColor="text1"/>
            <w:sz w:val="24"/>
            <w:szCs w:val="24"/>
          </w:rPr>
          <w:delText xml:space="preserve">on </w:delText>
        </w:r>
      </w:del>
      <w:del w:id="1679" w:author="Bandana Shakya" w:date="2020-06-18T08:44:00Z">
        <w:r w:rsidR="006B1ED4" w:rsidRPr="007D1698" w:rsidDel="00CA2499">
          <w:rPr>
            <w:rFonts w:ascii="Times New Roman" w:hAnsi="Times New Roman" w:cs="Times New Roman"/>
            <w:color w:val="000000" w:themeColor="text1"/>
            <w:sz w:val="24"/>
            <w:szCs w:val="24"/>
          </w:rPr>
          <w:delText>the interrelationships between ecosystems and people, and their interdependency</w:delText>
        </w:r>
        <w:r w:rsidR="00F04D58" w:rsidRPr="007D1698" w:rsidDel="00CA2499">
          <w:rPr>
            <w:rFonts w:ascii="Times New Roman" w:hAnsi="Times New Roman" w:cs="Times New Roman"/>
            <w:color w:val="000000" w:themeColor="text1"/>
            <w:sz w:val="24"/>
            <w:szCs w:val="24"/>
          </w:rPr>
          <w:delText xml:space="preserve"> (Zhang, 2015)</w:delText>
        </w:r>
        <w:r w:rsidR="00377A86" w:rsidRPr="007D1698" w:rsidDel="00CA2499">
          <w:rPr>
            <w:rFonts w:ascii="Times New Roman" w:hAnsi="Times New Roman" w:cs="Times New Roman"/>
            <w:color w:val="000000" w:themeColor="text1"/>
            <w:sz w:val="24"/>
            <w:szCs w:val="24"/>
          </w:rPr>
          <w:delText xml:space="preserve">, </w:delText>
        </w:r>
        <w:r w:rsidR="00B3203B" w:rsidRPr="007D1698" w:rsidDel="00CA2499">
          <w:rPr>
            <w:rFonts w:ascii="Times New Roman" w:hAnsi="Times New Roman" w:cs="Times New Roman"/>
            <w:color w:val="000000" w:themeColor="text1"/>
            <w:sz w:val="24"/>
            <w:szCs w:val="24"/>
          </w:rPr>
          <w:delText xml:space="preserve">together with </w:delText>
        </w:r>
        <w:r w:rsidR="00377A86" w:rsidRPr="007D1698" w:rsidDel="00CA2499">
          <w:rPr>
            <w:rFonts w:ascii="Times New Roman" w:hAnsi="Times New Roman" w:cs="Times New Roman"/>
            <w:color w:val="000000" w:themeColor="text1"/>
            <w:sz w:val="24"/>
            <w:szCs w:val="24"/>
          </w:rPr>
          <w:delText xml:space="preserve">elaborating the </w:delText>
        </w:r>
        <w:r w:rsidR="00B3203B" w:rsidRPr="007D1698" w:rsidDel="00CA2499">
          <w:rPr>
            <w:rFonts w:ascii="Times New Roman" w:hAnsi="Times New Roman" w:cs="Times New Roman"/>
            <w:color w:val="000000" w:themeColor="text1"/>
            <w:sz w:val="24"/>
            <w:szCs w:val="24"/>
          </w:rPr>
          <w:delText xml:space="preserve">prospects for </w:delText>
        </w:r>
        <w:r w:rsidR="00377A86" w:rsidRPr="007D1698" w:rsidDel="00CA2499">
          <w:rPr>
            <w:rFonts w:ascii="Times New Roman" w:hAnsi="Times New Roman" w:cs="Times New Roman"/>
            <w:color w:val="000000" w:themeColor="text1"/>
            <w:sz w:val="24"/>
            <w:szCs w:val="24"/>
          </w:rPr>
          <w:delText xml:space="preserve">future scientific research and ecosystem services </w:delText>
        </w:r>
        <w:r w:rsidR="00B3203B" w:rsidRPr="007D1698" w:rsidDel="00CA2499">
          <w:rPr>
            <w:rFonts w:ascii="Times New Roman" w:hAnsi="Times New Roman" w:cs="Times New Roman"/>
            <w:color w:val="000000" w:themeColor="text1"/>
            <w:sz w:val="24"/>
            <w:szCs w:val="24"/>
          </w:rPr>
          <w:delText>valuation</w:delText>
        </w:r>
        <w:r w:rsidR="00377A86" w:rsidRPr="007D1698" w:rsidDel="00CA2499">
          <w:rPr>
            <w:rFonts w:ascii="Times New Roman" w:hAnsi="Times New Roman" w:cs="Times New Roman"/>
            <w:color w:val="000000" w:themeColor="text1"/>
            <w:sz w:val="24"/>
            <w:szCs w:val="24"/>
          </w:rPr>
          <w:delText xml:space="preserve"> and</w:delText>
        </w:r>
        <w:r w:rsidR="00377A86" w:rsidRPr="00E636B0" w:rsidDel="00CA2499">
          <w:rPr>
            <w:rFonts w:ascii="Times New Roman" w:hAnsi="Times New Roman" w:cs="Times New Roman"/>
            <w:color w:val="000000" w:themeColor="text1"/>
            <w:sz w:val="24"/>
            <w:szCs w:val="24"/>
          </w:rPr>
          <w:delText xml:space="preserve"> payment of services in relation to </w:delText>
        </w:r>
        <w:r w:rsidR="004872CF" w:rsidRPr="00E636B0" w:rsidDel="00CA2499">
          <w:rPr>
            <w:rFonts w:ascii="Times New Roman" w:hAnsi="Times New Roman" w:cs="Times New Roman"/>
            <w:color w:val="000000" w:themeColor="text1"/>
            <w:sz w:val="24"/>
            <w:szCs w:val="24"/>
          </w:rPr>
          <w:delText>habitat maintenance</w:delText>
        </w:r>
        <w:r w:rsidR="00377A86" w:rsidRPr="00E636B0" w:rsidDel="00CA2499">
          <w:rPr>
            <w:rFonts w:ascii="Times New Roman" w:hAnsi="Times New Roman" w:cs="Times New Roman"/>
            <w:color w:val="000000" w:themeColor="text1"/>
            <w:sz w:val="24"/>
            <w:szCs w:val="24"/>
          </w:rPr>
          <w:delText xml:space="preserve"> and </w:delText>
        </w:r>
        <w:r w:rsidR="004872CF" w:rsidRPr="00E636B0" w:rsidDel="00CA2499">
          <w:rPr>
            <w:rFonts w:ascii="Times New Roman" w:hAnsi="Times New Roman" w:cs="Times New Roman"/>
            <w:color w:val="000000" w:themeColor="text1"/>
            <w:sz w:val="24"/>
            <w:szCs w:val="24"/>
          </w:rPr>
          <w:delText xml:space="preserve">carbon </w:delText>
        </w:r>
        <w:r w:rsidR="000106CC" w:rsidRPr="00CB6A72" w:rsidDel="00CA2499">
          <w:rPr>
            <w:rFonts w:ascii="Times New Roman" w:hAnsi="Times New Roman" w:cs="Times New Roman"/>
            <w:color w:val="000000" w:themeColor="text1"/>
            <w:sz w:val="24"/>
            <w:szCs w:val="24"/>
          </w:rPr>
          <w:delText>sequestration</w:delText>
        </w:r>
        <w:r w:rsidR="00BF0273" w:rsidRPr="00CB6A72" w:rsidDel="00CA2499">
          <w:rPr>
            <w:rFonts w:ascii="Times New Roman" w:hAnsi="Times New Roman" w:cs="Times New Roman"/>
            <w:color w:val="000000" w:themeColor="text1"/>
            <w:sz w:val="24"/>
            <w:szCs w:val="24"/>
          </w:rPr>
          <w:delText xml:space="preserve"> </w:delText>
        </w:r>
        <w:r w:rsidR="00BF0273" w:rsidRPr="00CB6A72" w:rsidDel="00CA2499">
          <w:rPr>
            <w:rFonts w:ascii="Times New Roman" w:hAnsi="Times New Roman" w:cs="Times New Roman"/>
            <w:color w:val="000000" w:themeColor="text1"/>
            <w:sz w:val="24"/>
            <w:szCs w:val="24"/>
          </w:rPr>
          <w:fldChar w:fldCharType="begin" w:fldLock="1"/>
        </w:r>
        <w:r w:rsidR="00025CD9" w:rsidDel="00CA2499">
          <w:rPr>
            <w:rFonts w:ascii="Times New Roman" w:hAnsi="Times New Roman" w:cs="Times New Roman"/>
            <w:color w:val="000000" w:themeColor="text1"/>
            <w:sz w:val="24"/>
            <w:szCs w:val="24"/>
          </w:rPr>
          <w:delInstrText>ADDIN CSL_CITATION {"citationItems":[{"id":"ITEM-1","itemData":{"DOI":"10.1016/j.ecoser.2017.05.014","ISSN":"2212-0416","author":[{"dropping-particle":"","family":"Liu","given":"Peng","non-dropping-particle":"","parse-names":false,"suffix":""},{"dropping-particle":"","family":"Jiang","given":"Shiwei","non-dropping-particle":"","parse-names":false,"suffix":""},{"dropping-particle":"","family":"Zhao","given":"Lianjun","non-dropping-particle":"","parse-names":false,"suffix":""},{"dropping-particle":"","family":"Li","given":"Yunxi","non-dropping-particle":"","parse-names":false,"suffix":""},{"dropping-particle":"","family":"Zhang","given":"Pingping","non-dropping-particle":"","parse-names":false,"suffix":""},{"dropping-particle":"","family":"Zhang","given":"Li","non-dropping-particle":"","parse-names":false,"suffix":""}],"container-title":"Ecosystem Services","id":"ITEM-1","issued":{"date-parts":[["2017"]]},"page":"70-78","publisher":"Elsevier B.V.","title":"What are the benefits of strictly protected nature reserves ? Rapid assessment of ecosystem service values in Wanglang Nature Reserve ,","type":"article-journal","volume":"26"},"uris":["http://www.mendeley.com/documents/?uuid=035569fb-91d1-4f07-ae3e-cdcecf1df587"]}],"mendeley":{"formattedCitation":"(Liu et al., 2017)","plainTextFormattedCitation":"(Liu et al., 2017)","previouslyFormattedCitation":"(Liu et al., 2017)"},"properties":{"noteIndex":0},"schema":"https://github.com/citation-style-language/schema/raw/master/csl-citation.json"}</w:delInstrText>
        </w:r>
        <w:r w:rsidR="00BF0273" w:rsidRPr="00CB6A72" w:rsidDel="00CA2499">
          <w:rPr>
            <w:rFonts w:ascii="Times New Roman" w:hAnsi="Times New Roman" w:cs="Times New Roman"/>
            <w:color w:val="000000" w:themeColor="text1"/>
            <w:sz w:val="24"/>
            <w:szCs w:val="24"/>
          </w:rPr>
          <w:fldChar w:fldCharType="separate"/>
        </w:r>
        <w:r w:rsidR="00BF0273" w:rsidRPr="00CB6A72" w:rsidDel="00CA2499">
          <w:rPr>
            <w:rFonts w:ascii="Times New Roman" w:hAnsi="Times New Roman" w:cs="Times New Roman"/>
            <w:noProof/>
            <w:color w:val="000000" w:themeColor="text1"/>
            <w:sz w:val="24"/>
            <w:szCs w:val="24"/>
          </w:rPr>
          <w:delText>(Liu et al., 2017)</w:delText>
        </w:r>
        <w:r w:rsidR="00BF0273" w:rsidRPr="00CB6A72" w:rsidDel="00CA2499">
          <w:rPr>
            <w:rFonts w:ascii="Times New Roman" w:hAnsi="Times New Roman" w:cs="Times New Roman"/>
            <w:color w:val="000000" w:themeColor="text1"/>
            <w:sz w:val="24"/>
            <w:szCs w:val="24"/>
          </w:rPr>
          <w:fldChar w:fldCharType="end"/>
        </w:r>
        <w:r w:rsidR="000106CC" w:rsidRPr="00CB6A72" w:rsidDel="00CA2499">
          <w:rPr>
            <w:rFonts w:ascii="Times New Roman" w:hAnsi="Times New Roman" w:cs="Times New Roman"/>
            <w:color w:val="000000" w:themeColor="text1"/>
            <w:sz w:val="24"/>
            <w:szCs w:val="24"/>
          </w:rPr>
          <w:delText>.</w:delText>
        </w:r>
        <w:r w:rsidR="000106CC" w:rsidRPr="00E636B0" w:rsidDel="00CA2499">
          <w:rPr>
            <w:rFonts w:ascii="Times New Roman" w:hAnsi="Times New Roman" w:cs="Times New Roman"/>
            <w:color w:val="000000" w:themeColor="text1"/>
            <w:sz w:val="24"/>
            <w:szCs w:val="24"/>
          </w:rPr>
          <w:delText xml:space="preserve"> </w:delText>
        </w:r>
        <w:r w:rsidR="00903986" w:rsidRPr="00E636B0" w:rsidDel="00CA2499">
          <w:rPr>
            <w:rFonts w:ascii="Times New Roman" w:hAnsi="Times New Roman" w:cs="Times New Roman"/>
            <w:color w:val="000000" w:themeColor="text1"/>
            <w:sz w:val="24"/>
            <w:szCs w:val="24"/>
          </w:rPr>
          <w:delText xml:space="preserve">Participants also pointed out the </w:delText>
        </w:r>
        <w:r w:rsidR="002B6178" w:rsidRPr="00E636B0" w:rsidDel="00CA2499">
          <w:rPr>
            <w:rFonts w:ascii="Times New Roman" w:hAnsi="Times New Roman" w:cs="Times New Roman"/>
            <w:color w:val="000000" w:themeColor="text1"/>
            <w:sz w:val="24"/>
            <w:szCs w:val="24"/>
          </w:rPr>
          <w:delText xml:space="preserve">ecosystem services </w:delText>
        </w:r>
        <w:r w:rsidR="00983366" w:rsidRPr="00E636B0" w:rsidDel="00CA2499">
          <w:rPr>
            <w:rFonts w:ascii="Times New Roman" w:hAnsi="Times New Roman" w:cs="Times New Roman"/>
            <w:color w:val="000000" w:themeColor="text1"/>
            <w:sz w:val="24"/>
            <w:szCs w:val="24"/>
          </w:rPr>
          <w:delText xml:space="preserve">perspectives can </w:delText>
        </w:r>
        <w:r w:rsidR="006812D3" w:rsidRPr="00E636B0" w:rsidDel="00CA2499">
          <w:rPr>
            <w:rFonts w:ascii="Times New Roman" w:hAnsi="Times New Roman" w:cs="Times New Roman"/>
            <w:color w:val="000000" w:themeColor="text1"/>
            <w:sz w:val="24"/>
            <w:szCs w:val="24"/>
          </w:rPr>
          <w:delText xml:space="preserve">strengthen </w:delText>
        </w:r>
        <w:r w:rsidR="002B6178" w:rsidRPr="00E636B0" w:rsidDel="00CA2499">
          <w:rPr>
            <w:rFonts w:ascii="Times New Roman" w:hAnsi="Times New Roman" w:cs="Times New Roman"/>
            <w:color w:val="000000" w:themeColor="text1"/>
            <w:sz w:val="24"/>
            <w:szCs w:val="24"/>
          </w:rPr>
          <w:delText>park-people relationships</w:delText>
        </w:r>
        <w:r w:rsidR="00983366" w:rsidRPr="00E636B0" w:rsidDel="00CA2499">
          <w:rPr>
            <w:rFonts w:ascii="Times New Roman" w:hAnsi="Times New Roman" w:cs="Times New Roman"/>
            <w:color w:val="000000" w:themeColor="text1"/>
            <w:sz w:val="24"/>
            <w:szCs w:val="24"/>
          </w:rPr>
          <w:delText xml:space="preserve"> and </w:delText>
        </w:r>
        <w:r w:rsidR="006812D3" w:rsidRPr="00E636B0" w:rsidDel="00CA2499">
          <w:rPr>
            <w:rFonts w:ascii="Times New Roman" w:hAnsi="Times New Roman" w:cs="Times New Roman"/>
            <w:color w:val="000000" w:themeColor="text1"/>
            <w:sz w:val="24"/>
            <w:szCs w:val="24"/>
          </w:rPr>
          <w:delText xml:space="preserve">address challenges around finding a </w:delText>
        </w:r>
        <w:r w:rsidR="00903986" w:rsidRPr="00E636B0" w:rsidDel="00CA2499">
          <w:rPr>
            <w:rFonts w:ascii="Times New Roman" w:hAnsi="Times New Roman" w:cs="Times New Roman"/>
            <w:color w:val="000000" w:themeColor="text1"/>
            <w:sz w:val="24"/>
            <w:szCs w:val="24"/>
          </w:rPr>
          <w:delText xml:space="preserve">common ground between </w:delText>
        </w:r>
        <w:r w:rsidR="002B6178" w:rsidRPr="00E636B0" w:rsidDel="00CA2499">
          <w:rPr>
            <w:rFonts w:ascii="Times New Roman" w:hAnsi="Times New Roman" w:cs="Times New Roman"/>
            <w:color w:val="000000" w:themeColor="text1"/>
            <w:sz w:val="24"/>
            <w:szCs w:val="24"/>
          </w:rPr>
          <w:delText xml:space="preserve">local people’s livelihoods and conservation of </w:delText>
        </w:r>
        <w:r w:rsidR="00C53890" w:rsidRPr="00E636B0" w:rsidDel="00CA2499">
          <w:rPr>
            <w:rFonts w:ascii="Times New Roman" w:hAnsi="Times New Roman" w:cs="Times New Roman"/>
            <w:color w:val="000000" w:themeColor="text1"/>
            <w:sz w:val="24"/>
            <w:szCs w:val="24"/>
          </w:rPr>
          <w:delText>biodiversity</w:delText>
        </w:r>
        <w:r w:rsidR="002B6178" w:rsidRPr="00E636B0" w:rsidDel="00CA2499">
          <w:rPr>
            <w:rFonts w:ascii="Times New Roman" w:hAnsi="Times New Roman" w:cs="Times New Roman"/>
            <w:color w:val="000000" w:themeColor="text1"/>
            <w:sz w:val="24"/>
            <w:szCs w:val="24"/>
          </w:rPr>
          <w:delText xml:space="preserve"> in the PAs</w:delText>
        </w:r>
        <w:r w:rsidR="006812D3" w:rsidRPr="00E636B0" w:rsidDel="00CA2499">
          <w:rPr>
            <w:rFonts w:ascii="Times New Roman" w:hAnsi="Times New Roman" w:cs="Times New Roman"/>
            <w:color w:val="000000" w:themeColor="text1"/>
            <w:sz w:val="24"/>
            <w:szCs w:val="24"/>
          </w:rPr>
          <w:delText xml:space="preserve"> </w:delText>
        </w:r>
        <w:r w:rsidR="006812D3" w:rsidRPr="00E636B0" w:rsidDel="00CA2499">
          <w:rPr>
            <w:rFonts w:ascii="Times New Roman" w:hAnsi="Times New Roman" w:cs="Times New Roman"/>
            <w:color w:val="000000" w:themeColor="text1"/>
            <w:sz w:val="24"/>
            <w:szCs w:val="24"/>
          </w:rPr>
          <w:fldChar w:fldCharType="begin" w:fldLock="1"/>
        </w:r>
        <w:r w:rsidR="004C0B3D" w:rsidRPr="00E636B0" w:rsidDel="00CA2499">
          <w:rPr>
            <w:rFonts w:ascii="Times New Roman" w:hAnsi="Times New Roman" w:cs="Times New Roman"/>
            <w:color w:val="000000" w:themeColor="text1"/>
            <w:sz w:val="24"/>
            <w:szCs w:val="24"/>
          </w:rPr>
          <w:del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delInstrText>
        </w:r>
        <w:r w:rsidR="006812D3" w:rsidRPr="00E636B0" w:rsidDel="00CA2499">
          <w:rPr>
            <w:rFonts w:ascii="Times New Roman" w:hAnsi="Times New Roman" w:cs="Times New Roman"/>
            <w:color w:val="000000" w:themeColor="text1"/>
            <w:sz w:val="24"/>
            <w:szCs w:val="24"/>
          </w:rPr>
          <w:fldChar w:fldCharType="separate"/>
        </w:r>
        <w:r w:rsidR="006812D3" w:rsidRPr="00E636B0" w:rsidDel="00CA2499">
          <w:rPr>
            <w:rFonts w:ascii="Times New Roman" w:hAnsi="Times New Roman" w:cs="Times New Roman"/>
            <w:noProof/>
            <w:color w:val="000000" w:themeColor="text1"/>
            <w:sz w:val="24"/>
            <w:szCs w:val="24"/>
          </w:rPr>
          <w:delText>(Allendorf &amp; Yang, 2013)</w:delText>
        </w:r>
        <w:r w:rsidR="006812D3" w:rsidRPr="00E636B0" w:rsidDel="00CA2499">
          <w:rPr>
            <w:rFonts w:ascii="Times New Roman" w:hAnsi="Times New Roman" w:cs="Times New Roman"/>
            <w:color w:val="000000" w:themeColor="text1"/>
            <w:sz w:val="24"/>
            <w:szCs w:val="24"/>
          </w:rPr>
          <w:fldChar w:fldCharType="end"/>
        </w:r>
        <w:r w:rsidR="006812D3" w:rsidRPr="00E636B0" w:rsidDel="00CA2499">
          <w:rPr>
            <w:rFonts w:ascii="Times New Roman" w:hAnsi="Times New Roman" w:cs="Times New Roman"/>
            <w:color w:val="000000" w:themeColor="text1"/>
            <w:sz w:val="24"/>
            <w:szCs w:val="24"/>
          </w:rPr>
          <w:delText xml:space="preserve">. </w:delText>
        </w:r>
      </w:del>
    </w:p>
    <w:p w:rsidR="00C80CCB" w:rsidRPr="00E636B0" w:rsidDel="006F5127" w:rsidRDefault="00C80CCB" w:rsidP="00196A42">
      <w:pPr>
        <w:spacing w:line="480" w:lineRule="auto"/>
        <w:ind w:firstLine="720"/>
        <w:rPr>
          <w:del w:id="1680" w:author="Bandana Shakya" w:date="2020-06-19T11:47:00Z"/>
          <w:rFonts w:ascii="Times New Roman" w:hAnsi="Times New Roman" w:cs="Times New Roman"/>
          <w:b/>
          <w:color w:val="000000" w:themeColor="text1"/>
          <w:sz w:val="24"/>
          <w:szCs w:val="24"/>
        </w:rPr>
      </w:pPr>
      <w:del w:id="1681" w:author="Bandana Shakya" w:date="2020-06-18T08:44:00Z">
        <w:r w:rsidRPr="00E636B0" w:rsidDel="00CA2499">
          <w:rPr>
            <w:rFonts w:ascii="Times New Roman" w:hAnsi="Times New Roman" w:cs="Times New Roman"/>
            <w:b/>
            <w:color w:val="000000" w:themeColor="text1"/>
            <w:sz w:val="24"/>
            <w:szCs w:val="24"/>
          </w:rPr>
          <w:lastRenderedPageBreak/>
          <w:delText xml:space="preserve">5.2 </w:delText>
        </w:r>
        <w:r w:rsidR="00592CD6" w:rsidRPr="00E636B0" w:rsidDel="00CA2499">
          <w:rPr>
            <w:rFonts w:ascii="Times New Roman" w:hAnsi="Times New Roman" w:cs="Times New Roman"/>
            <w:b/>
            <w:color w:val="000000" w:themeColor="text1"/>
            <w:sz w:val="24"/>
            <w:szCs w:val="24"/>
          </w:rPr>
          <w:delText>U</w:delText>
        </w:r>
        <w:r w:rsidR="001E1876" w:rsidRPr="00E636B0" w:rsidDel="00CA2499">
          <w:rPr>
            <w:rFonts w:ascii="Times New Roman" w:hAnsi="Times New Roman" w:cs="Times New Roman"/>
            <w:b/>
            <w:color w:val="000000" w:themeColor="text1"/>
            <w:sz w:val="24"/>
            <w:szCs w:val="24"/>
          </w:rPr>
          <w:delText>nderstanding o</w:delText>
        </w:r>
        <w:r w:rsidR="001335A4" w:rsidRPr="00E636B0" w:rsidDel="00CA2499">
          <w:rPr>
            <w:rFonts w:ascii="Times New Roman" w:hAnsi="Times New Roman" w:cs="Times New Roman"/>
            <w:b/>
            <w:color w:val="000000" w:themeColor="text1"/>
            <w:sz w:val="24"/>
            <w:szCs w:val="24"/>
          </w:rPr>
          <w:delText xml:space="preserve">verlaps between the SPHs and SBAs and dSPHs </w:delText>
        </w:r>
        <w:r w:rsidR="001E1876" w:rsidRPr="00E636B0" w:rsidDel="00CA2499">
          <w:rPr>
            <w:rFonts w:ascii="Times New Roman" w:hAnsi="Times New Roman" w:cs="Times New Roman"/>
            <w:b/>
            <w:color w:val="000000" w:themeColor="text1"/>
            <w:sz w:val="24"/>
            <w:szCs w:val="24"/>
          </w:rPr>
          <w:delText xml:space="preserve">for </w:delText>
        </w:r>
        <w:r w:rsidRPr="00E636B0" w:rsidDel="00CA2499">
          <w:rPr>
            <w:rFonts w:ascii="Times New Roman" w:hAnsi="Times New Roman" w:cs="Times New Roman"/>
            <w:b/>
            <w:color w:val="000000" w:themeColor="text1"/>
            <w:sz w:val="24"/>
            <w:szCs w:val="24"/>
          </w:rPr>
          <w:delText>holistic PA</w:delText>
        </w:r>
        <w:r w:rsidR="001E1876" w:rsidRPr="00E636B0" w:rsidDel="00CA2499">
          <w:rPr>
            <w:rFonts w:ascii="Times New Roman" w:hAnsi="Times New Roman" w:cs="Times New Roman"/>
            <w:b/>
            <w:color w:val="000000" w:themeColor="text1"/>
            <w:sz w:val="24"/>
            <w:szCs w:val="24"/>
          </w:rPr>
          <w:delText xml:space="preserve"> </w:delText>
        </w:r>
        <w:r w:rsidR="00BB0D22" w:rsidRPr="00E636B0" w:rsidDel="00CA2499">
          <w:rPr>
            <w:rFonts w:ascii="Times New Roman" w:hAnsi="Times New Roman" w:cs="Times New Roman"/>
            <w:b/>
            <w:color w:val="000000" w:themeColor="text1"/>
            <w:sz w:val="24"/>
            <w:szCs w:val="24"/>
          </w:rPr>
          <w:delText xml:space="preserve">planning and management </w:delText>
        </w:r>
        <w:r w:rsidRPr="00E636B0" w:rsidDel="00CA2499">
          <w:rPr>
            <w:rFonts w:ascii="Times New Roman" w:hAnsi="Times New Roman" w:cs="Times New Roman"/>
            <w:b/>
            <w:color w:val="000000" w:themeColor="text1"/>
            <w:sz w:val="24"/>
            <w:szCs w:val="24"/>
          </w:rPr>
          <w:delText xml:space="preserve"> </w:delText>
        </w:r>
      </w:del>
    </w:p>
    <w:p w:rsidR="00797F97" w:rsidRPr="00E636B0" w:rsidDel="006F5127" w:rsidRDefault="00BF11BA" w:rsidP="00C81765">
      <w:pPr>
        <w:spacing w:line="480" w:lineRule="auto"/>
        <w:ind w:firstLine="720"/>
        <w:rPr>
          <w:del w:id="1682" w:author="Bandana Shakya" w:date="2020-06-19T11:47:00Z"/>
          <w:rFonts w:ascii="Times New Roman" w:hAnsi="Times New Roman" w:cs="Times New Roman"/>
          <w:color w:val="000000" w:themeColor="text1"/>
          <w:sz w:val="24"/>
          <w:szCs w:val="24"/>
        </w:rPr>
      </w:pPr>
      <w:del w:id="1683" w:author="Bandana Shakya" w:date="2020-06-18T14:06:00Z">
        <w:r w:rsidRPr="00E636B0" w:rsidDel="00237389">
          <w:rPr>
            <w:rFonts w:ascii="Times New Roman" w:hAnsi="Times New Roman" w:cs="Times New Roman"/>
            <w:color w:val="000000" w:themeColor="text1"/>
            <w:sz w:val="24"/>
            <w:szCs w:val="24"/>
          </w:rPr>
          <w:delText>The spatial relationships of ecosystem services are complex due to spatial mismatches</w:delText>
        </w:r>
      </w:del>
      <w:del w:id="1684" w:author="Bandana Shakya" w:date="2020-06-18T14:00:00Z">
        <w:r w:rsidRPr="00E636B0" w:rsidDel="00602061">
          <w:rPr>
            <w:rFonts w:ascii="Times New Roman" w:hAnsi="Times New Roman" w:cs="Times New Roman"/>
            <w:color w:val="000000" w:themeColor="text1"/>
            <w:sz w:val="24"/>
            <w:szCs w:val="24"/>
          </w:rPr>
          <w:delText xml:space="preserve"> between areas of provision and the areas that benefit </w:delText>
        </w:r>
        <w:r w:rsidRPr="00E636B0" w:rsidDel="00602061">
          <w:rPr>
            <w:rFonts w:ascii="Times New Roman" w:hAnsi="Times New Roman" w:cs="Times New Roman"/>
            <w:color w:val="000000" w:themeColor="text1"/>
            <w:sz w:val="24"/>
            <w:szCs w:val="24"/>
          </w:rPr>
          <w:fldChar w:fldCharType="begin" w:fldLock="1"/>
        </w:r>
        <w:r w:rsidR="00402674" w:rsidDel="00602061">
          <w:rPr>
            <w:rFonts w:ascii="Times New Roman" w:hAnsi="Times New Roman" w:cs="Times New Roman"/>
            <w:color w:val="000000" w:themeColor="text1"/>
            <w:sz w:val="24"/>
            <w:szCs w:val="24"/>
          </w:rPr>
          <w:delInstrText>ADDIN CSL_CITATION {"citationItems":[{"id":"ITEM-1","itemData":{"DOI":"10.1016/j.ecoser.2014.06.003","author":[{"dropping-particle":"","family":"Schirpke","given":"Uta","non-dropping-particle":"","parse-names":false,"suffix":""},{"dropping-particle":"","family":"Scolozzi","given":"Rocco","non-dropping-particle":"","parse-names":false,"suffix":""},{"dropping-particle":"De","family":"Marco","given":"Claudio","non-dropping-particle":"","parse-names":false,"suffix":""},{"dropping-particle":"","family":"Tappeiner","given":"Ulrike","non-dropping-particle":"","parse-names":false,"suffix":""}],"id":"ITEM-1","issued":{"date-parts":[["2014"]]},"page":"170-179","title":"Mapping bene fi ciaries of ecosystem services fl ows from Natura 2000 sites","type":"article-journal","volume":"9"},"uris":["http://www.mendeley.com/documents/?uuid=c761430b-153e-48b5-96bb-686842419346"]}],"mendeley":{"formattedCitation":"(Uta Schirpke, Scolozzi, Marco, &amp; Tappeiner, 2014)","manualFormatting":"(Schirpke et al 2014)","plainTextFormattedCitation":"(Uta Schirpke, Scolozzi, Marco, &amp; Tappeiner, 2014)","previouslyFormattedCitation":"(Uta Schirpke, Scolozzi, Marco, &amp; Tappeiner, 2014)"},"properties":{"noteIndex":0},"schema":"https://github.com/citation-style-language/schema/raw/master/csl-citation.json"}</w:delInstrText>
        </w:r>
        <w:r w:rsidRPr="00E636B0" w:rsidDel="00602061">
          <w:rPr>
            <w:rFonts w:ascii="Times New Roman" w:hAnsi="Times New Roman" w:cs="Times New Roman"/>
            <w:color w:val="000000" w:themeColor="text1"/>
            <w:sz w:val="24"/>
            <w:szCs w:val="24"/>
          </w:rPr>
          <w:fldChar w:fldCharType="separate"/>
        </w:r>
        <w:r w:rsidRPr="00E636B0" w:rsidDel="00602061">
          <w:rPr>
            <w:rFonts w:ascii="Times New Roman" w:hAnsi="Times New Roman" w:cs="Times New Roman"/>
            <w:noProof/>
            <w:color w:val="000000" w:themeColor="text1"/>
            <w:sz w:val="24"/>
            <w:szCs w:val="24"/>
          </w:rPr>
          <w:delText>(Schirpke et al 2014)</w:delText>
        </w:r>
        <w:r w:rsidRPr="00E636B0" w:rsidDel="00602061">
          <w:rPr>
            <w:rFonts w:ascii="Times New Roman" w:hAnsi="Times New Roman" w:cs="Times New Roman"/>
            <w:color w:val="000000" w:themeColor="text1"/>
            <w:sz w:val="24"/>
            <w:szCs w:val="24"/>
          </w:rPr>
          <w:fldChar w:fldCharType="end"/>
        </w:r>
      </w:del>
      <w:del w:id="1685" w:author="Bandana Shakya" w:date="2020-06-18T14:06:00Z">
        <w:r w:rsidR="00C148EA" w:rsidRPr="00E636B0" w:rsidDel="00237389">
          <w:rPr>
            <w:rFonts w:ascii="Times New Roman" w:hAnsi="Times New Roman" w:cs="Times New Roman"/>
            <w:color w:val="000000" w:themeColor="text1"/>
            <w:sz w:val="24"/>
            <w:szCs w:val="24"/>
          </w:rPr>
          <w:delText xml:space="preserve">. </w:delText>
        </w:r>
        <w:r w:rsidR="007C3B39" w:rsidRPr="00E636B0" w:rsidDel="00237389">
          <w:rPr>
            <w:rFonts w:ascii="Times New Roman" w:hAnsi="Times New Roman" w:cs="Times New Roman"/>
            <w:color w:val="000000" w:themeColor="text1"/>
            <w:sz w:val="24"/>
            <w:szCs w:val="24"/>
          </w:rPr>
          <w:delText>Further, w</w:delText>
        </w:r>
        <w:r w:rsidR="00C148EA" w:rsidRPr="00E636B0" w:rsidDel="00237389">
          <w:rPr>
            <w:rFonts w:ascii="Times New Roman" w:hAnsi="Times New Roman" w:cs="Times New Roman"/>
            <w:color w:val="000000" w:themeColor="text1"/>
            <w:sz w:val="24"/>
            <w:szCs w:val="24"/>
          </w:rPr>
          <w:delText xml:space="preserve">ith </w:delText>
        </w:r>
        <w:r w:rsidR="00BB0D22" w:rsidRPr="00E636B0" w:rsidDel="00237389">
          <w:rPr>
            <w:rFonts w:ascii="Times New Roman" w:hAnsi="Times New Roman" w:cs="Times New Roman"/>
            <w:color w:val="000000" w:themeColor="text1"/>
            <w:sz w:val="24"/>
            <w:szCs w:val="24"/>
          </w:rPr>
          <w:delText xml:space="preserve">wider </w:delText>
        </w:r>
      </w:del>
      <w:del w:id="1686" w:author="Bandana Shakya" w:date="2020-06-18T11:29:00Z">
        <w:r w:rsidR="00BB0D22" w:rsidRPr="00E636B0" w:rsidDel="00BA46D9">
          <w:rPr>
            <w:rFonts w:ascii="Times New Roman" w:hAnsi="Times New Roman" w:cs="Times New Roman"/>
            <w:color w:val="000000" w:themeColor="text1"/>
            <w:sz w:val="24"/>
            <w:szCs w:val="24"/>
          </w:rPr>
          <w:delText xml:space="preserve">stakeholders interrelations and power stakes </w:delText>
        </w:r>
        <w:r w:rsidR="004C0B3D" w:rsidRPr="00E636B0" w:rsidDel="00BA46D9">
          <w:rPr>
            <w:rFonts w:ascii="Times New Roman" w:hAnsi="Times New Roman" w:cs="Times New Roman"/>
            <w:color w:val="000000" w:themeColor="text1"/>
            <w:sz w:val="24"/>
            <w:szCs w:val="24"/>
          </w:rPr>
          <w:fldChar w:fldCharType="begin" w:fldLock="1"/>
        </w:r>
        <w:r w:rsidRPr="00E636B0" w:rsidDel="00BA46D9">
          <w:rPr>
            <w:rFonts w:ascii="Times New Roman" w:hAnsi="Times New Roman" w:cs="Times New Roman"/>
            <w:color w:val="000000" w:themeColor="text1"/>
            <w:sz w:val="24"/>
            <w:szCs w:val="24"/>
          </w:rPr>
          <w:delInstrText>ADDIN CSL_CITATION {"citationItems":[{"id":"ITEM-1","itemData":{"DOI":"10.1371/journal.pone.0132232","abstract":"The ecosystem services framework has enabled the broader public to acknowledge the benefits nature provides to different stakeholders. However, not all stakeholders benefit equally from these services. Rather, power relationships are a key factor influencing the access of individuals or groups to ecosystem services. In this paper, we propose an adaptation of the \"cascade\" framework for ecosystem services to integrate the analysis of ecological interactions among ecosystem services and stakeholders' interactions, reflecting power relationships that mediate ecosystem services flows. We illustrate its application using the floodplain of the River Piedra (Spain) as a case study. First, we used structural equation modelling (SEM) to model the dependence relationships among ecosystem services. Second, we performed semi-structured interviews to identify formal power relationships among stakeholders. Third, we depicted ecosystem services according to stakeholders' ability to use, manage or impair ecosystem services in order to expose how power relationships mediate access to ecosystem services. Our results revealed that the strongest power was held by those stakeholders who managed (although did not use) those keystone ecosystem properties and services that determine the provision of other services (i.e., intermediate regulating and final services). In contrast, non-empowered stakeholders were only able to access the remaining non-excludable and non-rival ecosystem services (i.e., some of the cultural services, freshwater supply, water quality, and biological control). In addition, land stewardship, access rights, and governance appeared as critical factors determining the status of ecosystem services. Finally, we stress the need to analyse the role of stakeholders and their relationships to foster equal access to ecosystem services. © 2015 Felipe-Lucia et al. This is an open access article distributed under the terms of the Creative Commons Attribution License, which permits unrestricted use, distribution, and reproduction in any medium, provided the original author and source are credited.","author":[{"dropping-particle":"","family":"Felipe-Lucia","given":"M R","non-dropping-particle":"","parse-names":false,"suffix":""},{"dropping-particle":"","family":"Martín-López","given":"B","non-dropping-particle":"","parse-names":false,"suffix":""},{"dropping-particle":"","family":"Lavorel","given":"S","non-dropping-particle":"","parse-names":false,"suffix":""},{"dropping-particle":"","family":"Berraquero-Díaz","given":"L","non-dropping-particle":"","parse-names":false,"suffix":""},{"dropping-particle":"","family":"Escalera-Reyes","given":"J","non-dropping-particle":"","parse-names":false,"suffix":""},{"dropping-particle":"","family":"Comín","given":"F A","non-dropping-particle":"","parse-names":false,"suffix":""}],"container-title":"PLoS ONE","id":"ITEM-1","issue":"7","issued":{"date-parts":[["2015"]]},"note":"Cited By :52\n\nExport Date: 4 March 2020","publisher-place":"Instituto Pirenaico de Ecología-CSIC, Av. Nuestra Señora de la Victoria, s/n, Jaca, Huesca, 22700, Spain","title":"Ecosystem services flows: Why stakeholders' power relationships matter","type":"article-journal","volume":"10"},"uris":["http://www.mendeley.com/documents/?uuid=df420648-0acb-4f62-a0a6-010ac8874b06"]}],"mendeley":{"formattedCitation":"(Felipe-Lucia et al., 2015)","plainTextFormattedCitation":"(Felipe-Lucia et al., 2015)","previouslyFormattedCitation":"(Felipe-Lucia et al., 2015)"},"properties":{"noteIndex":0},"schema":"https://github.com/citation-style-language/schema/raw/master/csl-citation.json"}</w:delInstrText>
        </w:r>
        <w:r w:rsidR="004C0B3D" w:rsidRPr="00E636B0" w:rsidDel="00BA46D9">
          <w:rPr>
            <w:rFonts w:ascii="Times New Roman" w:hAnsi="Times New Roman" w:cs="Times New Roman"/>
            <w:color w:val="000000" w:themeColor="text1"/>
            <w:sz w:val="24"/>
            <w:szCs w:val="24"/>
          </w:rPr>
          <w:fldChar w:fldCharType="separate"/>
        </w:r>
        <w:r w:rsidR="004C0B3D" w:rsidRPr="00E636B0" w:rsidDel="00BA46D9">
          <w:rPr>
            <w:rFonts w:ascii="Times New Roman" w:hAnsi="Times New Roman" w:cs="Times New Roman"/>
            <w:noProof/>
            <w:color w:val="000000" w:themeColor="text1"/>
            <w:sz w:val="24"/>
            <w:szCs w:val="24"/>
          </w:rPr>
          <w:delText>(Felipe-Lucia et al., 2015)</w:delText>
        </w:r>
        <w:r w:rsidR="004C0B3D" w:rsidRPr="00E636B0" w:rsidDel="00BA46D9">
          <w:rPr>
            <w:rFonts w:ascii="Times New Roman" w:hAnsi="Times New Roman" w:cs="Times New Roman"/>
            <w:color w:val="000000" w:themeColor="text1"/>
            <w:sz w:val="24"/>
            <w:szCs w:val="24"/>
          </w:rPr>
          <w:fldChar w:fldCharType="end"/>
        </w:r>
        <w:r w:rsidR="00C148EA" w:rsidRPr="00E636B0" w:rsidDel="00BA46D9">
          <w:rPr>
            <w:rFonts w:ascii="Times New Roman" w:hAnsi="Times New Roman" w:cs="Times New Roman"/>
            <w:color w:val="000000" w:themeColor="text1"/>
            <w:sz w:val="24"/>
            <w:szCs w:val="24"/>
          </w:rPr>
          <w:delText xml:space="preserve"> </w:delText>
        </w:r>
      </w:del>
      <w:del w:id="1687" w:author="Bandana Shakya" w:date="2020-06-18T11:51:00Z">
        <w:r w:rsidR="00C148EA" w:rsidRPr="00E636B0" w:rsidDel="008A53DC">
          <w:rPr>
            <w:rFonts w:ascii="Times New Roman" w:hAnsi="Times New Roman" w:cs="Times New Roman"/>
            <w:color w:val="000000" w:themeColor="text1"/>
            <w:sz w:val="24"/>
            <w:szCs w:val="24"/>
          </w:rPr>
          <w:delText xml:space="preserve">it </w:delText>
        </w:r>
        <w:r w:rsidR="004C0B3D" w:rsidRPr="00E636B0" w:rsidDel="008A53DC">
          <w:rPr>
            <w:rFonts w:ascii="Times New Roman" w:hAnsi="Times New Roman" w:cs="Times New Roman"/>
            <w:color w:val="000000" w:themeColor="text1"/>
            <w:sz w:val="24"/>
            <w:szCs w:val="24"/>
          </w:rPr>
          <w:delText xml:space="preserve">is </w:delText>
        </w:r>
        <w:r w:rsidR="00176AA1" w:rsidRPr="00E636B0" w:rsidDel="008A53DC">
          <w:rPr>
            <w:rFonts w:ascii="Times New Roman" w:hAnsi="Times New Roman" w:cs="Times New Roman"/>
            <w:color w:val="000000" w:themeColor="text1"/>
            <w:sz w:val="24"/>
            <w:szCs w:val="24"/>
          </w:rPr>
          <w:delText>obvious that different stakeholders will value or judge ecosystem services from these PAs differently in relation to the</w:delText>
        </w:r>
        <w:r w:rsidR="004C0B3D" w:rsidRPr="00E636B0" w:rsidDel="008A53DC">
          <w:rPr>
            <w:rFonts w:ascii="Times New Roman" w:hAnsi="Times New Roman" w:cs="Times New Roman"/>
            <w:color w:val="000000" w:themeColor="text1"/>
            <w:sz w:val="24"/>
            <w:szCs w:val="24"/>
          </w:rPr>
          <w:delText xml:space="preserve"> </w:delText>
        </w:r>
        <w:r w:rsidR="00176AA1" w:rsidRPr="00E636B0" w:rsidDel="008A53DC">
          <w:rPr>
            <w:rFonts w:ascii="Times New Roman" w:hAnsi="Times New Roman" w:cs="Times New Roman"/>
            <w:color w:val="000000" w:themeColor="text1"/>
            <w:sz w:val="24"/>
            <w:szCs w:val="24"/>
          </w:rPr>
          <w:delText xml:space="preserve">capacity </w:delText>
        </w:r>
        <w:r w:rsidR="004C0B3D" w:rsidRPr="00E636B0" w:rsidDel="008A53DC">
          <w:rPr>
            <w:rFonts w:ascii="Times New Roman" w:hAnsi="Times New Roman" w:cs="Times New Roman"/>
            <w:color w:val="000000" w:themeColor="text1"/>
            <w:sz w:val="24"/>
            <w:szCs w:val="24"/>
          </w:rPr>
          <w:delText xml:space="preserve">of ecosystems to </w:delText>
        </w:r>
        <w:r w:rsidR="00176AA1" w:rsidRPr="00E636B0" w:rsidDel="008A53DC">
          <w:rPr>
            <w:rFonts w:ascii="Times New Roman" w:hAnsi="Times New Roman" w:cs="Times New Roman"/>
            <w:color w:val="000000" w:themeColor="text1"/>
            <w:sz w:val="24"/>
            <w:szCs w:val="24"/>
          </w:rPr>
          <w:delText>provide services, and the way they are to be maintained</w:delText>
        </w:r>
      </w:del>
      <w:del w:id="1688" w:author="Bandana Shakya" w:date="2020-06-30T11:34:00Z">
        <w:r w:rsidR="00176AA1" w:rsidRPr="00E636B0" w:rsidDel="00035A54">
          <w:rPr>
            <w:rFonts w:ascii="Times New Roman" w:hAnsi="Times New Roman" w:cs="Times New Roman"/>
            <w:color w:val="000000" w:themeColor="text1"/>
            <w:sz w:val="24"/>
            <w:szCs w:val="24"/>
          </w:rPr>
          <w:delText xml:space="preserve">. </w:delText>
        </w:r>
      </w:del>
      <w:del w:id="1689" w:author="Bandana Shakya" w:date="2020-06-19T11:47:00Z">
        <w:r w:rsidR="00A713FC" w:rsidDel="006F5127">
          <w:rPr>
            <w:rFonts w:ascii="Times New Roman" w:hAnsi="Times New Roman" w:cs="Times New Roman"/>
            <w:color w:val="000000" w:themeColor="text1"/>
            <w:sz w:val="24"/>
            <w:szCs w:val="24"/>
          </w:rPr>
          <w:delText xml:space="preserve">During the workshop, for example, </w:delText>
        </w:r>
        <w:r w:rsidR="00176AA1" w:rsidRPr="00E636B0" w:rsidDel="006F5127">
          <w:rPr>
            <w:rFonts w:ascii="Times New Roman" w:hAnsi="Times New Roman" w:cs="Times New Roman"/>
            <w:color w:val="000000" w:themeColor="text1"/>
            <w:sz w:val="24"/>
            <w:szCs w:val="24"/>
          </w:rPr>
          <w:delText xml:space="preserve">conservationists and protected area managers </w:delText>
        </w:r>
        <w:r w:rsidR="00A713FC" w:rsidDel="006F5127">
          <w:rPr>
            <w:rFonts w:ascii="Times New Roman" w:hAnsi="Times New Roman" w:cs="Times New Roman"/>
            <w:color w:val="000000" w:themeColor="text1"/>
            <w:sz w:val="24"/>
            <w:szCs w:val="24"/>
          </w:rPr>
          <w:delText xml:space="preserve">stressed on </w:delText>
        </w:r>
        <w:r w:rsidR="00176AA1" w:rsidRPr="00E636B0" w:rsidDel="006F5127">
          <w:rPr>
            <w:rFonts w:ascii="Times New Roman" w:hAnsi="Times New Roman" w:cs="Times New Roman"/>
            <w:color w:val="000000" w:themeColor="text1"/>
            <w:sz w:val="24"/>
            <w:szCs w:val="24"/>
          </w:rPr>
          <w:delText>strengthen</w:delText>
        </w:r>
        <w:r w:rsidR="00A713FC" w:rsidDel="006F5127">
          <w:rPr>
            <w:rFonts w:ascii="Times New Roman" w:hAnsi="Times New Roman" w:cs="Times New Roman"/>
            <w:color w:val="000000" w:themeColor="text1"/>
            <w:sz w:val="24"/>
            <w:szCs w:val="24"/>
          </w:rPr>
          <w:delText xml:space="preserve">ing </w:delText>
        </w:r>
        <w:r w:rsidR="00176AA1" w:rsidRPr="00E636B0" w:rsidDel="006F5127">
          <w:rPr>
            <w:rFonts w:ascii="Times New Roman" w:hAnsi="Times New Roman" w:cs="Times New Roman"/>
            <w:color w:val="000000" w:themeColor="text1"/>
            <w:sz w:val="24"/>
            <w:szCs w:val="24"/>
          </w:rPr>
          <w:delText xml:space="preserve">habitat regulation services </w:delText>
        </w:r>
        <w:r w:rsidR="00845477" w:rsidDel="006F5127">
          <w:rPr>
            <w:rFonts w:ascii="Times New Roman" w:hAnsi="Times New Roman" w:cs="Times New Roman"/>
            <w:color w:val="000000" w:themeColor="text1"/>
            <w:sz w:val="24"/>
            <w:szCs w:val="24"/>
          </w:rPr>
          <w:delText>for maint</w:delText>
        </w:r>
        <w:r w:rsidR="00C53890" w:rsidDel="006F5127">
          <w:rPr>
            <w:rFonts w:ascii="Times New Roman" w:hAnsi="Times New Roman" w:cs="Times New Roman"/>
            <w:color w:val="000000" w:themeColor="text1"/>
            <w:sz w:val="24"/>
            <w:szCs w:val="24"/>
          </w:rPr>
          <w:delText xml:space="preserve">enance </w:delText>
        </w:r>
        <w:r w:rsidR="00845477" w:rsidDel="006F5127">
          <w:rPr>
            <w:rFonts w:ascii="Times New Roman" w:hAnsi="Times New Roman" w:cs="Times New Roman"/>
            <w:color w:val="000000" w:themeColor="text1"/>
            <w:sz w:val="24"/>
            <w:szCs w:val="24"/>
          </w:rPr>
          <w:delText>of wider ecological functions and services. Academia</w:delText>
        </w:r>
        <w:r w:rsidR="00FD0477" w:rsidDel="006F5127">
          <w:rPr>
            <w:rFonts w:ascii="Times New Roman" w:hAnsi="Times New Roman" w:cs="Times New Roman"/>
            <w:color w:val="000000" w:themeColor="text1"/>
            <w:sz w:val="24"/>
            <w:szCs w:val="24"/>
          </w:rPr>
          <w:delText>, while agreeing to the point reflec</w:delText>
        </w:r>
        <w:r w:rsidR="00C53890" w:rsidDel="006F5127">
          <w:rPr>
            <w:rFonts w:ascii="Times New Roman" w:hAnsi="Times New Roman" w:cs="Times New Roman"/>
            <w:color w:val="000000" w:themeColor="text1"/>
            <w:sz w:val="24"/>
            <w:szCs w:val="24"/>
          </w:rPr>
          <w:delText>t</w:delText>
        </w:r>
        <w:r w:rsidR="00FD0477" w:rsidDel="006F5127">
          <w:rPr>
            <w:rFonts w:ascii="Times New Roman" w:hAnsi="Times New Roman" w:cs="Times New Roman"/>
            <w:color w:val="000000" w:themeColor="text1"/>
            <w:sz w:val="24"/>
            <w:szCs w:val="24"/>
          </w:rPr>
          <w:delText xml:space="preserve">ed on cultural services </w:delText>
        </w:r>
        <w:r w:rsidR="00091176" w:rsidDel="006F5127">
          <w:rPr>
            <w:rFonts w:ascii="Times New Roman" w:hAnsi="Times New Roman" w:cs="Times New Roman"/>
            <w:color w:val="000000" w:themeColor="text1"/>
            <w:sz w:val="24"/>
            <w:szCs w:val="24"/>
          </w:rPr>
          <w:delText>related to environmental education and knowledge. C</w:delText>
        </w:r>
        <w:r w:rsidR="00176AA1" w:rsidRPr="00E636B0" w:rsidDel="006F5127">
          <w:rPr>
            <w:rFonts w:ascii="Times New Roman" w:hAnsi="Times New Roman" w:cs="Times New Roman"/>
            <w:color w:val="000000" w:themeColor="text1"/>
            <w:sz w:val="24"/>
            <w:szCs w:val="24"/>
          </w:rPr>
          <w:delText>ommunity</w:delText>
        </w:r>
        <w:r w:rsidR="00091176" w:rsidDel="006F5127">
          <w:rPr>
            <w:rFonts w:ascii="Times New Roman" w:hAnsi="Times New Roman" w:cs="Times New Roman"/>
            <w:color w:val="000000" w:themeColor="text1"/>
            <w:sz w:val="24"/>
            <w:szCs w:val="24"/>
          </w:rPr>
          <w:delText xml:space="preserve"> </w:delText>
        </w:r>
        <w:r w:rsidR="00C53890" w:rsidDel="006F5127">
          <w:rPr>
            <w:rFonts w:ascii="Times New Roman" w:hAnsi="Times New Roman" w:cs="Times New Roman"/>
            <w:color w:val="000000" w:themeColor="text1"/>
            <w:sz w:val="24"/>
            <w:szCs w:val="24"/>
          </w:rPr>
          <w:delText>related</w:delText>
        </w:r>
        <w:r w:rsidR="00091176" w:rsidDel="006F5127">
          <w:rPr>
            <w:rFonts w:ascii="Times New Roman" w:hAnsi="Times New Roman" w:cs="Times New Roman"/>
            <w:color w:val="000000" w:themeColor="text1"/>
            <w:sz w:val="24"/>
            <w:szCs w:val="24"/>
          </w:rPr>
          <w:delText xml:space="preserve"> to securing </w:delText>
        </w:r>
        <w:r w:rsidR="00176AA1" w:rsidRPr="00E636B0" w:rsidDel="006F5127">
          <w:rPr>
            <w:rFonts w:ascii="Times New Roman" w:hAnsi="Times New Roman" w:cs="Times New Roman"/>
            <w:color w:val="000000" w:themeColor="text1"/>
            <w:sz w:val="24"/>
            <w:szCs w:val="24"/>
          </w:rPr>
          <w:delText xml:space="preserve">provisioning services </w:delText>
        </w:r>
        <w:r w:rsidR="007A4D5D" w:rsidDel="006F5127">
          <w:rPr>
            <w:rFonts w:ascii="Times New Roman" w:hAnsi="Times New Roman" w:cs="Times New Roman"/>
            <w:color w:val="000000" w:themeColor="text1"/>
            <w:sz w:val="24"/>
            <w:szCs w:val="24"/>
          </w:rPr>
          <w:delText xml:space="preserve">related to water, food, medicines and income </w:delText>
        </w:r>
        <w:r w:rsidR="00176AA1" w:rsidRPr="00E636B0" w:rsidDel="006F5127">
          <w:rPr>
            <w:rFonts w:ascii="Times New Roman" w:hAnsi="Times New Roman" w:cs="Times New Roman"/>
            <w:color w:val="000000" w:themeColor="text1"/>
            <w:sz w:val="24"/>
            <w:szCs w:val="24"/>
          </w:rPr>
          <w:delText>to meet their</w:delText>
        </w:r>
        <w:r w:rsidR="00A35100" w:rsidRPr="00E636B0" w:rsidDel="006F5127">
          <w:rPr>
            <w:rFonts w:ascii="Times New Roman" w:hAnsi="Times New Roman" w:cs="Times New Roman"/>
            <w:color w:val="000000" w:themeColor="text1"/>
            <w:sz w:val="24"/>
            <w:szCs w:val="24"/>
          </w:rPr>
          <w:delText xml:space="preserve"> regular </w:delText>
        </w:r>
        <w:r w:rsidR="00176AA1" w:rsidRPr="00E636B0" w:rsidDel="006F5127">
          <w:rPr>
            <w:rFonts w:ascii="Times New Roman" w:hAnsi="Times New Roman" w:cs="Times New Roman"/>
            <w:color w:val="000000" w:themeColor="text1"/>
            <w:sz w:val="24"/>
            <w:szCs w:val="24"/>
          </w:rPr>
          <w:delText>socio-economic requirements. Decision makers and administrators capitalize</w:delText>
        </w:r>
        <w:r w:rsidR="007A4D5D" w:rsidDel="006F5127">
          <w:rPr>
            <w:rFonts w:ascii="Times New Roman" w:hAnsi="Times New Roman" w:cs="Times New Roman"/>
            <w:color w:val="000000" w:themeColor="text1"/>
            <w:sz w:val="24"/>
            <w:szCs w:val="24"/>
          </w:rPr>
          <w:delText xml:space="preserve">d their discussion on strengthening the overall </w:delText>
        </w:r>
        <w:r w:rsidR="00176AA1" w:rsidRPr="00E636B0" w:rsidDel="006F5127">
          <w:rPr>
            <w:rFonts w:ascii="Times New Roman" w:hAnsi="Times New Roman" w:cs="Times New Roman"/>
            <w:color w:val="000000" w:themeColor="text1"/>
            <w:sz w:val="24"/>
            <w:szCs w:val="24"/>
          </w:rPr>
          <w:delText xml:space="preserve">regulating and cultural services that may steers design of </w:delText>
        </w:r>
        <w:r w:rsidR="00A35100" w:rsidRPr="00E636B0" w:rsidDel="006F5127">
          <w:rPr>
            <w:rFonts w:ascii="Times New Roman" w:hAnsi="Times New Roman" w:cs="Times New Roman"/>
            <w:color w:val="000000" w:themeColor="text1"/>
            <w:sz w:val="24"/>
            <w:szCs w:val="24"/>
          </w:rPr>
          <w:delText xml:space="preserve">national </w:delText>
        </w:r>
        <w:r w:rsidR="00176AA1" w:rsidRPr="00E636B0" w:rsidDel="006F5127">
          <w:rPr>
            <w:rFonts w:ascii="Times New Roman" w:hAnsi="Times New Roman" w:cs="Times New Roman"/>
            <w:color w:val="000000" w:themeColor="text1"/>
            <w:sz w:val="24"/>
            <w:szCs w:val="24"/>
          </w:rPr>
          <w:delText>development programme and policies</w:delText>
        </w:r>
        <w:r w:rsidR="00A35100" w:rsidRPr="00E636B0" w:rsidDel="006F5127">
          <w:rPr>
            <w:rFonts w:ascii="Times New Roman" w:hAnsi="Times New Roman" w:cs="Times New Roman"/>
            <w:color w:val="000000" w:themeColor="text1"/>
            <w:sz w:val="24"/>
            <w:szCs w:val="24"/>
          </w:rPr>
          <w:delText xml:space="preserve"> and international relationships</w:delText>
        </w:r>
        <w:r w:rsidR="00176AA1" w:rsidRPr="00E636B0" w:rsidDel="006F5127">
          <w:rPr>
            <w:rFonts w:ascii="Times New Roman" w:hAnsi="Times New Roman" w:cs="Times New Roman"/>
            <w:color w:val="000000" w:themeColor="text1"/>
            <w:sz w:val="24"/>
            <w:szCs w:val="24"/>
          </w:rPr>
          <w:delText>.</w:delText>
        </w:r>
        <w:r w:rsidR="007C3B39" w:rsidRPr="00E636B0" w:rsidDel="006F5127">
          <w:rPr>
            <w:rFonts w:ascii="Times New Roman" w:hAnsi="Times New Roman" w:cs="Times New Roman"/>
            <w:color w:val="000000" w:themeColor="text1"/>
            <w:sz w:val="24"/>
            <w:szCs w:val="24"/>
          </w:rPr>
          <w:delText xml:space="preserve"> </w:delText>
        </w:r>
      </w:del>
    </w:p>
    <w:p w:rsidR="00511B8E" w:rsidRPr="00E636B0" w:rsidDel="00A724AB" w:rsidRDefault="00412965" w:rsidP="00A724AB">
      <w:pPr>
        <w:spacing w:line="480" w:lineRule="auto"/>
        <w:ind w:firstLine="720"/>
        <w:rPr>
          <w:del w:id="1690" w:author="Bandana Shakya" w:date="2020-06-19T13:13:00Z"/>
          <w:rFonts w:ascii="Times New Roman" w:hAnsi="Times New Roman" w:cs="Times New Roman"/>
          <w:color w:val="000000" w:themeColor="text1"/>
          <w:sz w:val="24"/>
          <w:szCs w:val="24"/>
        </w:rPr>
      </w:pPr>
      <w:del w:id="1691" w:author="Bandana Shakya" w:date="2020-06-19T11:47:00Z">
        <w:r w:rsidDel="006F5127">
          <w:rPr>
            <w:rFonts w:ascii="Times New Roman" w:hAnsi="Times New Roman" w:cs="Times New Roman"/>
            <w:color w:val="000000" w:themeColor="text1"/>
            <w:sz w:val="24"/>
            <w:szCs w:val="24"/>
          </w:rPr>
          <w:delText xml:space="preserve">In general, </w:delText>
        </w:r>
      </w:del>
      <w:del w:id="1692" w:author="Bandana Shakya" w:date="2020-06-18T09:04:00Z">
        <w:r w:rsidDel="00BA3960">
          <w:rPr>
            <w:rFonts w:ascii="Times New Roman" w:hAnsi="Times New Roman" w:cs="Times New Roman"/>
            <w:color w:val="000000" w:themeColor="text1"/>
            <w:sz w:val="24"/>
            <w:szCs w:val="24"/>
          </w:rPr>
          <w:delText>p</w:delText>
        </w:r>
      </w:del>
      <w:del w:id="1693" w:author="Bandana Shakya" w:date="2020-06-18T09:06:00Z">
        <w:r w:rsidDel="00825A27">
          <w:rPr>
            <w:rFonts w:ascii="Times New Roman" w:hAnsi="Times New Roman" w:cs="Times New Roman"/>
            <w:color w:val="000000" w:themeColor="text1"/>
            <w:sz w:val="24"/>
            <w:szCs w:val="24"/>
          </w:rPr>
          <w:delText xml:space="preserve">articipants indicated that for </w:delText>
        </w:r>
        <w:r w:rsidR="00EA224C" w:rsidRPr="00E636B0" w:rsidDel="00825A27">
          <w:rPr>
            <w:rFonts w:ascii="Times New Roman" w:hAnsi="Times New Roman" w:cs="Times New Roman"/>
            <w:color w:val="000000" w:themeColor="text1"/>
            <w:sz w:val="24"/>
            <w:szCs w:val="24"/>
          </w:rPr>
          <w:delText>GNNR</w:delText>
        </w:r>
        <w:r w:rsidR="00AB60D2" w:rsidRPr="00E636B0" w:rsidDel="00825A27">
          <w:rPr>
            <w:rFonts w:ascii="Times New Roman" w:hAnsi="Times New Roman" w:cs="Times New Roman"/>
            <w:color w:val="000000" w:themeColor="text1"/>
            <w:sz w:val="24"/>
            <w:szCs w:val="24"/>
          </w:rPr>
          <w:delText xml:space="preserve">, </w:delText>
        </w:r>
        <w:r w:rsidR="00E802DD" w:rsidRPr="00E636B0" w:rsidDel="00825A27">
          <w:rPr>
            <w:rFonts w:ascii="Times New Roman" w:hAnsi="Times New Roman" w:cs="Times New Roman"/>
            <w:color w:val="000000" w:themeColor="text1"/>
            <w:sz w:val="24"/>
            <w:szCs w:val="24"/>
          </w:rPr>
          <w:delText xml:space="preserve">the current conditions of priority ecosystem services </w:delText>
        </w:r>
        <w:r w:rsidR="00F0619E" w:rsidRPr="00E636B0" w:rsidDel="00825A27">
          <w:rPr>
            <w:rFonts w:ascii="Times New Roman" w:hAnsi="Times New Roman" w:cs="Times New Roman"/>
            <w:color w:val="000000" w:themeColor="text1"/>
            <w:sz w:val="24"/>
            <w:szCs w:val="24"/>
          </w:rPr>
          <w:delText xml:space="preserve">is </w:delText>
        </w:r>
        <w:r w:rsidR="00E802DD" w:rsidRPr="00E636B0" w:rsidDel="00825A27">
          <w:rPr>
            <w:rFonts w:ascii="Times New Roman" w:hAnsi="Times New Roman" w:cs="Times New Roman"/>
            <w:color w:val="000000" w:themeColor="text1"/>
            <w:sz w:val="24"/>
            <w:szCs w:val="24"/>
          </w:rPr>
          <w:delText xml:space="preserve">good as the ecosystems </w:delText>
        </w:r>
        <w:r w:rsidR="00967F25" w:rsidRPr="00E636B0" w:rsidDel="00825A27">
          <w:rPr>
            <w:rFonts w:ascii="Times New Roman" w:hAnsi="Times New Roman" w:cs="Times New Roman"/>
            <w:color w:val="000000" w:themeColor="text1"/>
            <w:sz w:val="24"/>
            <w:szCs w:val="24"/>
          </w:rPr>
          <w:delText xml:space="preserve">were </w:delText>
        </w:r>
        <w:r w:rsidR="00E802DD" w:rsidRPr="00E636B0" w:rsidDel="00825A27">
          <w:rPr>
            <w:rFonts w:ascii="Times New Roman" w:hAnsi="Times New Roman" w:cs="Times New Roman"/>
            <w:color w:val="000000" w:themeColor="text1"/>
            <w:sz w:val="24"/>
            <w:szCs w:val="24"/>
          </w:rPr>
          <w:delText xml:space="preserve">adequately maintained under the </w:delText>
        </w:r>
        <w:r w:rsidR="00924772" w:rsidDel="00825A27">
          <w:rPr>
            <w:rFonts w:ascii="Times New Roman" w:hAnsi="Times New Roman" w:cs="Times New Roman"/>
            <w:color w:val="000000" w:themeColor="text1"/>
            <w:sz w:val="24"/>
            <w:szCs w:val="24"/>
          </w:rPr>
          <w:delText xml:space="preserve">nature rserve’s strict governance </w:delText>
        </w:r>
        <w:r w:rsidR="00E802DD" w:rsidRPr="00E636B0" w:rsidDel="00825A27">
          <w:rPr>
            <w:rFonts w:ascii="Times New Roman" w:hAnsi="Times New Roman" w:cs="Times New Roman"/>
            <w:color w:val="000000" w:themeColor="text1"/>
            <w:sz w:val="24"/>
            <w:szCs w:val="24"/>
          </w:rPr>
          <w:delText xml:space="preserve">mandate, </w:delText>
        </w:r>
        <w:r w:rsidR="00924772" w:rsidDel="00825A27">
          <w:rPr>
            <w:rFonts w:ascii="Times New Roman" w:hAnsi="Times New Roman" w:cs="Times New Roman"/>
            <w:color w:val="000000" w:themeColor="text1"/>
            <w:sz w:val="24"/>
            <w:szCs w:val="24"/>
          </w:rPr>
          <w:delText xml:space="preserve">that </w:delText>
        </w:r>
        <w:r w:rsidR="00E802DD" w:rsidRPr="00E636B0" w:rsidDel="00825A27">
          <w:rPr>
            <w:rFonts w:ascii="Times New Roman" w:hAnsi="Times New Roman" w:cs="Times New Roman"/>
            <w:color w:val="000000" w:themeColor="text1"/>
            <w:sz w:val="24"/>
            <w:szCs w:val="24"/>
          </w:rPr>
          <w:delText xml:space="preserve">forests </w:delText>
        </w:r>
        <w:r w:rsidR="00967F25" w:rsidRPr="00E636B0" w:rsidDel="00825A27">
          <w:rPr>
            <w:rFonts w:ascii="Times New Roman" w:hAnsi="Times New Roman" w:cs="Times New Roman"/>
            <w:color w:val="000000" w:themeColor="text1"/>
            <w:sz w:val="24"/>
            <w:szCs w:val="24"/>
          </w:rPr>
          <w:delText xml:space="preserve">in the core areas are </w:delText>
        </w:r>
        <w:r w:rsidR="00E802DD" w:rsidRPr="00E636B0" w:rsidDel="00825A27">
          <w:rPr>
            <w:rFonts w:ascii="Times New Roman" w:hAnsi="Times New Roman" w:cs="Times New Roman"/>
            <w:color w:val="000000" w:themeColor="text1"/>
            <w:sz w:val="24"/>
            <w:szCs w:val="24"/>
          </w:rPr>
          <w:delText>in pristine conditions</w:delText>
        </w:r>
        <w:r w:rsidR="0075019D" w:rsidDel="00825A27">
          <w:rPr>
            <w:rFonts w:ascii="Times New Roman" w:hAnsi="Times New Roman" w:cs="Times New Roman"/>
            <w:color w:val="000000" w:themeColor="text1"/>
            <w:sz w:val="24"/>
            <w:szCs w:val="24"/>
          </w:rPr>
          <w:delText xml:space="preserve">, and that </w:delText>
        </w:r>
        <w:r w:rsidR="0075019D" w:rsidRPr="00E636B0" w:rsidDel="00825A27">
          <w:rPr>
            <w:rFonts w:ascii="Times New Roman" w:hAnsi="Times New Roman" w:cs="Times New Roman"/>
            <w:color w:val="000000" w:themeColor="text1"/>
            <w:sz w:val="24"/>
            <w:szCs w:val="24"/>
          </w:rPr>
          <w:delText xml:space="preserve">adequate research and monitoring efforts </w:delText>
        </w:r>
        <w:r w:rsidR="00BF5EFF" w:rsidDel="00825A27">
          <w:rPr>
            <w:rFonts w:ascii="Times New Roman" w:hAnsi="Times New Roman" w:cs="Times New Roman"/>
            <w:color w:val="000000" w:themeColor="text1"/>
            <w:sz w:val="24"/>
            <w:szCs w:val="24"/>
          </w:rPr>
          <w:delText xml:space="preserve">are in place </w:delText>
        </w:r>
        <w:r w:rsidR="00924772" w:rsidDel="00825A27">
          <w:rPr>
            <w:rFonts w:ascii="Times New Roman" w:hAnsi="Times New Roman" w:cs="Times New Roman"/>
            <w:color w:val="000000" w:themeColor="text1"/>
            <w:sz w:val="24"/>
            <w:szCs w:val="24"/>
          </w:rPr>
          <w:fldChar w:fldCharType="begin" w:fldLock="1"/>
        </w:r>
        <w:r w:rsidR="00016439" w:rsidDel="00825A27">
          <w:rPr>
            <w:rFonts w:ascii="Times New Roman" w:hAnsi="Times New Roman" w:cs="Times New Roman"/>
            <w:color w:val="000000" w:themeColor="text1"/>
            <w:sz w:val="24"/>
            <w:szCs w:val="24"/>
          </w:rPr>
          <w:del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delInstrText>
        </w:r>
        <w:r w:rsidR="00924772" w:rsidDel="00825A27">
          <w:rPr>
            <w:rFonts w:ascii="Times New Roman" w:hAnsi="Times New Roman" w:cs="Times New Roman"/>
            <w:color w:val="000000" w:themeColor="text1"/>
            <w:sz w:val="24"/>
            <w:szCs w:val="24"/>
          </w:rPr>
          <w:fldChar w:fldCharType="separate"/>
        </w:r>
        <w:r w:rsidR="00924772" w:rsidRPr="00924772" w:rsidDel="00825A27">
          <w:rPr>
            <w:rFonts w:ascii="Times New Roman" w:hAnsi="Times New Roman" w:cs="Times New Roman"/>
            <w:noProof/>
            <w:color w:val="000000" w:themeColor="text1"/>
            <w:sz w:val="24"/>
            <w:szCs w:val="24"/>
          </w:rPr>
          <w:delText>(Allendorf &amp; Yang, 2013)</w:delText>
        </w:r>
        <w:r w:rsidR="00924772" w:rsidDel="00825A27">
          <w:rPr>
            <w:rFonts w:ascii="Times New Roman" w:hAnsi="Times New Roman" w:cs="Times New Roman"/>
            <w:color w:val="000000" w:themeColor="text1"/>
            <w:sz w:val="24"/>
            <w:szCs w:val="24"/>
          </w:rPr>
          <w:fldChar w:fldCharType="end"/>
        </w:r>
        <w:r w:rsidR="00E802DD" w:rsidRPr="00E636B0" w:rsidDel="00825A27">
          <w:rPr>
            <w:rFonts w:ascii="Times New Roman" w:hAnsi="Times New Roman" w:cs="Times New Roman"/>
            <w:color w:val="000000" w:themeColor="text1"/>
            <w:sz w:val="24"/>
            <w:szCs w:val="24"/>
          </w:rPr>
          <w:delText xml:space="preserve">. </w:delText>
        </w:r>
        <w:r w:rsidR="00432AFA" w:rsidRPr="00E007A8" w:rsidDel="00825A27">
          <w:rPr>
            <w:rFonts w:ascii="Times New Roman" w:hAnsi="Times New Roman" w:cs="Times New Roman"/>
            <w:color w:val="000000" w:themeColor="text1"/>
            <w:sz w:val="24"/>
            <w:szCs w:val="24"/>
          </w:rPr>
          <w:delText>For NNP</w:delText>
        </w:r>
        <w:r w:rsidR="00207C6D" w:rsidDel="00825A27">
          <w:rPr>
            <w:rFonts w:ascii="Times New Roman" w:hAnsi="Times New Roman" w:cs="Times New Roman"/>
            <w:color w:val="000000" w:themeColor="text1"/>
            <w:sz w:val="24"/>
            <w:szCs w:val="24"/>
          </w:rPr>
          <w:delText xml:space="preserve">-TR, </w:delText>
        </w:r>
        <w:r w:rsidR="00432AFA" w:rsidRPr="00E007A8" w:rsidDel="00825A27">
          <w:rPr>
            <w:rFonts w:ascii="Times New Roman" w:hAnsi="Times New Roman" w:cs="Times New Roman"/>
            <w:color w:val="000000" w:themeColor="text1"/>
            <w:sz w:val="24"/>
            <w:szCs w:val="24"/>
          </w:rPr>
          <w:delText>there</w:delText>
        </w:r>
        <w:r w:rsidR="00432AFA" w:rsidRPr="00E636B0" w:rsidDel="00825A27">
          <w:rPr>
            <w:rFonts w:ascii="Times New Roman" w:hAnsi="Times New Roman" w:cs="Times New Roman"/>
            <w:color w:val="000000" w:themeColor="text1"/>
            <w:sz w:val="24"/>
            <w:szCs w:val="24"/>
          </w:rPr>
          <w:delText xml:space="preserve"> was general consensus on </w:delText>
        </w:r>
        <w:r w:rsidR="00207C6D" w:rsidDel="00825A27">
          <w:rPr>
            <w:rFonts w:ascii="Times New Roman" w:hAnsi="Times New Roman" w:cs="Times New Roman"/>
            <w:color w:val="000000" w:themeColor="text1"/>
            <w:sz w:val="24"/>
            <w:szCs w:val="24"/>
          </w:rPr>
          <w:delText xml:space="preserve">maintenance of services through </w:delText>
        </w:r>
        <w:r w:rsidR="00432AFA" w:rsidRPr="00E636B0" w:rsidDel="00825A27">
          <w:rPr>
            <w:rFonts w:ascii="Times New Roman" w:hAnsi="Times New Roman" w:cs="Times New Roman"/>
            <w:color w:val="000000" w:themeColor="text1"/>
            <w:sz w:val="24"/>
            <w:szCs w:val="24"/>
          </w:rPr>
          <w:delText>various management and conservation interventions inside the park area</w:delText>
        </w:r>
        <w:r w:rsidR="00207C6D" w:rsidDel="00825A27">
          <w:rPr>
            <w:rFonts w:ascii="Times New Roman" w:hAnsi="Times New Roman" w:cs="Times New Roman"/>
            <w:color w:val="000000" w:themeColor="text1"/>
            <w:sz w:val="24"/>
            <w:szCs w:val="24"/>
          </w:rPr>
          <w:delText xml:space="preserve"> and buffer zones. </w:delText>
        </w:r>
        <w:r w:rsidR="004C3F46" w:rsidRPr="00E636B0" w:rsidDel="00825A27">
          <w:rPr>
            <w:rFonts w:ascii="Times New Roman" w:hAnsi="Times New Roman" w:cs="Times New Roman"/>
            <w:color w:val="000000" w:themeColor="text1"/>
            <w:sz w:val="24"/>
            <w:szCs w:val="24"/>
          </w:rPr>
          <w:delText>For HKNP</w:delText>
        </w:r>
        <w:r w:rsidR="00207C6D" w:rsidDel="00825A27">
          <w:rPr>
            <w:rFonts w:ascii="Times New Roman" w:hAnsi="Times New Roman" w:cs="Times New Roman"/>
            <w:color w:val="000000" w:themeColor="text1"/>
            <w:sz w:val="24"/>
            <w:szCs w:val="24"/>
          </w:rPr>
          <w:delText xml:space="preserve">, </w:delText>
        </w:r>
        <w:r w:rsidR="004C3F46" w:rsidRPr="00E636B0" w:rsidDel="00825A27">
          <w:rPr>
            <w:rFonts w:ascii="Times New Roman" w:hAnsi="Times New Roman" w:cs="Times New Roman"/>
            <w:color w:val="000000" w:themeColor="text1"/>
            <w:sz w:val="24"/>
            <w:szCs w:val="24"/>
          </w:rPr>
          <w:delText xml:space="preserve">the current conditions of most of the services </w:delText>
        </w:r>
        <w:r w:rsidR="00207C6D" w:rsidDel="00825A27">
          <w:rPr>
            <w:rFonts w:ascii="Times New Roman" w:hAnsi="Times New Roman" w:cs="Times New Roman"/>
            <w:color w:val="000000" w:themeColor="text1"/>
            <w:sz w:val="24"/>
            <w:szCs w:val="24"/>
          </w:rPr>
          <w:delText xml:space="preserve">were regrded to be </w:delText>
        </w:r>
        <w:r w:rsidR="004C3F46" w:rsidRPr="00E636B0" w:rsidDel="00825A27">
          <w:rPr>
            <w:rFonts w:ascii="Times New Roman" w:hAnsi="Times New Roman" w:cs="Times New Roman"/>
            <w:color w:val="000000" w:themeColor="text1"/>
            <w:sz w:val="24"/>
            <w:szCs w:val="24"/>
          </w:rPr>
          <w:delText>good since the ecosystem</w:delText>
        </w:r>
        <w:r w:rsidR="00D8239D" w:rsidDel="00825A27">
          <w:rPr>
            <w:rFonts w:ascii="Times New Roman" w:hAnsi="Times New Roman" w:cs="Times New Roman"/>
            <w:color w:val="000000" w:themeColor="text1"/>
            <w:sz w:val="24"/>
            <w:szCs w:val="24"/>
          </w:rPr>
          <w:delText>s</w:delText>
        </w:r>
        <w:r w:rsidR="004C3F46" w:rsidRPr="00E636B0" w:rsidDel="00825A27">
          <w:rPr>
            <w:rFonts w:ascii="Times New Roman" w:hAnsi="Times New Roman" w:cs="Times New Roman"/>
            <w:color w:val="000000" w:themeColor="text1"/>
            <w:sz w:val="24"/>
            <w:szCs w:val="24"/>
          </w:rPr>
          <w:delText xml:space="preserve"> and habitat</w:delText>
        </w:r>
        <w:r w:rsidR="00D8239D" w:rsidDel="00825A27">
          <w:rPr>
            <w:rFonts w:ascii="Times New Roman" w:hAnsi="Times New Roman" w:cs="Times New Roman"/>
            <w:color w:val="000000" w:themeColor="text1"/>
            <w:sz w:val="24"/>
            <w:szCs w:val="24"/>
          </w:rPr>
          <w:delText xml:space="preserve">s in the entire northern Myanmar are </w:delText>
        </w:r>
        <w:r w:rsidR="004C3F46" w:rsidRPr="00E636B0" w:rsidDel="00825A27">
          <w:rPr>
            <w:rFonts w:ascii="Times New Roman" w:hAnsi="Times New Roman" w:cs="Times New Roman"/>
            <w:color w:val="000000" w:themeColor="text1"/>
            <w:sz w:val="24"/>
            <w:szCs w:val="24"/>
          </w:rPr>
          <w:delText>more or less intact and protected by law</w:delText>
        </w:r>
        <w:r w:rsidR="00D8239D" w:rsidDel="00825A27">
          <w:rPr>
            <w:rFonts w:ascii="Times New Roman" w:hAnsi="Times New Roman" w:cs="Times New Roman"/>
            <w:color w:val="000000" w:themeColor="text1"/>
            <w:sz w:val="24"/>
            <w:szCs w:val="24"/>
          </w:rPr>
          <w:delText xml:space="preserve"> and PA management regulations. </w:delText>
        </w:r>
      </w:del>
      <w:del w:id="1694" w:author="Bandana Shakya" w:date="2020-06-19T11:47:00Z">
        <w:r w:rsidR="00D8239D" w:rsidDel="006F5127">
          <w:rPr>
            <w:rFonts w:ascii="Times New Roman" w:hAnsi="Times New Roman" w:cs="Times New Roman"/>
            <w:color w:val="000000" w:themeColor="text1"/>
            <w:sz w:val="24"/>
            <w:szCs w:val="24"/>
          </w:rPr>
          <w:delText>However,</w:delText>
        </w:r>
      </w:del>
      <w:del w:id="1695" w:author="Bandana Shakya" w:date="2020-06-18T09:17:00Z">
        <w:r w:rsidR="00D8239D" w:rsidDel="00F47850">
          <w:rPr>
            <w:rFonts w:ascii="Times New Roman" w:hAnsi="Times New Roman" w:cs="Times New Roman"/>
            <w:color w:val="000000" w:themeColor="text1"/>
            <w:sz w:val="24"/>
            <w:szCs w:val="24"/>
          </w:rPr>
          <w:delText xml:space="preserve"> the </w:delText>
        </w:r>
        <w:r w:rsidDel="00F47850">
          <w:rPr>
            <w:rFonts w:ascii="Times New Roman" w:hAnsi="Times New Roman" w:cs="Times New Roman"/>
            <w:color w:val="000000" w:themeColor="text1"/>
            <w:sz w:val="24"/>
            <w:szCs w:val="24"/>
          </w:rPr>
          <w:delText xml:space="preserve">participants reflected that </w:delText>
        </w:r>
        <w:r w:rsidRPr="00E636B0" w:rsidDel="00F47850">
          <w:rPr>
            <w:rFonts w:ascii="Times New Roman" w:hAnsi="Times New Roman" w:cs="Times New Roman"/>
            <w:color w:val="000000" w:themeColor="text1"/>
            <w:sz w:val="24"/>
            <w:szCs w:val="24"/>
          </w:rPr>
          <w:delText xml:space="preserve">while the demand for all kinds of ecosystem </w:delText>
        </w:r>
        <w:r w:rsidRPr="00E636B0" w:rsidDel="00F47850">
          <w:rPr>
            <w:rFonts w:ascii="Times New Roman" w:hAnsi="Times New Roman" w:cs="Times New Roman"/>
            <w:color w:val="000000" w:themeColor="text1"/>
            <w:sz w:val="24"/>
            <w:szCs w:val="24"/>
          </w:rPr>
          <w:lastRenderedPageBreak/>
          <w:delText>services will increase in future, the capacity of many ecosystems to provide</w:delText>
        </w:r>
        <w:r w:rsidDel="00F47850">
          <w:rPr>
            <w:rFonts w:ascii="Times New Roman" w:hAnsi="Times New Roman" w:cs="Times New Roman"/>
            <w:color w:val="000000" w:themeColor="text1"/>
            <w:sz w:val="24"/>
            <w:szCs w:val="24"/>
          </w:rPr>
          <w:delText xml:space="preserve"> the s</w:delText>
        </w:r>
        <w:r w:rsidRPr="00E636B0" w:rsidDel="00F47850">
          <w:rPr>
            <w:rFonts w:ascii="Times New Roman" w:hAnsi="Times New Roman" w:cs="Times New Roman"/>
            <w:color w:val="000000" w:themeColor="text1"/>
            <w:sz w:val="24"/>
            <w:szCs w:val="24"/>
          </w:rPr>
          <w:delText>ervices will decline given the influence of both localized and global drivers of change</w:delText>
        </w:r>
      </w:del>
      <w:del w:id="1696" w:author="Bandana Shakya" w:date="2020-06-30T11:34:00Z">
        <w:r w:rsidR="00170918" w:rsidDel="00035A54">
          <w:rPr>
            <w:rFonts w:ascii="Times New Roman" w:hAnsi="Times New Roman" w:cs="Times New Roman"/>
            <w:color w:val="000000" w:themeColor="text1"/>
            <w:sz w:val="24"/>
            <w:szCs w:val="24"/>
          </w:rPr>
          <w:delText>.</w:delText>
        </w:r>
      </w:del>
      <w:del w:id="1697" w:author="Bandana Shakya" w:date="2020-06-18T09:34:00Z">
        <w:r w:rsidR="00170918" w:rsidDel="00F16C8C">
          <w:rPr>
            <w:rFonts w:ascii="Times New Roman" w:hAnsi="Times New Roman" w:cs="Times New Roman"/>
            <w:color w:val="000000" w:themeColor="text1"/>
            <w:sz w:val="24"/>
            <w:szCs w:val="24"/>
          </w:rPr>
          <w:delText xml:space="preserve"> </w:delText>
        </w:r>
        <w:r w:rsidR="0034144A" w:rsidDel="00F16C8C">
          <w:rPr>
            <w:rFonts w:ascii="Times New Roman" w:hAnsi="Times New Roman" w:cs="Times New Roman"/>
            <w:color w:val="000000" w:themeColor="text1"/>
            <w:sz w:val="24"/>
            <w:szCs w:val="24"/>
          </w:rPr>
          <w:delText xml:space="preserve">For GNNR, major concern was </w:delText>
        </w:r>
        <w:r w:rsidR="00E802DD" w:rsidRPr="00E636B0" w:rsidDel="00F16C8C">
          <w:rPr>
            <w:rFonts w:ascii="Times New Roman" w:hAnsi="Times New Roman" w:cs="Times New Roman"/>
            <w:color w:val="000000" w:themeColor="text1"/>
            <w:sz w:val="24"/>
            <w:szCs w:val="24"/>
          </w:rPr>
          <w:delText xml:space="preserve">landuse change, </w:delText>
        </w:r>
        <w:r w:rsidR="001100B3" w:rsidRPr="00E636B0" w:rsidDel="00F16C8C">
          <w:rPr>
            <w:rFonts w:ascii="Times New Roman" w:hAnsi="Times New Roman" w:cs="Times New Roman"/>
            <w:color w:val="000000" w:themeColor="text1"/>
            <w:sz w:val="24"/>
            <w:szCs w:val="24"/>
          </w:rPr>
          <w:delText xml:space="preserve">land erosion, </w:delText>
        </w:r>
        <w:r w:rsidR="00E802DD" w:rsidRPr="00E636B0" w:rsidDel="00F16C8C">
          <w:rPr>
            <w:rFonts w:ascii="Times New Roman" w:hAnsi="Times New Roman" w:cs="Times New Roman"/>
            <w:color w:val="000000" w:themeColor="text1"/>
            <w:sz w:val="24"/>
            <w:szCs w:val="24"/>
          </w:rPr>
          <w:delText>dam</w:delText>
        </w:r>
        <w:r w:rsidR="00967F25" w:rsidRPr="00E636B0" w:rsidDel="00F16C8C">
          <w:rPr>
            <w:rFonts w:ascii="Times New Roman" w:hAnsi="Times New Roman" w:cs="Times New Roman"/>
            <w:color w:val="000000" w:themeColor="text1"/>
            <w:sz w:val="24"/>
            <w:szCs w:val="24"/>
          </w:rPr>
          <w:delText xml:space="preserve"> </w:delText>
        </w:r>
        <w:r w:rsidR="00E802DD" w:rsidRPr="00E636B0" w:rsidDel="00F16C8C">
          <w:rPr>
            <w:rFonts w:ascii="Times New Roman" w:hAnsi="Times New Roman" w:cs="Times New Roman"/>
            <w:color w:val="000000" w:themeColor="text1"/>
            <w:sz w:val="24"/>
            <w:szCs w:val="24"/>
          </w:rPr>
          <w:delText>and other energy based infrastructure</w:delText>
        </w:r>
        <w:r w:rsidR="001100B3" w:rsidRPr="00E636B0" w:rsidDel="00F16C8C">
          <w:rPr>
            <w:rFonts w:ascii="Times New Roman" w:hAnsi="Times New Roman" w:cs="Times New Roman"/>
            <w:color w:val="000000" w:themeColor="text1"/>
            <w:sz w:val="24"/>
            <w:szCs w:val="24"/>
          </w:rPr>
          <w:delText xml:space="preserve"> developments</w:delText>
        </w:r>
        <w:r w:rsidR="00E802DD" w:rsidRPr="00E636B0" w:rsidDel="00F16C8C">
          <w:rPr>
            <w:rFonts w:ascii="Times New Roman" w:hAnsi="Times New Roman" w:cs="Times New Roman"/>
            <w:color w:val="000000" w:themeColor="text1"/>
            <w:sz w:val="24"/>
            <w:szCs w:val="24"/>
          </w:rPr>
          <w:delText xml:space="preserve">, market </w:delText>
        </w:r>
        <w:r w:rsidR="001100B3" w:rsidRPr="00E636B0" w:rsidDel="00F16C8C">
          <w:rPr>
            <w:rFonts w:ascii="Times New Roman" w:hAnsi="Times New Roman" w:cs="Times New Roman"/>
            <w:color w:val="000000" w:themeColor="text1"/>
            <w:sz w:val="24"/>
            <w:szCs w:val="24"/>
          </w:rPr>
          <w:delText xml:space="preserve">expansion, </w:delText>
        </w:r>
        <w:r w:rsidR="00E802DD" w:rsidRPr="00E636B0" w:rsidDel="00F16C8C">
          <w:rPr>
            <w:rFonts w:ascii="Times New Roman" w:hAnsi="Times New Roman" w:cs="Times New Roman"/>
            <w:color w:val="000000" w:themeColor="text1"/>
            <w:sz w:val="24"/>
            <w:szCs w:val="24"/>
          </w:rPr>
          <w:delText xml:space="preserve">population pressure, pollution by pesticides and fertilizers; siltation, </w:delText>
        </w:r>
        <w:r w:rsidR="001100B3" w:rsidRPr="00E636B0" w:rsidDel="00F16C8C">
          <w:rPr>
            <w:rFonts w:ascii="Times New Roman" w:hAnsi="Times New Roman" w:cs="Times New Roman"/>
            <w:color w:val="000000" w:themeColor="text1"/>
            <w:sz w:val="24"/>
            <w:szCs w:val="24"/>
          </w:rPr>
          <w:delText xml:space="preserve">and </w:delText>
        </w:r>
        <w:r w:rsidR="00E802DD" w:rsidRPr="00E636B0" w:rsidDel="00F16C8C">
          <w:rPr>
            <w:rFonts w:ascii="Times New Roman" w:hAnsi="Times New Roman" w:cs="Times New Roman"/>
            <w:color w:val="000000" w:themeColor="text1"/>
            <w:sz w:val="24"/>
            <w:szCs w:val="24"/>
          </w:rPr>
          <w:delText>influence of climate change</w:delText>
        </w:r>
        <w:r w:rsidR="000934C6" w:rsidDel="00F16C8C">
          <w:rPr>
            <w:rFonts w:ascii="Times New Roman" w:hAnsi="Times New Roman" w:cs="Times New Roman"/>
            <w:color w:val="000000" w:themeColor="text1"/>
            <w:sz w:val="24"/>
            <w:szCs w:val="24"/>
          </w:rPr>
          <w:delText xml:space="preserve">. Likewise for NNP-TR </w:delText>
        </w:r>
        <w:r w:rsidR="00F77B45" w:rsidRPr="00E636B0" w:rsidDel="00F16C8C">
          <w:rPr>
            <w:rFonts w:ascii="Times New Roman" w:hAnsi="Times New Roman" w:cs="Times New Roman"/>
            <w:color w:val="000000" w:themeColor="text1"/>
            <w:sz w:val="24"/>
            <w:szCs w:val="24"/>
          </w:rPr>
          <w:delText xml:space="preserve">major concern was </w:delText>
        </w:r>
        <w:r w:rsidR="00CE27FB" w:rsidDel="00F16C8C">
          <w:rPr>
            <w:rFonts w:ascii="Times New Roman" w:hAnsi="Times New Roman" w:cs="Times New Roman"/>
            <w:color w:val="000000" w:themeColor="text1"/>
            <w:sz w:val="24"/>
            <w:szCs w:val="24"/>
          </w:rPr>
          <w:delText>low carnivore</w:delText>
        </w:r>
        <w:r w:rsidR="007A4909" w:rsidDel="00F16C8C">
          <w:rPr>
            <w:rFonts w:ascii="Times New Roman" w:hAnsi="Times New Roman" w:cs="Times New Roman"/>
            <w:color w:val="000000" w:themeColor="text1"/>
            <w:sz w:val="24"/>
            <w:szCs w:val="24"/>
          </w:rPr>
          <w:delText xml:space="preserve"> and prey species abundance</w:delText>
        </w:r>
        <w:r w:rsidR="0099243D" w:rsidDel="00F16C8C">
          <w:rPr>
            <w:rFonts w:ascii="Times New Roman" w:hAnsi="Times New Roman" w:cs="Times New Roman"/>
            <w:color w:val="000000" w:themeColor="text1"/>
            <w:sz w:val="24"/>
            <w:szCs w:val="24"/>
          </w:rPr>
          <w:delText xml:space="preserve"> due to illegal hunting</w:delText>
        </w:r>
        <w:r w:rsidR="00026243" w:rsidDel="00F16C8C">
          <w:rPr>
            <w:rFonts w:ascii="Times New Roman" w:hAnsi="Times New Roman" w:cs="Times New Roman"/>
            <w:color w:val="000000" w:themeColor="text1"/>
            <w:sz w:val="24"/>
            <w:szCs w:val="24"/>
          </w:rPr>
          <w:delText xml:space="preserve"> </w:delText>
        </w:r>
        <w:r w:rsidR="00026243" w:rsidDel="00F16C8C">
          <w:rPr>
            <w:rFonts w:ascii="Times New Roman" w:hAnsi="Times New Roman" w:cs="Times New Roman"/>
            <w:color w:val="000000" w:themeColor="text1"/>
            <w:sz w:val="24"/>
            <w:szCs w:val="24"/>
          </w:rPr>
          <w:fldChar w:fldCharType="begin" w:fldLock="1"/>
        </w:r>
        <w:r w:rsidR="00F43BAD" w:rsidDel="00F16C8C">
          <w:rPr>
            <w:rFonts w:ascii="Times New Roman" w:hAnsi="Times New Roman" w:cs="Times New Roman"/>
            <w:color w:val="000000" w:themeColor="text1"/>
            <w:sz w:val="24"/>
            <w:szCs w:val="24"/>
          </w:rPr>
          <w:delInstrText>ADDIN CSL_CITATION {"citationItems":[{"id":"ITEM-1","itemData":{"DOI":"10.1016/j.biocon.2008.02.022","abstract":"Illegal hunting poses a dual threat to large carnivores through direct removal of individuals and by prey depletion. We conducted a camera-trapping survey in the Namdapha National Park, north-east India, conducted as part of a programme to evaluate carnivore and prey species abundance. Clouded leopard (Neofelis nebulosa) was the only large carnivore detected by camera-trapping. Indirect evidences indicated the presence of the wild dog (Cuon alpinus) and leopard (Panthera pardus), however, there was no evidence of tigers (Panthera tigris), suggesting their possible extinction from the lower elevation forests. Of the major ungulate prey species, sambar (Cervus unicolor) and wild pig (Sus scrofa) were the only large prey detected, while the Indian muntjac (Muntiacus muntjak) was the only small prey species detected. Relative abundances of all species were appreciably lower than estimates from other tropical forests in south-east Asia. We suspect that illegal hunting may be the cause for the low carnivore and prey species abundance. An ongoing community-based conservation programme presents an opportunity to reduce local people’s dependence on hunting by addressing their socio-economic needs and for using their skills and knowledge of the landscape for wildlife conservation. However, long-term wildlife monitoring is essential to assess the efficacy of the socio-economic interventions in bringing about wildlife recovery.","author":[{"dropping-particle":"","family":"Datta","given":"Aparajita","non-dropping-particle":"","parse-names":false,"suffix":""},{"dropping-particle":"","family":"Foundation","given":"Nature Conservation","non-dropping-particle":"","parse-names":false,"suffix":""},{"dropping-particle":"","family":"Osuri","given":"Anand M","non-dropping-particle":"","parse-names":false,"suffix":""},{"dropping-particle":"","family":"Foundation","given":"Nature Conservation","non-dropping-particle":"","parse-names":false,"suffix":""},{"dropping-particle":"","family":"Naniwadekar","given":"Rohit","non-dropping-particle":"","parse-names":false,"suffix":""},{"dropping-particle":"","family":"Foundation","given":"Nature Conservation","non-dropping-particle":"","parse-names":false,"suffix":""},{"dropping-particle":"","family":"Assessment","given":"Tropical Ecology","non-dropping-particle":"","parse-names":false,"suffix":""}],"container-title":"Biological conservation","id":"ITEM-1","issue":"May","issued":{"date-parts":[["2008"]]},"page":"1429-1435","title":"Empty forests : Large carnivore and prey abundance in Namdapha National","type":"article-journal","volume":"141"},"uris":["http://www.mendeley.com/documents/?uuid=49bf5fed-5a67-4296-bda7-10278aa72758"]}],"mendeley":{"formattedCitation":"(Datta et al., 2008)","plainTextFormattedCitation":"(Datta et al., 2008)","previouslyFormattedCitation":"(Datta et al., 2008)"},"properties":{"noteIndex":0},"schema":"https://github.com/citation-style-language/schema/raw/master/csl-citation.json"}</w:delInstrText>
        </w:r>
        <w:r w:rsidR="00026243" w:rsidDel="00F16C8C">
          <w:rPr>
            <w:rFonts w:ascii="Times New Roman" w:hAnsi="Times New Roman" w:cs="Times New Roman"/>
            <w:color w:val="000000" w:themeColor="text1"/>
            <w:sz w:val="24"/>
            <w:szCs w:val="24"/>
          </w:rPr>
          <w:fldChar w:fldCharType="separate"/>
        </w:r>
        <w:r w:rsidR="00026243" w:rsidRPr="00026243" w:rsidDel="00F16C8C">
          <w:rPr>
            <w:rFonts w:ascii="Times New Roman" w:hAnsi="Times New Roman" w:cs="Times New Roman"/>
            <w:noProof/>
            <w:color w:val="000000" w:themeColor="text1"/>
            <w:sz w:val="24"/>
            <w:szCs w:val="24"/>
          </w:rPr>
          <w:delText>(Datta et al., 2008)</w:delText>
        </w:r>
        <w:r w:rsidR="00026243" w:rsidDel="00F16C8C">
          <w:rPr>
            <w:rFonts w:ascii="Times New Roman" w:hAnsi="Times New Roman" w:cs="Times New Roman"/>
            <w:color w:val="000000" w:themeColor="text1"/>
            <w:sz w:val="24"/>
            <w:szCs w:val="24"/>
          </w:rPr>
          <w:fldChar w:fldCharType="end"/>
        </w:r>
      </w:del>
      <w:del w:id="1698" w:author="Bandana Shakya" w:date="2020-06-18T09:36:00Z">
        <w:r w:rsidR="00EA382F" w:rsidDel="00EC55DA">
          <w:rPr>
            <w:rFonts w:ascii="Times New Roman" w:hAnsi="Times New Roman" w:cs="Times New Roman"/>
            <w:color w:val="000000" w:themeColor="text1"/>
            <w:sz w:val="24"/>
            <w:szCs w:val="24"/>
          </w:rPr>
          <w:delText xml:space="preserve">. </w:delText>
        </w:r>
        <w:r w:rsidR="00FB2995" w:rsidDel="00EC55DA">
          <w:rPr>
            <w:rFonts w:ascii="Times New Roman" w:hAnsi="Times New Roman" w:cs="Times New Roman"/>
            <w:color w:val="000000" w:themeColor="text1"/>
            <w:sz w:val="24"/>
            <w:szCs w:val="24"/>
          </w:rPr>
          <w:delText>The participants</w:delText>
        </w:r>
        <w:r w:rsidR="00026243" w:rsidDel="00EC55DA">
          <w:rPr>
            <w:rFonts w:ascii="Times New Roman" w:hAnsi="Times New Roman" w:cs="Times New Roman"/>
            <w:color w:val="000000" w:themeColor="text1"/>
            <w:sz w:val="24"/>
            <w:szCs w:val="24"/>
          </w:rPr>
          <w:delText xml:space="preserve"> indicated c</w:delText>
        </w:r>
        <w:r w:rsidR="00E802DD" w:rsidRPr="00E636B0" w:rsidDel="00EC55DA">
          <w:rPr>
            <w:rFonts w:ascii="Times New Roman" w:hAnsi="Times New Roman" w:cs="Times New Roman"/>
            <w:color w:val="000000" w:themeColor="text1"/>
            <w:sz w:val="24"/>
            <w:szCs w:val="24"/>
          </w:rPr>
          <w:delText xml:space="preserve">oncern over </w:delText>
        </w:r>
        <w:r w:rsidR="00F77B45" w:rsidRPr="00E636B0" w:rsidDel="00EC55DA">
          <w:rPr>
            <w:rFonts w:ascii="Times New Roman" w:hAnsi="Times New Roman" w:cs="Times New Roman"/>
            <w:color w:val="000000" w:themeColor="text1"/>
            <w:sz w:val="24"/>
            <w:szCs w:val="24"/>
          </w:rPr>
          <w:delText xml:space="preserve">the </w:delText>
        </w:r>
        <w:r w:rsidR="00E802DD" w:rsidRPr="00E636B0" w:rsidDel="00EC55DA">
          <w:rPr>
            <w:rFonts w:ascii="Times New Roman" w:hAnsi="Times New Roman" w:cs="Times New Roman"/>
            <w:color w:val="000000" w:themeColor="text1"/>
            <w:sz w:val="24"/>
            <w:szCs w:val="24"/>
          </w:rPr>
          <w:delText xml:space="preserve">decline of the genetic resources </w:delText>
        </w:r>
        <w:r w:rsidR="00F77B45" w:rsidRPr="00E636B0" w:rsidDel="00EC55DA">
          <w:rPr>
            <w:rFonts w:ascii="Times New Roman" w:hAnsi="Times New Roman" w:cs="Times New Roman"/>
            <w:color w:val="000000" w:themeColor="text1"/>
            <w:sz w:val="24"/>
            <w:szCs w:val="24"/>
          </w:rPr>
          <w:delText xml:space="preserve">especially medicinal plant </w:delText>
        </w:r>
        <w:r w:rsidR="00E802DD" w:rsidRPr="00E636B0" w:rsidDel="00EC55DA">
          <w:rPr>
            <w:rFonts w:ascii="Times New Roman" w:hAnsi="Times New Roman" w:cs="Times New Roman"/>
            <w:color w:val="000000" w:themeColor="text1"/>
            <w:sz w:val="24"/>
            <w:szCs w:val="24"/>
          </w:rPr>
          <w:delText>provision</w:delText>
        </w:r>
        <w:r w:rsidR="00F77B45" w:rsidRPr="00E636B0" w:rsidDel="00EC55DA">
          <w:rPr>
            <w:rFonts w:ascii="Times New Roman" w:hAnsi="Times New Roman" w:cs="Times New Roman"/>
            <w:color w:val="000000" w:themeColor="text1"/>
            <w:sz w:val="24"/>
            <w:szCs w:val="24"/>
          </w:rPr>
          <w:delText xml:space="preserve">ing </w:delText>
        </w:r>
        <w:r w:rsidR="00E802DD" w:rsidRPr="00E636B0" w:rsidDel="00EC55DA">
          <w:rPr>
            <w:rFonts w:ascii="Times New Roman" w:hAnsi="Times New Roman" w:cs="Times New Roman"/>
            <w:color w:val="000000" w:themeColor="text1"/>
            <w:sz w:val="24"/>
            <w:szCs w:val="24"/>
          </w:rPr>
          <w:delText xml:space="preserve">services due to haphazard extraction of resources in an around the existing settlements inside the </w:delText>
        </w:r>
        <w:r w:rsidR="00EA382F" w:rsidDel="00EC55DA">
          <w:rPr>
            <w:rFonts w:ascii="Times New Roman" w:hAnsi="Times New Roman" w:cs="Times New Roman"/>
            <w:color w:val="000000" w:themeColor="text1"/>
            <w:sz w:val="24"/>
            <w:szCs w:val="24"/>
          </w:rPr>
          <w:delText xml:space="preserve">park, and </w:delText>
        </w:r>
        <w:r w:rsidR="00EA382F" w:rsidRPr="00E636B0" w:rsidDel="00EC55DA">
          <w:rPr>
            <w:rFonts w:ascii="Times New Roman" w:hAnsi="Times New Roman" w:cs="Times New Roman"/>
            <w:color w:val="000000" w:themeColor="text1"/>
            <w:sz w:val="24"/>
            <w:szCs w:val="24"/>
          </w:rPr>
          <w:delText>degradation of aquatic resources due to incriminate and unsustainable fishing</w:delText>
        </w:r>
        <w:r w:rsidR="00EA382F" w:rsidDel="00EC55DA">
          <w:rPr>
            <w:rFonts w:ascii="Times New Roman" w:hAnsi="Times New Roman" w:cs="Times New Roman"/>
            <w:color w:val="000000" w:themeColor="text1"/>
            <w:sz w:val="24"/>
            <w:szCs w:val="24"/>
          </w:rPr>
          <w:delText xml:space="preserve">. </w:delText>
        </w:r>
        <w:r w:rsidR="00CA5DC3" w:rsidDel="00EC55DA">
          <w:rPr>
            <w:rFonts w:ascii="Times New Roman" w:hAnsi="Times New Roman" w:cs="Times New Roman"/>
            <w:color w:val="000000" w:themeColor="text1"/>
            <w:sz w:val="24"/>
            <w:szCs w:val="24"/>
          </w:rPr>
          <w:delText xml:space="preserve"> </w:delText>
        </w:r>
        <w:r w:rsidR="00E802DD" w:rsidRPr="00E636B0" w:rsidDel="00EC55DA">
          <w:rPr>
            <w:rFonts w:ascii="Times New Roman" w:hAnsi="Times New Roman" w:cs="Times New Roman"/>
            <w:color w:val="000000" w:themeColor="text1"/>
            <w:sz w:val="24"/>
            <w:szCs w:val="24"/>
          </w:rPr>
          <w:delText xml:space="preserve">There </w:delText>
        </w:r>
        <w:r w:rsidR="00433FAD" w:rsidRPr="00E636B0" w:rsidDel="00EC55DA">
          <w:rPr>
            <w:rFonts w:ascii="Times New Roman" w:hAnsi="Times New Roman" w:cs="Times New Roman"/>
            <w:color w:val="000000" w:themeColor="text1"/>
            <w:sz w:val="24"/>
            <w:szCs w:val="24"/>
          </w:rPr>
          <w:delText xml:space="preserve">was </w:delText>
        </w:r>
        <w:r w:rsidR="00F06756" w:rsidDel="00EC55DA">
          <w:rPr>
            <w:rFonts w:ascii="Times New Roman" w:hAnsi="Times New Roman" w:cs="Times New Roman"/>
            <w:color w:val="000000" w:themeColor="text1"/>
            <w:sz w:val="24"/>
            <w:szCs w:val="24"/>
          </w:rPr>
          <w:delText xml:space="preserve">also </w:delText>
        </w:r>
        <w:r w:rsidR="00E802DD" w:rsidRPr="00E636B0" w:rsidDel="00EC55DA">
          <w:rPr>
            <w:rFonts w:ascii="Times New Roman" w:hAnsi="Times New Roman" w:cs="Times New Roman"/>
            <w:color w:val="000000" w:themeColor="text1"/>
            <w:sz w:val="24"/>
            <w:szCs w:val="24"/>
          </w:rPr>
          <w:delText>concern of forest and other ecosystem degradation given the anthropogenic influence such as population growth, habitat encroachment</w:delText>
        </w:r>
        <w:r w:rsidR="00C570F0" w:rsidRPr="00E636B0" w:rsidDel="00EC55DA">
          <w:rPr>
            <w:rFonts w:ascii="Times New Roman" w:hAnsi="Times New Roman" w:cs="Times New Roman"/>
            <w:color w:val="000000" w:themeColor="text1"/>
            <w:sz w:val="24"/>
            <w:szCs w:val="24"/>
          </w:rPr>
          <w:delText xml:space="preserve">, and </w:delText>
        </w:r>
        <w:r w:rsidR="00E802DD" w:rsidRPr="00E636B0" w:rsidDel="00EC55DA">
          <w:rPr>
            <w:rFonts w:ascii="Times New Roman" w:hAnsi="Times New Roman" w:cs="Times New Roman"/>
            <w:color w:val="000000" w:themeColor="text1"/>
            <w:sz w:val="24"/>
            <w:szCs w:val="24"/>
          </w:rPr>
          <w:delText>hap</w:delText>
        </w:r>
        <w:r w:rsidR="00EA224C" w:rsidRPr="00E636B0" w:rsidDel="00EC55DA">
          <w:rPr>
            <w:rFonts w:ascii="Times New Roman" w:hAnsi="Times New Roman" w:cs="Times New Roman"/>
            <w:color w:val="000000" w:themeColor="text1"/>
            <w:sz w:val="24"/>
            <w:szCs w:val="24"/>
          </w:rPr>
          <w:delText>h</w:delText>
        </w:r>
        <w:r w:rsidR="00E802DD" w:rsidRPr="00E636B0" w:rsidDel="00EC55DA">
          <w:rPr>
            <w:rFonts w:ascii="Times New Roman" w:hAnsi="Times New Roman" w:cs="Times New Roman"/>
            <w:color w:val="000000" w:themeColor="text1"/>
            <w:sz w:val="24"/>
            <w:szCs w:val="24"/>
          </w:rPr>
          <w:delText xml:space="preserve">azard </w:delText>
        </w:r>
        <w:r w:rsidR="004373EF" w:rsidDel="00EC55DA">
          <w:rPr>
            <w:rFonts w:ascii="Times New Roman" w:hAnsi="Times New Roman" w:cs="Times New Roman"/>
            <w:color w:val="000000" w:themeColor="text1"/>
            <w:sz w:val="24"/>
            <w:szCs w:val="24"/>
          </w:rPr>
          <w:delText xml:space="preserve">resource </w:delText>
        </w:r>
        <w:r w:rsidR="00E802DD" w:rsidRPr="00E636B0" w:rsidDel="00EC55DA">
          <w:rPr>
            <w:rFonts w:ascii="Times New Roman" w:hAnsi="Times New Roman" w:cs="Times New Roman"/>
            <w:color w:val="000000" w:themeColor="text1"/>
            <w:sz w:val="24"/>
            <w:szCs w:val="24"/>
          </w:rPr>
          <w:delText>extraction</w:delText>
        </w:r>
      </w:del>
      <w:del w:id="1699" w:author="Bandana Shakya" w:date="2020-06-30T11:34:00Z">
        <w:r w:rsidR="00C570F0" w:rsidRPr="00E636B0" w:rsidDel="00035A54">
          <w:rPr>
            <w:rFonts w:ascii="Times New Roman" w:hAnsi="Times New Roman" w:cs="Times New Roman"/>
            <w:color w:val="000000" w:themeColor="text1"/>
            <w:sz w:val="24"/>
            <w:szCs w:val="24"/>
          </w:rPr>
          <w:delText>.</w:delText>
        </w:r>
      </w:del>
      <w:del w:id="1700" w:author="Bandana Shakya" w:date="2020-06-19T13:13:00Z">
        <w:r w:rsidR="00C570F0" w:rsidRPr="00E636B0" w:rsidDel="00A724AB">
          <w:rPr>
            <w:rFonts w:ascii="Times New Roman" w:hAnsi="Times New Roman" w:cs="Times New Roman"/>
            <w:color w:val="000000" w:themeColor="text1"/>
            <w:sz w:val="24"/>
            <w:szCs w:val="24"/>
          </w:rPr>
          <w:delText xml:space="preserve"> </w:delText>
        </w:r>
        <w:r w:rsidR="00E802DD" w:rsidRPr="00E636B0" w:rsidDel="00A724AB">
          <w:rPr>
            <w:rFonts w:ascii="Times New Roman" w:hAnsi="Times New Roman" w:cs="Times New Roman"/>
            <w:color w:val="000000" w:themeColor="text1"/>
            <w:sz w:val="24"/>
            <w:szCs w:val="24"/>
          </w:rPr>
          <w:delText xml:space="preserve">It was thought that </w:delText>
        </w:r>
        <w:r w:rsidR="007210F4" w:rsidDel="00A724AB">
          <w:rPr>
            <w:rFonts w:ascii="Times New Roman" w:hAnsi="Times New Roman" w:cs="Times New Roman"/>
            <w:color w:val="000000" w:themeColor="text1"/>
            <w:sz w:val="24"/>
            <w:szCs w:val="24"/>
          </w:rPr>
          <w:delText xml:space="preserve">ecosystem services are also challenged by </w:delText>
        </w:r>
        <w:r w:rsidR="00E802DD" w:rsidRPr="00E636B0" w:rsidDel="00A724AB">
          <w:rPr>
            <w:rFonts w:ascii="Times New Roman" w:hAnsi="Times New Roman" w:cs="Times New Roman"/>
            <w:color w:val="000000" w:themeColor="text1"/>
            <w:sz w:val="24"/>
            <w:szCs w:val="24"/>
          </w:rPr>
          <w:delText xml:space="preserve">environmental </w:delText>
        </w:r>
        <w:r w:rsidR="00C570F0" w:rsidRPr="00E636B0" w:rsidDel="00A724AB">
          <w:rPr>
            <w:rFonts w:ascii="Times New Roman" w:hAnsi="Times New Roman" w:cs="Times New Roman"/>
            <w:color w:val="000000" w:themeColor="text1"/>
            <w:sz w:val="24"/>
            <w:szCs w:val="24"/>
          </w:rPr>
          <w:delText>hazards such as f</w:delText>
        </w:r>
        <w:r w:rsidR="00E802DD" w:rsidRPr="00E636B0" w:rsidDel="00A724AB">
          <w:rPr>
            <w:rFonts w:ascii="Times New Roman" w:hAnsi="Times New Roman" w:cs="Times New Roman"/>
            <w:color w:val="000000" w:themeColor="text1"/>
            <w:sz w:val="24"/>
            <w:szCs w:val="24"/>
          </w:rPr>
          <w:delText xml:space="preserve">loods and landslides. </w:delText>
        </w:r>
        <w:r w:rsidR="007210F4" w:rsidDel="00A724AB">
          <w:rPr>
            <w:rFonts w:ascii="Times New Roman" w:hAnsi="Times New Roman" w:cs="Times New Roman"/>
            <w:color w:val="000000" w:themeColor="text1"/>
            <w:sz w:val="24"/>
            <w:szCs w:val="24"/>
          </w:rPr>
          <w:delText xml:space="preserve">For all the three PAs, </w:delText>
        </w:r>
        <w:r w:rsidR="00E802DD" w:rsidRPr="00E636B0" w:rsidDel="00A724AB">
          <w:rPr>
            <w:rFonts w:ascii="Times New Roman" w:hAnsi="Times New Roman" w:cs="Times New Roman"/>
            <w:color w:val="000000" w:themeColor="text1"/>
            <w:sz w:val="24"/>
            <w:szCs w:val="24"/>
          </w:rPr>
          <w:delText xml:space="preserve">cultural services for tourism and recreation while they </w:delText>
        </w:r>
        <w:r w:rsidR="00511B8E" w:rsidRPr="00E636B0" w:rsidDel="00A724AB">
          <w:rPr>
            <w:rFonts w:ascii="Times New Roman" w:hAnsi="Times New Roman" w:cs="Times New Roman"/>
            <w:color w:val="000000" w:themeColor="text1"/>
            <w:sz w:val="24"/>
            <w:szCs w:val="24"/>
          </w:rPr>
          <w:delText xml:space="preserve">provide effective </w:delText>
        </w:r>
        <w:r w:rsidR="00E802DD" w:rsidRPr="00E636B0" w:rsidDel="00A724AB">
          <w:rPr>
            <w:rFonts w:ascii="Times New Roman" w:hAnsi="Times New Roman" w:cs="Times New Roman"/>
            <w:color w:val="000000" w:themeColor="text1"/>
            <w:sz w:val="24"/>
            <w:szCs w:val="24"/>
          </w:rPr>
          <w:delText xml:space="preserve">conservation linked livelihoods </w:delText>
        </w:r>
        <w:r w:rsidR="00F77B45" w:rsidRPr="00E636B0" w:rsidDel="00A724AB">
          <w:rPr>
            <w:rFonts w:ascii="Times New Roman" w:hAnsi="Times New Roman" w:cs="Times New Roman"/>
            <w:color w:val="000000" w:themeColor="text1"/>
            <w:sz w:val="24"/>
            <w:szCs w:val="24"/>
          </w:rPr>
          <w:delText xml:space="preserve">opportunity </w:delText>
        </w:r>
        <w:r w:rsidR="00554326" w:rsidDel="00A724AB">
          <w:rPr>
            <w:rFonts w:ascii="Times New Roman" w:hAnsi="Times New Roman" w:cs="Times New Roman"/>
            <w:color w:val="000000" w:themeColor="text1"/>
            <w:sz w:val="24"/>
            <w:szCs w:val="24"/>
          </w:rPr>
          <w:delText xml:space="preserve">could </w:delText>
        </w:r>
        <w:r w:rsidR="00E802DD" w:rsidRPr="00E636B0" w:rsidDel="00A724AB">
          <w:rPr>
            <w:rFonts w:ascii="Times New Roman" w:hAnsi="Times New Roman" w:cs="Times New Roman"/>
            <w:color w:val="000000" w:themeColor="text1"/>
            <w:sz w:val="24"/>
            <w:szCs w:val="24"/>
          </w:rPr>
          <w:delText>negatively influence other services such as provisions of genetic resources pool</w:delText>
        </w:r>
        <w:r w:rsidR="00F77B45" w:rsidRPr="00E636B0" w:rsidDel="00A724AB">
          <w:rPr>
            <w:rFonts w:ascii="Times New Roman" w:hAnsi="Times New Roman" w:cs="Times New Roman"/>
            <w:color w:val="000000" w:themeColor="text1"/>
            <w:sz w:val="24"/>
            <w:szCs w:val="24"/>
          </w:rPr>
          <w:delText xml:space="preserve"> and </w:delText>
        </w:r>
        <w:r w:rsidR="00E802DD" w:rsidRPr="00E636B0" w:rsidDel="00A724AB">
          <w:rPr>
            <w:rFonts w:ascii="Times New Roman" w:hAnsi="Times New Roman" w:cs="Times New Roman"/>
            <w:color w:val="000000" w:themeColor="text1"/>
            <w:sz w:val="24"/>
            <w:szCs w:val="24"/>
          </w:rPr>
          <w:delText xml:space="preserve">habitat </w:delText>
        </w:r>
        <w:r w:rsidR="00F77B45" w:rsidRPr="00E636B0" w:rsidDel="00A724AB">
          <w:rPr>
            <w:rFonts w:ascii="Times New Roman" w:hAnsi="Times New Roman" w:cs="Times New Roman"/>
            <w:color w:val="000000" w:themeColor="text1"/>
            <w:sz w:val="24"/>
            <w:szCs w:val="24"/>
          </w:rPr>
          <w:delText xml:space="preserve">regulation </w:delText>
        </w:r>
        <w:r w:rsidR="00E802DD" w:rsidRPr="00E636B0" w:rsidDel="00A724AB">
          <w:rPr>
            <w:rFonts w:ascii="Times New Roman" w:hAnsi="Times New Roman" w:cs="Times New Roman"/>
            <w:color w:val="000000" w:themeColor="text1"/>
            <w:sz w:val="24"/>
            <w:szCs w:val="24"/>
          </w:rPr>
          <w:delText>services</w:delText>
        </w:r>
        <w:r w:rsidR="00826C21" w:rsidRPr="00E636B0" w:rsidDel="00A724AB">
          <w:rPr>
            <w:rFonts w:ascii="Times New Roman" w:hAnsi="Times New Roman" w:cs="Times New Roman"/>
            <w:color w:val="000000" w:themeColor="text1"/>
            <w:sz w:val="24"/>
            <w:szCs w:val="24"/>
          </w:rPr>
          <w:delText xml:space="preserve"> if proper tourism regulation mechanism </w:delText>
        </w:r>
        <w:r w:rsidR="00554326" w:rsidDel="00A724AB">
          <w:rPr>
            <w:rFonts w:ascii="Times New Roman" w:hAnsi="Times New Roman" w:cs="Times New Roman"/>
            <w:color w:val="000000" w:themeColor="text1"/>
            <w:sz w:val="24"/>
            <w:szCs w:val="24"/>
          </w:rPr>
          <w:delText xml:space="preserve">were </w:delText>
        </w:r>
        <w:r w:rsidR="00826C21" w:rsidRPr="00E636B0" w:rsidDel="00A724AB">
          <w:rPr>
            <w:rFonts w:ascii="Times New Roman" w:hAnsi="Times New Roman" w:cs="Times New Roman"/>
            <w:color w:val="000000" w:themeColor="text1"/>
            <w:sz w:val="24"/>
            <w:szCs w:val="24"/>
          </w:rPr>
          <w:delText xml:space="preserve">not </w:delText>
        </w:r>
        <w:r w:rsidR="00554326" w:rsidDel="00A724AB">
          <w:rPr>
            <w:rFonts w:ascii="Times New Roman" w:hAnsi="Times New Roman" w:cs="Times New Roman"/>
            <w:color w:val="000000" w:themeColor="text1"/>
            <w:sz w:val="24"/>
            <w:szCs w:val="24"/>
          </w:rPr>
          <w:delText xml:space="preserve">put </w:delText>
        </w:r>
        <w:r w:rsidR="00826C21" w:rsidRPr="00E636B0" w:rsidDel="00A724AB">
          <w:rPr>
            <w:rFonts w:ascii="Times New Roman" w:hAnsi="Times New Roman" w:cs="Times New Roman"/>
            <w:color w:val="000000" w:themeColor="text1"/>
            <w:sz w:val="24"/>
            <w:szCs w:val="24"/>
          </w:rPr>
          <w:delText xml:space="preserve">in place. </w:delText>
        </w:r>
        <w:r w:rsidR="009A337B" w:rsidDel="00A724AB">
          <w:rPr>
            <w:rFonts w:ascii="Times New Roman" w:hAnsi="Times New Roman" w:cs="Times New Roman"/>
            <w:color w:val="000000" w:themeColor="text1"/>
            <w:sz w:val="24"/>
            <w:szCs w:val="24"/>
          </w:rPr>
          <w:delText xml:space="preserve">For HKNP, </w:delText>
        </w:r>
        <w:r w:rsidR="00F77B45" w:rsidRPr="00E636B0" w:rsidDel="00A724AB">
          <w:rPr>
            <w:rFonts w:ascii="Times New Roman" w:hAnsi="Times New Roman" w:cs="Times New Roman"/>
            <w:color w:val="000000" w:themeColor="text1"/>
            <w:sz w:val="24"/>
            <w:szCs w:val="24"/>
          </w:rPr>
          <w:delText>g</w:delText>
        </w:r>
        <w:r w:rsidR="00E802DD" w:rsidRPr="00E636B0" w:rsidDel="00A724AB">
          <w:rPr>
            <w:rFonts w:ascii="Times New Roman" w:hAnsi="Times New Roman" w:cs="Times New Roman"/>
            <w:color w:val="000000" w:themeColor="text1"/>
            <w:sz w:val="24"/>
            <w:szCs w:val="24"/>
          </w:rPr>
          <w:delText xml:space="preserve">iven the changing political and economic development in the country, demand towards theses services </w:delText>
        </w:r>
        <w:r w:rsidR="009F678E" w:rsidDel="00A724AB">
          <w:rPr>
            <w:rFonts w:ascii="Times New Roman" w:hAnsi="Times New Roman" w:cs="Times New Roman"/>
            <w:color w:val="000000" w:themeColor="text1"/>
            <w:sz w:val="24"/>
            <w:szCs w:val="24"/>
          </w:rPr>
          <w:delText xml:space="preserve">and management of resources </w:delText>
        </w:r>
        <w:r w:rsidR="00E802DD" w:rsidRPr="00E636B0" w:rsidDel="00A724AB">
          <w:rPr>
            <w:rFonts w:ascii="Times New Roman" w:hAnsi="Times New Roman" w:cs="Times New Roman"/>
            <w:color w:val="000000" w:themeColor="text1"/>
            <w:sz w:val="24"/>
            <w:szCs w:val="24"/>
          </w:rPr>
          <w:delText xml:space="preserve">will </w:delText>
        </w:r>
        <w:r w:rsidR="009F678E" w:rsidDel="00A724AB">
          <w:rPr>
            <w:rFonts w:ascii="Times New Roman" w:hAnsi="Times New Roman" w:cs="Times New Roman"/>
            <w:color w:val="000000" w:themeColor="text1"/>
            <w:sz w:val="24"/>
            <w:szCs w:val="24"/>
          </w:rPr>
          <w:delText>change in f</w:delText>
        </w:r>
        <w:r w:rsidR="00F77B45" w:rsidRPr="00E636B0" w:rsidDel="00A724AB">
          <w:rPr>
            <w:rFonts w:ascii="Times New Roman" w:hAnsi="Times New Roman" w:cs="Times New Roman"/>
            <w:color w:val="000000" w:themeColor="text1"/>
            <w:sz w:val="24"/>
            <w:szCs w:val="24"/>
          </w:rPr>
          <w:delText xml:space="preserve">uture and it will be a challenge to maintain a continuous supply of </w:delText>
        </w:r>
        <w:r w:rsidR="00E802DD" w:rsidRPr="00E636B0" w:rsidDel="00A724AB">
          <w:rPr>
            <w:rFonts w:ascii="Times New Roman" w:hAnsi="Times New Roman" w:cs="Times New Roman"/>
            <w:color w:val="000000" w:themeColor="text1"/>
            <w:sz w:val="24"/>
            <w:szCs w:val="24"/>
          </w:rPr>
          <w:delText>direct provisioning services</w:delText>
        </w:r>
        <w:r w:rsidR="00F77B45" w:rsidRPr="00E636B0" w:rsidDel="00A724AB">
          <w:rPr>
            <w:rFonts w:ascii="Times New Roman" w:hAnsi="Times New Roman" w:cs="Times New Roman"/>
            <w:color w:val="000000" w:themeColor="text1"/>
            <w:sz w:val="24"/>
            <w:szCs w:val="24"/>
          </w:rPr>
          <w:delText xml:space="preserve"> to the communities while adequately sustaining the </w:delText>
        </w:r>
        <w:r w:rsidR="00E802DD" w:rsidRPr="00E636B0" w:rsidDel="00A724AB">
          <w:rPr>
            <w:rFonts w:ascii="Times New Roman" w:hAnsi="Times New Roman" w:cs="Times New Roman"/>
            <w:color w:val="000000" w:themeColor="text1"/>
            <w:sz w:val="24"/>
            <w:szCs w:val="24"/>
          </w:rPr>
          <w:delText xml:space="preserve">regulating and supporting services. The </w:delText>
        </w:r>
        <w:r w:rsidR="00F77B45" w:rsidRPr="00E636B0" w:rsidDel="00A724AB">
          <w:rPr>
            <w:rFonts w:ascii="Times New Roman" w:hAnsi="Times New Roman" w:cs="Times New Roman"/>
            <w:color w:val="000000" w:themeColor="text1"/>
            <w:sz w:val="24"/>
            <w:szCs w:val="24"/>
          </w:rPr>
          <w:delText xml:space="preserve">current </w:delText>
        </w:r>
        <w:r w:rsidR="00E802DD" w:rsidRPr="00E636B0" w:rsidDel="00A724AB">
          <w:rPr>
            <w:rFonts w:ascii="Times New Roman" w:hAnsi="Times New Roman" w:cs="Times New Roman"/>
            <w:color w:val="000000" w:themeColor="text1"/>
            <w:sz w:val="24"/>
            <w:szCs w:val="24"/>
          </w:rPr>
          <w:delText xml:space="preserve">challenge is </w:delText>
        </w:r>
        <w:r w:rsidR="00CA028C" w:rsidDel="00A724AB">
          <w:rPr>
            <w:rFonts w:ascii="Times New Roman" w:hAnsi="Times New Roman" w:cs="Times New Roman"/>
            <w:color w:val="000000" w:themeColor="text1"/>
            <w:sz w:val="24"/>
            <w:szCs w:val="24"/>
          </w:rPr>
          <w:delText xml:space="preserve">raising </w:delText>
        </w:r>
        <w:r w:rsidR="00F77B45" w:rsidRPr="00E636B0" w:rsidDel="00A724AB">
          <w:rPr>
            <w:rFonts w:ascii="Times New Roman" w:hAnsi="Times New Roman" w:cs="Times New Roman"/>
            <w:color w:val="000000" w:themeColor="text1"/>
            <w:sz w:val="24"/>
            <w:szCs w:val="24"/>
          </w:rPr>
          <w:delText>aware</w:delText>
        </w:r>
        <w:r w:rsidR="00CA028C" w:rsidDel="00A724AB">
          <w:rPr>
            <w:rFonts w:ascii="Times New Roman" w:hAnsi="Times New Roman" w:cs="Times New Roman"/>
            <w:color w:val="000000" w:themeColor="text1"/>
            <w:sz w:val="24"/>
            <w:szCs w:val="24"/>
          </w:rPr>
          <w:delText xml:space="preserve">ness about the </w:delText>
        </w:r>
        <w:r w:rsidR="00F77B45" w:rsidRPr="00E636B0" w:rsidDel="00A724AB">
          <w:rPr>
            <w:rFonts w:ascii="Times New Roman" w:hAnsi="Times New Roman" w:cs="Times New Roman"/>
            <w:color w:val="000000" w:themeColor="text1"/>
            <w:sz w:val="24"/>
            <w:szCs w:val="24"/>
          </w:rPr>
          <w:delText xml:space="preserve">significance of northern Myanmar forest complex and their global natural and heritage value. </w:delText>
        </w:r>
        <w:r w:rsidR="00E802DD" w:rsidRPr="00E636B0" w:rsidDel="00A724AB">
          <w:rPr>
            <w:rFonts w:ascii="Times New Roman" w:hAnsi="Times New Roman" w:cs="Times New Roman"/>
            <w:color w:val="000000" w:themeColor="text1"/>
            <w:sz w:val="24"/>
            <w:szCs w:val="24"/>
          </w:rPr>
          <w:delText xml:space="preserve">Major constraints </w:delText>
        </w:r>
        <w:r w:rsidR="00F77B45" w:rsidRPr="00E636B0" w:rsidDel="00A724AB">
          <w:rPr>
            <w:rFonts w:ascii="Times New Roman" w:hAnsi="Times New Roman" w:cs="Times New Roman"/>
            <w:color w:val="000000" w:themeColor="text1"/>
            <w:sz w:val="24"/>
            <w:szCs w:val="24"/>
          </w:rPr>
          <w:delText xml:space="preserve">is the </w:delText>
        </w:r>
        <w:r w:rsidR="00E802DD" w:rsidRPr="00E636B0" w:rsidDel="00A724AB">
          <w:rPr>
            <w:rFonts w:ascii="Times New Roman" w:hAnsi="Times New Roman" w:cs="Times New Roman"/>
            <w:color w:val="000000" w:themeColor="text1"/>
            <w:sz w:val="24"/>
            <w:szCs w:val="24"/>
          </w:rPr>
          <w:delText>socio-political conflict and</w:delText>
        </w:r>
        <w:r w:rsidR="00F77B45" w:rsidRPr="00E636B0" w:rsidDel="00A724AB">
          <w:rPr>
            <w:rFonts w:ascii="Times New Roman" w:hAnsi="Times New Roman" w:cs="Times New Roman"/>
            <w:color w:val="000000" w:themeColor="text1"/>
            <w:sz w:val="24"/>
            <w:szCs w:val="24"/>
          </w:rPr>
          <w:delText xml:space="preserve"> ongoing </w:delText>
        </w:r>
        <w:r w:rsidR="00E802DD" w:rsidRPr="00E636B0" w:rsidDel="00A724AB">
          <w:rPr>
            <w:rFonts w:ascii="Times New Roman" w:hAnsi="Times New Roman" w:cs="Times New Roman"/>
            <w:color w:val="000000" w:themeColor="text1"/>
            <w:sz w:val="24"/>
            <w:szCs w:val="24"/>
          </w:rPr>
          <w:delText>overexploitation of resources through hunting</w:delText>
        </w:r>
        <w:r w:rsidR="00F77B45" w:rsidRPr="00E636B0" w:rsidDel="00A724AB">
          <w:rPr>
            <w:rFonts w:ascii="Times New Roman" w:hAnsi="Times New Roman" w:cs="Times New Roman"/>
            <w:color w:val="000000" w:themeColor="text1"/>
            <w:sz w:val="24"/>
            <w:szCs w:val="24"/>
          </w:rPr>
          <w:delText xml:space="preserve">, </w:delText>
        </w:r>
        <w:r w:rsidR="00E802DD" w:rsidRPr="00E636B0" w:rsidDel="00A724AB">
          <w:rPr>
            <w:rFonts w:ascii="Times New Roman" w:hAnsi="Times New Roman" w:cs="Times New Roman"/>
            <w:color w:val="000000" w:themeColor="text1"/>
            <w:sz w:val="24"/>
            <w:szCs w:val="24"/>
          </w:rPr>
          <w:delText>mining, illegal trade, landuse conversion</w:delText>
        </w:r>
        <w:r w:rsidR="000D1782" w:rsidRPr="00E636B0" w:rsidDel="00A724AB">
          <w:rPr>
            <w:rFonts w:ascii="Times New Roman" w:hAnsi="Times New Roman" w:cs="Times New Roman"/>
            <w:color w:val="000000" w:themeColor="text1"/>
            <w:sz w:val="24"/>
            <w:szCs w:val="24"/>
          </w:rPr>
          <w:delText xml:space="preserve">, </w:delText>
        </w:r>
        <w:r w:rsidR="00E802DD" w:rsidRPr="00E636B0" w:rsidDel="00A724AB">
          <w:rPr>
            <w:rFonts w:ascii="Times New Roman" w:hAnsi="Times New Roman" w:cs="Times New Roman"/>
            <w:color w:val="000000" w:themeColor="text1"/>
            <w:sz w:val="24"/>
            <w:szCs w:val="24"/>
          </w:rPr>
          <w:delText xml:space="preserve">timber extraction, forest degradation, </w:delText>
        </w:r>
        <w:r w:rsidR="000D1782" w:rsidRPr="00E636B0" w:rsidDel="00A724AB">
          <w:rPr>
            <w:rFonts w:ascii="Times New Roman" w:hAnsi="Times New Roman" w:cs="Times New Roman"/>
            <w:color w:val="000000" w:themeColor="text1"/>
            <w:sz w:val="24"/>
            <w:szCs w:val="24"/>
          </w:rPr>
          <w:delText>and Taungya (</w:delText>
        </w:r>
        <w:r w:rsidR="00E802DD" w:rsidRPr="00E636B0" w:rsidDel="00A724AB">
          <w:rPr>
            <w:rFonts w:ascii="Times New Roman" w:hAnsi="Times New Roman" w:cs="Times New Roman"/>
            <w:color w:val="000000" w:themeColor="text1"/>
            <w:sz w:val="24"/>
            <w:szCs w:val="24"/>
          </w:rPr>
          <w:delText>shifting</w:delText>
        </w:r>
        <w:r w:rsidR="000D1782" w:rsidRPr="00E636B0" w:rsidDel="00A724AB">
          <w:rPr>
            <w:rFonts w:ascii="Times New Roman" w:hAnsi="Times New Roman" w:cs="Times New Roman"/>
            <w:color w:val="000000" w:themeColor="text1"/>
            <w:sz w:val="24"/>
            <w:szCs w:val="24"/>
          </w:rPr>
          <w:delText>)</w:delText>
        </w:r>
        <w:r w:rsidR="00E802DD" w:rsidRPr="00E636B0" w:rsidDel="00A724AB">
          <w:rPr>
            <w:rFonts w:ascii="Times New Roman" w:hAnsi="Times New Roman" w:cs="Times New Roman"/>
            <w:color w:val="000000" w:themeColor="text1"/>
            <w:sz w:val="24"/>
            <w:szCs w:val="24"/>
          </w:rPr>
          <w:delText xml:space="preserve"> cultivation</w:delText>
        </w:r>
        <w:r w:rsidR="000D1782" w:rsidRPr="00E636B0" w:rsidDel="00A724AB">
          <w:rPr>
            <w:rFonts w:ascii="Times New Roman" w:hAnsi="Times New Roman" w:cs="Times New Roman"/>
            <w:color w:val="000000" w:themeColor="text1"/>
            <w:sz w:val="24"/>
            <w:szCs w:val="24"/>
          </w:rPr>
          <w:delText xml:space="preserve">. For Myanmar, the challenge is the demand of services not </w:delText>
        </w:r>
        <w:r w:rsidR="000D1782" w:rsidRPr="00E636B0" w:rsidDel="00A724AB">
          <w:rPr>
            <w:rFonts w:ascii="Times New Roman" w:hAnsi="Times New Roman" w:cs="Times New Roman"/>
            <w:color w:val="000000" w:themeColor="text1"/>
            <w:sz w:val="24"/>
            <w:szCs w:val="24"/>
          </w:rPr>
          <w:lastRenderedPageBreak/>
          <w:delText xml:space="preserve">just from </w:delText>
        </w:r>
        <w:r w:rsidR="00E802DD" w:rsidRPr="00E636B0" w:rsidDel="00A724AB">
          <w:rPr>
            <w:rFonts w:ascii="Times New Roman" w:hAnsi="Times New Roman" w:cs="Times New Roman"/>
            <w:color w:val="000000" w:themeColor="text1"/>
            <w:sz w:val="24"/>
            <w:szCs w:val="24"/>
          </w:rPr>
          <w:delText xml:space="preserve">people living in the vicinity of the </w:delText>
        </w:r>
        <w:r w:rsidR="000D1782" w:rsidRPr="00E636B0" w:rsidDel="00A724AB">
          <w:rPr>
            <w:rFonts w:ascii="Times New Roman" w:hAnsi="Times New Roman" w:cs="Times New Roman"/>
            <w:color w:val="000000" w:themeColor="text1"/>
            <w:sz w:val="24"/>
            <w:szCs w:val="24"/>
          </w:rPr>
          <w:delText xml:space="preserve">PAs but much beyond, expanding to </w:delText>
        </w:r>
        <w:r w:rsidR="00E802DD" w:rsidRPr="00E636B0" w:rsidDel="00A724AB">
          <w:rPr>
            <w:rFonts w:ascii="Times New Roman" w:hAnsi="Times New Roman" w:cs="Times New Roman"/>
            <w:color w:val="000000" w:themeColor="text1"/>
            <w:sz w:val="24"/>
            <w:szCs w:val="24"/>
          </w:rPr>
          <w:delText xml:space="preserve">the </w:delText>
        </w:r>
        <w:r w:rsidR="00BA01ED" w:rsidRPr="00E636B0" w:rsidDel="00A724AB">
          <w:rPr>
            <w:rFonts w:ascii="Times New Roman" w:hAnsi="Times New Roman" w:cs="Times New Roman"/>
            <w:color w:val="000000" w:themeColor="text1"/>
            <w:sz w:val="24"/>
            <w:szCs w:val="24"/>
          </w:rPr>
          <w:delText>neighboring</w:delText>
        </w:r>
        <w:r w:rsidR="00E802DD" w:rsidRPr="00E636B0" w:rsidDel="00A724AB">
          <w:rPr>
            <w:rFonts w:ascii="Times New Roman" w:hAnsi="Times New Roman" w:cs="Times New Roman"/>
            <w:color w:val="000000" w:themeColor="text1"/>
            <w:sz w:val="24"/>
            <w:szCs w:val="24"/>
          </w:rPr>
          <w:delText xml:space="preserve"> countries where actual market for the services lie</w:delText>
        </w:r>
        <w:r w:rsidR="003F3D99" w:rsidDel="00A724AB">
          <w:rPr>
            <w:rFonts w:ascii="Times New Roman" w:hAnsi="Times New Roman" w:cs="Times New Roman"/>
            <w:color w:val="000000" w:themeColor="text1"/>
            <w:sz w:val="24"/>
            <w:szCs w:val="24"/>
          </w:rPr>
          <w:delText>.</w:delText>
        </w:r>
        <w:r w:rsidR="008A1C3A" w:rsidDel="00A724AB">
          <w:rPr>
            <w:rFonts w:ascii="Times New Roman" w:hAnsi="Times New Roman" w:cs="Times New Roman"/>
            <w:color w:val="000000" w:themeColor="text1"/>
            <w:sz w:val="24"/>
            <w:szCs w:val="24"/>
          </w:rPr>
          <w:delText xml:space="preserve"> </w:delText>
        </w:r>
        <w:r w:rsidR="00CA028C" w:rsidDel="00A724AB">
          <w:rPr>
            <w:rFonts w:ascii="Times New Roman" w:hAnsi="Times New Roman" w:cs="Times New Roman"/>
            <w:color w:val="000000" w:themeColor="text1"/>
            <w:sz w:val="24"/>
            <w:szCs w:val="24"/>
          </w:rPr>
          <w:delText xml:space="preserve"> </w:delText>
        </w:r>
      </w:del>
    </w:p>
    <w:p w:rsidR="00C2600B" w:rsidRPr="00E636B0" w:rsidRDefault="00E34E92" w:rsidP="00A724AB">
      <w:pPr>
        <w:spacing w:line="480" w:lineRule="auto"/>
        <w:ind w:firstLine="720"/>
        <w:rPr>
          <w:rFonts w:ascii="Times New Roman" w:hAnsi="Times New Roman" w:cs="Times New Roman"/>
          <w:color w:val="000000" w:themeColor="text1"/>
          <w:sz w:val="24"/>
          <w:szCs w:val="24"/>
        </w:rPr>
      </w:pPr>
      <w:del w:id="1701" w:author="Bandana Shakya" w:date="2020-06-19T13:13:00Z">
        <w:r w:rsidDel="00A724AB">
          <w:rPr>
            <w:rFonts w:ascii="Times New Roman" w:hAnsi="Times New Roman" w:cs="Times New Roman"/>
            <w:color w:val="000000" w:themeColor="text1"/>
            <w:sz w:val="24"/>
            <w:szCs w:val="24"/>
          </w:rPr>
          <w:delText>It was evident that a</w:delText>
        </w:r>
        <w:r w:rsidR="000D1782" w:rsidRPr="00E636B0" w:rsidDel="00A724AB">
          <w:rPr>
            <w:rFonts w:ascii="Times New Roman" w:hAnsi="Times New Roman" w:cs="Times New Roman"/>
            <w:color w:val="000000" w:themeColor="text1"/>
            <w:sz w:val="24"/>
            <w:szCs w:val="24"/>
          </w:rPr>
          <w:delText xml:space="preserve">ll </w:delText>
        </w:r>
        <w:r w:rsidR="00511B8E" w:rsidRPr="00E636B0" w:rsidDel="00A724AB">
          <w:rPr>
            <w:rFonts w:ascii="Times New Roman" w:hAnsi="Times New Roman" w:cs="Times New Roman"/>
            <w:color w:val="000000" w:themeColor="text1"/>
            <w:sz w:val="24"/>
            <w:szCs w:val="24"/>
          </w:rPr>
          <w:delText>f</w:delText>
        </w:r>
        <w:r w:rsidR="00012182" w:rsidRPr="00E636B0" w:rsidDel="00A724AB">
          <w:rPr>
            <w:rFonts w:ascii="Times New Roman" w:hAnsi="Times New Roman" w:cs="Times New Roman"/>
            <w:color w:val="000000" w:themeColor="text1"/>
            <w:sz w:val="24"/>
            <w:szCs w:val="24"/>
          </w:rPr>
          <w:delText>our services have regional relevance in terms of scale of beneficiaries</w:delText>
        </w:r>
        <w:r w:rsidR="003F3D99" w:rsidDel="00A724AB">
          <w:rPr>
            <w:rFonts w:ascii="Times New Roman" w:hAnsi="Times New Roman" w:cs="Times New Roman"/>
            <w:color w:val="000000" w:themeColor="text1"/>
            <w:sz w:val="24"/>
            <w:szCs w:val="24"/>
          </w:rPr>
          <w:delText xml:space="preserve"> (Fig</w:delText>
        </w:r>
        <w:r w:rsidR="009134D2" w:rsidDel="00A724AB">
          <w:rPr>
            <w:rFonts w:ascii="Times New Roman" w:hAnsi="Times New Roman" w:cs="Times New Roman"/>
            <w:color w:val="000000" w:themeColor="text1"/>
            <w:sz w:val="24"/>
            <w:szCs w:val="24"/>
          </w:rPr>
          <w:delText>. 6</w:delText>
        </w:r>
        <w:r w:rsidR="007D5E40" w:rsidDel="00A724AB">
          <w:rPr>
            <w:rFonts w:ascii="Times New Roman" w:hAnsi="Times New Roman" w:cs="Times New Roman"/>
            <w:color w:val="000000" w:themeColor="text1"/>
            <w:sz w:val="24"/>
            <w:szCs w:val="24"/>
          </w:rPr>
          <w:delText>- see scale of beneficiaries</w:delText>
        </w:r>
        <w:r w:rsidR="009134D2" w:rsidDel="00A724AB">
          <w:rPr>
            <w:rFonts w:ascii="Times New Roman" w:hAnsi="Times New Roman" w:cs="Times New Roman"/>
            <w:color w:val="000000" w:themeColor="text1"/>
            <w:sz w:val="24"/>
            <w:szCs w:val="24"/>
          </w:rPr>
          <w:delText>)</w:delText>
        </w:r>
        <w:r w:rsidR="00DE0C3E" w:rsidDel="00A724AB">
          <w:rPr>
            <w:rFonts w:ascii="Times New Roman" w:hAnsi="Times New Roman" w:cs="Times New Roman"/>
            <w:color w:val="000000" w:themeColor="text1"/>
            <w:sz w:val="24"/>
            <w:szCs w:val="24"/>
          </w:rPr>
          <w:delText xml:space="preserve">. </w:delText>
        </w:r>
        <w:r w:rsidR="00E21D56" w:rsidRPr="00E636B0" w:rsidDel="00A724AB">
          <w:rPr>
            <w:rFonts w:ascii="Times New Roman" w:hAnsi="Times New Roman" w:cs="Times New Roman"/>
            <w:color w:val="000000" w:themeColor="text1"/>
            <w:sz w:val="24"/>
            <w:szCs w:val="24"/>
          </w:rPr>
          <w:delText xml:space="preserve">That is, SBAs are located at all levels </w:delText>
        </w:r>
        <w:r w:rsidR="003F3D99" w:rsidDel="00A724AB">
          <w:rPr>
            <w:rFonts w:ascii="Times New Roman" w:hAnsi="Times New Roman" w:cs="Times New Roman"/>
            <w:color w:val="000000" w:themeColor="text1"/>
            <w:sz w:val="24"/>
            <w:szCs w:val="24"/>
          </w:rPr>
          <w:delText>–</w:delText>
        </w:r>
        <w:r w:rsidR="00E21D56" w:rsidRPr="00E636B0" w:rsidDel="00A724AB">
          <w:rPr>
            <w:rFonts w:ascii="Times New Roman" w:hAnsi="Times New Roman" w:cs="Times New Roman"/>
            <w:color w:val="000000" w:themeColor="text1"/>
            <w:sz w:val="24"/>
            <w:szCs w:val="24"/>
          </w:rPr>
          <w:delText xml:space="preserve"> local</w:delText>
        </w:r>
        <w:r w:rsidR="003F3D99" w:rsidDel="00A724AB">
          <w:rPr>
            <w:rFonts w:ascii="Times New Roman" w:hAnsi="Times New Roman" w:cs="Times New Roman"/>
            <w:color w:val="000000" w:themeColor="text1"/>
            <w:sz w:val="24"/>
            <w:szCs w:val="24"/>
          </w:rPr>
          <w:delText>-</w:delText>
        </w:r>
        <w:r w:rsidR="00E21D56" w:rsidRPr="00E636B0" w:rsidDel="00A724AB">
          <w:rPr>
            <w:rFonts w:ascii="Times New Roman" w:hAnsi="Times New Roman" w:cs="Times New Roman"/>
            <w:color w:val="000000" w:themeColor="text1"/>
            <w:sz w:val="24"/>
            <w:szCs w:val="24"/>
          </w:rPr>
          <w:delText>national</w:delText>
        </w:r>
        <w:r w:rsidR="003F3D99" w:rsidDel="00A724AB">
          <w:rPr>
            <w:rFonts w:ascii="Times New Roman" w:hAnsi="Times New Roman" w:cs="Times New Roman"/>
            <w:color w:val="000000" w:themeColor="text1"/>
            <w:sz w:val="24"/>
            <w:szCs w:val="24"/>
          </w:rPr>
          <w:delText xml:space="preserve"> (L)</w:delText>
        </w:r>
        <w:r w:rsidR="00E21D56" w:rsidRPr="00E636B0" w:rsidDel="00A724AB">
          <w:rPr>
            <w:rFonts w:ascii="Times New Roman" w:hAnsi="Times New Roman" w:cs="Times New Roman"/>
            <w:color w:val="000000" w:themeColor="text1"/>
            <w:sz w:val="24"/>
            <w:szCs w:val="24"/>
          </w:rPr>
          <w:delText>, regional</w:delText>
        </w:r>
        <w:r w:rsidR="003F3D99" w:rsidDel="00A724AB">
          <w:rPr>
            <w:rFonts w:ascii="Times New Roman" w:hAnsi="Times New Roman" w:cs="Times New Roman"/>
            <w:color w:val="000000" w:themeColor="text1"/>
            <w:sz w:val="24"/>
            <w:szCs w:val="24"/>
          </w:rPr>
          <w:delText xml:space="preserve"> (R), </w:delText>
        </w:r>
        <w:r w:rsidR="00E21D56" w:rsidRPr="00E636B0" w:rsidDel="00A724AB">
          <w:rPr>
            <w:rFonts w:ascii="Times New Roman" w:hAnsi="Times New Roman" w:cs="Times New Roman"/>
            <w:color w:val="000000" w:themeColor="text1"/>
            <w:sz w:val="24"/>
            <w:szCs w:val="24"/>
          </w:rPr>
          <w:delText>and global</w:delText>
        </w:r>
        <w:r w:rsidR="003F3D99" w:rsidDel="00A724AB">
          <w:rPr>
            <w:rFonts w:ascii="Times New Roman" w:hAnsi="Times New Roman" w:cs="Times New Roman"/>
            <w:color w:val="000000" w:themeColor="text1"/>
            <w:sz w:val="24"/>
            <w:szCs w:val="24"/>
          </w:rPr>
          <w:delText xml:space="preserve"> (G)</w:delText>
        </w:r>
        <w:r w:rsidR="00E21D56" w:rsidRPr="00E636B0" w:rsidDel="00A724AB">
          <w:rPr>
            <w:rFonts w:ascii="Times New Roman" w:hAnsi="Times New Roman" w:cs="Times New Roman"/>
            <w:color w:val="000000" w:themeColor="text1"/>
            <w:sz w:val="24"/>
            <w:szCs w:val="24"/>
          </w:rPr>
          <w:delText xml:space="preserve"> levels </w:delText>
        </w:r>
        <w:r w:rsidR="00F77B45" w:rsidRPr="00E636B0" w:rsidDel="00A724AB">
          <w:rPr>
            <w:rFonts w:ascii="Times New Roman" w:hAnsi="Times New Roman" w:cs="Times New Roman"/>
            <w:color w:val="000000" w:themeColor="text1"/>
            <w:sz w:val="24"/>
            <w:szCs w:val="24"/>
          </w:rPr>
          <w:delText>benefitting wider stakeholders</w:delText>
        </w:r>
        <w:r w:rsidR="003A45FC" w:rsidDel="00A724AB">
          <w:rPr>
            <w:rFonts w:ascii="Times New Roman" w:hAnsi="Times New Roman" w:cs="Times New Roman"/>
            <w:color w:val="000000" w:themeColor="text1"/>
            <w:sz w:val="24"/>
            <w:szCs w:val="24"/>
          </w:rPr>
          <w:delText xml:space="preserve">. The </w:delText>
        </w:r>
        <w:r w:rsidR="00C47898" w:rsidRPr="00E636B0" w:rsidDel="00A724AB">
          <w:rPr>
            <w:rFonts w:ascii="Times New Roman" w:hAnsi="Times New Roman" w:cs="Times New Roman"/>
            <w:color w:val="000000" w:themeColor="text1"/>
            <w:sz w:val="24"/>
            <w:szCs w:val="24"/>
          </w:rPr>
          <w:delText>overlap</w:delText>
        </w:r>
        <w:r w:rsidR="00A435A7" w:rsidDel="00A724AB">
          <w:rPr>
            <w:rFonts w:ascii="Times New Roman" w:hAnsi="Times New Roman" w:cs="Times New Roman"/>
            <w:color w:val="000000" w:themeColor="text1"/>
            <w:sz w:val="24"/>
            <w:szCs w:val="24"/>
          </w:rPr>
          <w:delText>s</w:delText>
        </w:r>
        <w:r w:rsidR="00C47898" w:rsidRPr="00E636B0" w:rsidDel="00A724AB">
          <w:rPr>
            <w:rFonts w:ascii="Times New Roman" w:hAnsi="Times New Roman" w:cs="Times New Roman"/>
            <w:color w:val="000000" w:themeColor="text1"/>
            <w:sz w:val="24"/>
            <w:szCs w:val="24"/>
          </w:rPr>
          <w:delText xml:space="preserve"> between </w:delText>
        </w:r>
        <w:r w:rsidR="00736DB0" w:rsidDel="00A724AB">
          <w:rPr>
            <w:rFonts w:ascii="Times New Roman" w:hAnsi="Times New Roman" w:cs="Times New Roman"/>
            <w:color w:val="000000" w:themeColor="text1"/>
            <w:sz w:val="24"/>
            <w:szCs w:val="24"/>
          </w:rPr>
          <w:delText xml:space="preserve">SPHs, </w:delText>
        </w:r>
        <w:r w:rsidR="00C47898" w:rsidRPr="00E636B0" w:rsidDel="00A724AB">
          <w:rPr>
            <w:rFonts w:ascii="Times New Roman" w:hAnsi="Times New Roman" w:cs="Times New Roman"/>
            <w:color w:val="000000" w:themeColor="text1"/>
            <w:sz w:val="24"/>
            <w:szCs w:val="24"/>
          </w:rPr>
          <w:delText>SBAs and dSPHs</w:delText>
        </w:r>
        <w:r w:rsidR="00B178FE" w:rsidDel="00A724AB">
          <w:rPr>
            <w:rFonts w:ascii="Times New Roman" w:hAnsi="Times New Roman" w:cs="Times New Roman"/>
            <w:color w:val="000000" w:themeColor="text1"/>
            <w:sz w:val="24"/>
            <w:szCs w:val="24"/>
          </w:rPr>
          <w:delText xml:space="preserve"> implied that</w:delText>
        </w:r>
        <w:r w:rsidR="00D10CBC" w:rsidDel="00A724AB">
          <w:rPr>
            <w:rFonts w:ascii="Times New Roman" w:hAnsi="Times New Roman" w:cs="Times New Roman"/>
            <w:color w:val="000000" w:themeColor="text1"/>
            <w:sz w:val="24"/>
            <w:szCs w:val="24"/>
          </w:rPr>
          <w:delText xml:space="preserve">: </w:delText>
        </w:r>
        <w:r w:rsidR="00B178FE" w:rsidDel="00A724AB">
          <w:rPr>
            <w:rFonts w:ascii="Times New Roman" w:hAnsi="Times New Roman" w:cs="Times New Roman"/>
            <w:color w:val="000000" w:themeColor="text1"/>
            <w:sz w:val="24"/>
            <w:szCs w:val="24"/>
          </w:rPr>
          <w:delText xml:space="preserve">there are </w:delText>
        </w:r>
        <w:r w:rsidR="00C32CC6" w:rsidDel="00A724AB">
          <w:rPr>
            <w:rFonts w:ascii="Times New Roman" w:hAnsi="Times New Roman" w:cs="Times New Roman"/>
            <w:color w:val="000000" w:themeColor="text1"/>
            <w:sz w:val="24"/>
            <w:szCs w:val="24"/>
          </w:rPr>
          <w:delText xml:space="preserve">pockets of </w:delText>
        </w:r>
        <w:r w:rsidR="00C47898" w:rsidRPr="00E636B0" w:rsidDel="00A724AB">
          <w:rPr>
            <w:rFonts w:ascii="Times New Roman" w:hAnsi="Times New Roman" w:cs="Times New Roman"/>
            <w:color w:val="000000" w:themeColor="text1"/>
            <w:sz w:val="24"/>
            <w:szCs w:val="24"/>
          </w:rPr>
          <w:delText xml:space="preserve">less accessible </w:delText>
        </w:r>
        <w:r w:rsidR="00C32CC6" w:rsidDel="00A724AB">
          <w:rPr>
            <w:rFonts w:ascii="Times New Roman" w:hAnsi="Times New Roman" w:cs="Times New Roman"/>
            <w:color w:val="000000" w:themeColor="text1"/>
            <w:sz w:val="24"/>
            <w:szCs w:val="24"/>
          </w:rPr>
          <w:delText xml:space="preserve">SPHs that are </w:delText>
        </w:r>
        <w:r w:rsidR="00C47898" w:rsidRPr="00E636B0" w:rsidDel="00A724AB">
          <w:rPr>
            <w:rFonts w:ascii="Times New Roman" w:hAnsi="Times New Roman" w:cs="Times New Roman"/>
            <w:color w:val="000000" w:themeColor="text1"/>
            <w:sz w:val="24"/>
            <w:szCs w:val="24"/>
          </w:rPr>
          <w:delText>less degraded</w:delText>
        </w:r>
        <w:r w:rsidR="004E4B1A" w:rsidDel="00A724AB">
          <w:rPr>
            <w:rFonts w:ascii="Times New Roman" w:hAnsi="Times New Roman" w:cs="Times New Roman"/>
            <w:color w:val="000000" w:themeColor="text1"/>
            <w:sz w:val="24"/>
            <w:szCs w:val="24"/>
          </w:rPr>
          <w:delText xml:space="preserve"> such as core areas of the PAs in Myanmar and China</w:delText>
        </w:r>
        <w:r w:rsidR="00D10CBC" w:rsidDel="00A724AB">
          <w:rPr>
            <w:rFonts w:ascii="Times New Roman" w:hAnsi="Times New Roman" w:cs="Times New Roman"/>
            <w:color w:val="000000" w:themeColor="text1"/>
            <w:sz w:val="24"/>
            <w:szCs w:val="24"/>
          </w:rPr>
          <w:delText xml:space="preserve">, which have </w:delText>
        </w:r>
        <w:r w:rsidR="004440AD" w:rsidDel="00A724AB">
          <w:rPr>
            <w:rFonts w:ascii="Times New Roman" w:hAnsi="Times New Roman" w:cs="Times New Roman"/>
            <w:color w:val="000000" w:themeColor="text1"/>
            <w:sz w:val="24"/>
            <w:szCs w:val="24"/>
          </w:rPr>
          <w:delText xml:space="preserve">access </w:delText>
        </w:r>
        <w:r w:rsidR="00C47898" w:rsidRPr="00E636B0" w:rsidDel="00A724AB">
          <w:rPr>
            <w:rFonts w:ascii="Times New Roman" w:hAnsi="Times New Roman" w:cs="Times New Roman"/>
            <w:color w:val="000000" w:themeColor="text1"/>
            <w:sz w:val="24"/>
            <w:szCs w:val="24"/>
          </w:rPr>
          <w:delText>restrictions</w:delText>
        </w:r>
        <w:r w:rsidR="00D10CBC" w:rsidDel="00A724AB">
          <w:rPr>
            <w:rFonts w:ascii="Times New Roman" w:hAnsi="Times New Roman" w:cs="Times New Roman"/>
            <w:color w:val="000000" w:themeColor="text1"/>
            <w:sz w:val="24"/>
            <w:szCs w:val="24"/>
          </w:rPr>
          <w:delText xml:space="preserve">; the </w:delText>
        </w:r>
        <w:r w:rsidR="00F66232" w:rsidDel="00A724AB">
          <w:rPr>
            <w:rFonts w:ascii="Times New Roman" w:hAnsi="Times New Roman" w:cs="Times New Roman"/>
            <w:color w:val="000000" w:themeColor="text1"/>
            <w:sz w:val="24"/>
            <w:szCs w:val="24"/>
          </w:rPr>
          <w:delText>l</w:delText>
        </w:r>
        <w:r w:rsidR="00C2600B" w:rsidRPr="00E636B0" w:rsidDel="00A724AB">
          <w:rPr>
            <w:rFonts w:ascii="Times New Roman" w:hAnsi="Times New Roman" w:cs="Times New Roman"/>
            <w:color w:val="000000" w:themeColor="text1"/>
            <w:sz w:val="24"/>
            <w:szCs w:val="24"/>
          </w:rPr>
          <w:delText>ow SBAs are</w:delText>
        </w:r>
        <w:r w:rsidR="000566D8" w:rsidDel="00A724AB">
          <w:rPr>
            <w:rFonts w:ascii="Times New Roman" w:hAnsi="Times New Roman" w:cs="Times New Roman"/>
            <w:color w:val="000000" w:themeColor="text1"/>
            <w:sz w:val="24"/>
            <w:szCs w:val="24"/>
          </w:rPr>
          <w:delText xml:space="preserve">as are </w:delText>
        </w:r>
        <w:r w:rsidR="00C2600B" w:rsidRPr="00E636B0" w:rsidDel="00A724AB">
          <w:rPr>
            <w:rFonts w:ascii="Times New Roman" w:hAnsi="Times New Roman" w:cs="Times New Roman"/>
            <w:color w:val="000000" w:themeColor="text1"/>
            <w:sz w:val="24"/>
            <w:szCs w:val="24"/>
          </w:rPr>
          <w:delText xml:space="preserve">either </w:delText>
        </w:r>
        <w:r w:rsidR="00F66232" w:rsidDel="00A724AB">
          <w:rPr>
            <w:rFonts w:ascii="Times New Roman" w:hAnsi="Times New Roman" w:cs="Times New Roman"/>
            <w:color w:val="000000" w:themeColor="text1"/>
            <w:sz w:val="24"/>
            <w:szCs w:val="24"/>
          </w:rPr>
          <w:delText xml:space="preserve">geographically </w:delText>
        </w:r>
        <w:r w:rsidR="00C2600B" w:rsidRPr="00E636B0" w:rsidDel="00A724AB">
          <w:rPr>
            <w:rFonts w:ascii="Times New Roman" w:hAnsi="Times New Roman" w:cs="Times New Roman"/>
            <w:color w:val="000000" w:themeColor="text1"/>
            <w:sz w:val="24"/>
            <w:szCs w:val="24"/>
          </w:rPr>
          <w:delText>inaccessible areas without human habitation</w:delText>
        </w:r>
        <w:r w:rsidR="00F66232" w:rsidDel="00A724AB">
          <w:rPr>
            <w:rFonts w:ascii="Times New Roman" w:hAnsi="Times New Roman" w:cs="Times New Roman"/>
            <w:color w:val="000000" w:themeColor="text1"/>
            <w:sz w:val="24"/>
            <w:szCs w:val="24"/>
          </w:rPr>
          <w:delText xml:space="preserve">, or </w:delText>
        </w:r>
        <w:r w:rsidR="00726C49" w:rsidDel="00A724AB">
          <w:rPr>
            <w:rFonts w:ascii="Times New Roman" w:hAnsi="Times New Roman" w:cs="Times New Roman"/>
            <w:color w:val="000000" w:themeColor="text1"/>
            <w:sz w:val="24"/>
            <w:szCs w:val="24"/>
          </w:rPr>
          <w:delText xml:space="preserve">are areas </w:delText>
        </w:r>
        <w:r w:rsidR="00F10571" w:rsidDel="00A724AB">
          <w:rPr>
            <w:rFonts w:ascii="Times New Roman" w:hAnsi="Times New Roman" w:cs="Times New Roman"/>
            <w:color w:val="000000" w:themeColor="text1"/>
            <w:sz w:val="24"/>
            <w:szCs w:val="24"/>
          </w:rPr>
          <w:delText xml:space="preserve">with population of indigenous communities, or areas </w:delText>
        </w:r>
        <w:r w:rsidR="00726C49" w:rsidDel="00A724AB">
          <w:rPr>
            <w:rFonts w:ascii="Times New Roman" w:hAnsi="Times New Roman" w:cs="Times New Roman"/>
            <w:color w:val="000000" w:themeColor="text1"/>
            <w:sz w:val="24"/>
            <w:szCs w:val="24"/>
          </w:rPr>
          <w:delText>with limited information such as in c</w:delText>
        </w:r>
        <w:r w:rsidR="00F66232" w:rsidDel="00A724AB">
          <w:rPr>
            <w:rFonts w:ascii="Times New Roman" w:hAnsi="Times New Roman" w:cs="Times New Roman"/>
            <w:color w:val="000000" w:themeColor="text1"/>
            <w:sz w:val="24"/>
            <w:szCs w:val="24"/>
          </w:rPr>
          <w:delText>ase of NNP and HKNP</w:delText>
        </w:r>
        <w:r w:rsidR="00726C49" w:rsidDel="00A724AB">
          <w:rPr>
            <w:rFonts w:ascii="Times New Roman" w:hAnsi="Times New Roman" w:cs="Times New Roman"/>
            <w:color w:val="000000" w:themeColor="text1"/>
            <w:sz w:val="24"/>
            <w:szCs w:val="24"/>
          </w:rPr>
          <w:delText xml:space="preserve">; </w:delText>
        </w:r>
        <w:r w:rsidR="001975BF" w:rsidDel="00A724AB">
          <w:rPr>
            <w:rFonts w:ascii="Times New Roman" w:hAnsi="Times New Roman" w:cs="Times New Roman"/>
            <w:color w:val="000000" w:themeColor="text1"/>
            <w:sz w:val="24"/>
            <w:szCs w:val="24"/>
          </w:rPr>
          <w:delText>border areas and lower elevation</w:delText>
        </w:r>
        <w:r w:rsidR="00F56E77" w:rsidDel="00A724AB">
          <w:rPr>
            <w:rFonts w:ascii="Times New Roman" w:hAnsi="Times New Roman" w:cs="Times New Roman"/>
            <w:color w:val="000000" w:themeColor="text1"/>
            <w:sz w:val="24"/>
            <w:szCs w:val="24"/>
          </w:rPr>
          <w:delText xml:space="preserve"> small urban settlements </w:delText>
        </w:r>
        <w:r w:rsidR="001975BF" w:rsidDel="00A724AB">
          <w:rPr>
            <w:rFonts w:ascii="Times New Roman" w:hAnsi="Times New Roman" w:cs="Times New Roman"/>
            <w:color w:val="000000" w:themeColor="text1"/>
            <w:sz w:val="24"/>
            <w:szCs w:val="24"/>
          </w:rPr>
          <w:delText xml:space="preserve">areas </w:delText>
        </w:r>
        <w:r w:rsidR="00F10571" w:rsidDel="00A724AB">
          <w:rPr>
            <w:rFonts w:ascii="Times New Roman" w:hAnsi="Times New Roman" w:cs="Times New Roman"/>
            <w:color w:val="000000" w:themeColor="text1"/>
            <w:sz w:val="24"/>
            <w:szCs w:val="24"/>
          </w:rPr>
          <w:delText xml:space="preserve">are </w:delText>
        </w:r>
        <w:r w:rsidR="001975BF" w:rsidDel="00A724AB">
          <w:rPr>
            <w:rFonts w:ascii="Times New Roman" w:hAnsi="Times New Roman" w:cs="Times New Roman"/>
            <w:color w:val="000000" w:themeColor="text1"/>
            <w:sz w:val="24"/>
            <w:szCs w:val="24"/>
          </w:rPr>
          <w:delText>where SBAs and dSPHs overlapped</w:delText>
        </w:r>
        <w:r w:rsidR="00E74030" w:rsidDel="00A724AB">
          <w:rPr>
            <w:rFonts w:ascii="Times New Roman" w:hAnsi="Times New Roman" w:cs="Times New Roman"/>
            <w:color w:val="000000" w:themeColor="text1"/>
            <w:sz w:val="24"/>
            <w:szCs w:val="24"/>
          </w:rPr>
          <w:delText>, and the greatest concern there is transformation of landscape for agriculture and tourism.</w:delText>
        </w:r>
      </w:del>
      <w:r w:rsidR="00AC3F29">
        <w:rPr>
          <w:rFonts w:ascii="Times New Roman" w:hAnsi="Times New Roman" w:cs="Times New Roman"/>
          <w:color w:val="000000" w:themeColor="text1"/>
          <w:sz w:val="24"/>
          <w:szCs w:val="24"/>
        </w:rPr>
        <w:t xml:space="preserve"> </w:t>
      </w:r>
    </w:p>
    <w:p w:rsidR="00FC503B" w:rsidRPr="006C6909" w:rsidDel="00035A54" w:rsidRDefault="00C80CCB" w:rsidP="00C80CCB">
      <w:pPr>
        <w:spacing w:line="480" w:lineRule="auto"/>
        <w:rPr>
          <w:del w:id="1702" w:author="Bandana Shakya" w:date="2020-06-30T11:35:00Z"/>
          <w:rFonts w:ascii="Times New Roman" w:hAnsi="Times New Roman" w:cs="Times New Roman"/>
          <w:b/>
          <w:color w:val="000000" w:themeColor="text1"/>
          <w:sz w:val="24"/>
          <w:szCs w:val="24"/>
        </w:rPr>
      </w:pPr>
      <w:del w:id="1703" w:author="Bandana Shakya" w:date="2020-06-30T11:35:00Z">
        <w:r w:rsidRPr="006C6909" w:rsidDel="00035A54">
          <w:rPr>
            <w:rFonts w:ascii="Times New Roman" w:hAnsi="Times New Roman" w:cs="Times New Roman"/>
            <w:b/>
            <w:color w:val="000000" w:themeColor="text1"/>
            <w:sz w:val="24"/>
            <w:szCs w:val="24"/>
          </w:rPr>
          <w:delText>5.</w:delText>
        </w:r>
      </w:del>
      <w:del w:id="1704" w:author="Bandana Shakya" w:date="2020-06-18T11:07:00Z">
        <w:r w:rsidRPr="006C6909" w:rsidDel="00E331E6">
          <w:rPr>
            <w:rFonts w:ascii="Times New Roman" w:hAnsi="Times New Roman" w:cs="Times New Roman"/>
            <w:b/>
            <w:color w:val="000000" w:themeColor="text1"/>
            <w:sz w:val="24"/>
            <w:szCs w:val="24"/>
          </w:rPr>
          <w:delText>3</w:delText>
        </w:r>
      </w:del>
      <w:del w:id="1705" w:author="Bandana Shakya" w:date="2020-06-30T11:35:00Z">
        <w:r w:rsidRPr="006C6909" w:rsidDel="00035A54">
          <w:rPr>
            <w:rFonts w:ascii="Times New Roman" w:hAnsi="Times New Roman" w:cs="Times New Roman"/>
            <w:b/>
            <w:color w:val="000000" w:themeColor="text1"/>
            <w:sz w:val="24"/>
            <w:szCs w:val="24"/>
          </w:rPr>
          <w:delText xml:space="preserve"> </w:delText>
        </w:r>
      </w:del>
      <w:del w:id="1706" w:author="Bandana Shakya" w:date="2020-06-18T11:08:00Z">
        <w:r w:rsidR="00BA01ED" w:rsidRPr="006C6909" w:rsidDel="005E10C0">
          <w:rPr>
            <w:rFonts w:ascii="Times New Roman" w:hAnsi="Times New Roman" w:cs="Times New Roman"/>
            <w:b/>
            <w:color w:val="000000" w:themeColor="text1"/>
            <w:sz w:val="24"/>
            <w:szCs w:val="24"/>
          </w:rPr>
          <w:delText>Safeguarding</w:delText>
        </w:r>
        <w:r w:rsidR="00FC503B" w:rsidRPr="006C6909" w:rsidDel="005E10C0">
          <w:rPr>
            <w:rFonts w:ascii="Times New Roman" w:hAnsi="Times New Roman" w:cs="Times New Roman"/>
            <w:b/>
            <w:color w:val="000000" w:themeColor="text1"/>
            <w:sz w:val="24"/>
            <w:szCs w:val="24"/>
          </w:rPr>
          <w:delText xml:space="preserve"> </w:delText>
        </w:r>
        <w:r w:rsidR="0050559A" w:rsidRPr="006C6909" w:rsidDel="005E10C0">
          <w:rPr>
            <w:rFonts w:ascii="Times New Roman" w:hAnsi="Times New Roman" w:cs="Times New Roman"/>
            <w:b/>
            <w:color w:val="000000" w:themeColor="text1"/>
            <w:sz w:val="24"/>
            <w:szCs w:val="24"/>
          </w:rPr>
          <w:delText xml:space="preserve">services </w:delText>
        </w:r>
        <w:r w:rsidR="00FC503B" w:rsidRPr="006C6909" w:rsidDel="005E10C0">
          <w:rPr>
            <w:rFonts w:ascii="Times New Roman" w:hAnsi="Times New Roman" w:cs="Times New Roman"/>
            <w:b/>
            <w:color w:val="000000" w:themeColor="text1"/>
            <w:sz w:val="24"/>
            <w:szCs w:val="24"/>
          </w:rPr>
          <w:delText xml:space="preserve">through </w:delText>
        </w:r>
        <w:r w:rsidR="0050559A" w:rsidRPr="006C6909" w:rsidDel="005E10C0">
          <w:rPr>
            <w:rFonts w:ascii="Times New Roman" w:hAnsi="Times New Roman" w:cs="Times New Roman"/>
            <w:b/>
            <w:color w:val="000000" w:themeColor="text1"/>
            <w:sz w:val="24"/>
            <w:szCs w:val="24"/>
          </w:rPr>
          <w:delText xml:space="preserve">landscape </w:delText>
        </w:r>
        <w:r w:rsidR="006C6909" w:rsidDel="005E10C0">
          <w:rPr>
            <w:rFonts w:ascii="Times New Roman" w:hAnsi="Times New Roman" w:cs="Times New Roman"/>
            <w:b/>
            <w:color w:val="000000" w:themeColor="text1"/>
            <w:sz w:val="24"/>
            <w:szCs w:val="24"/>
          </w:rPr>
          <w:delText xml:space="preserve">scale </w:delText>
        </w:r>
        <w:r w:rsidR="003F1804" w:rsidDel="005E10C0">
          <w:rPr>
            <w:rFonts w:ascii="Times New Roman" w:hAnsi="Times New Roman" w:cs="Times New Roman"/>
            <w:b/>
            <w:color w:val="000000" w:themeColor="text1"/>
            <w:sz w:val="24"/>
            <w:szCs w:val="24"/>
          </w:rPr>
          <w:delText>c</w:delText>
        </w:r>
      </w:del>
      <w:del w:id="1707" w:author="Bandana Shakya" w:date="2020-06-30T11:35:00Z">
        <w:r w:rsidR="003F1804" w:rsidDel="00035A54">
          <w:rPr>
            <w:rFonts w:ascii="Times New Roman" w:hAnsi="Times New Roman" w:cs="Times New Roman"/>
            <w:b/>
            <w:color w:val="000000" w:themeColor="text1"/>
            <w:sz w:val="24"/>
            <w:szCs w:val="24"/>
          </w:rPr>
          <w:delText>ooperation pathways</w:delText>
        </w:r>
      </w:del>
    </w:p>
    <w:p w:rsidR="00F81D25" w:rsidDel="00653B2F" w:rsidRDefault="001B131B" w:rsidP="00653B2F">
      <w:pPr>
        <w:spacing w:line="480" w:lineRule="auto"/>
        <w:ind w:firstLine="720"/>
        <w:rPr>
          <w:del w:id="1708" w:author="Bandana Shakya" w:date="2020-06-30T11:36:00Z"/>
          <w:rFonts w:ascii="Times New Roman" w:hAnsi="Times New Roman" w:cs="Times New Roman"/>
          <w:color w:val="000000" w:themeColor="text1"/>
          <w:sz w:val="24"/>
          <w:szCs w:val="24"/>
        </w:rPr>
      </w:pPr>
      <w:moveToRangeStart w:id="1709" w:author="Bandana Shakya" w:date="2020-06-18T11:12:00Z" w:name="move43371174"/>
      <w:moveTo w:id="1710" w:author="Bandana Shakya" w:date="2020-06-18T11:12:00Z">
        <w:del w:id="1711" w:author="Bandana Shakya" w:date="2020-06-18T11:12:00Z">
          <w:r w:rsidDel="001B131B">
            <w:rPr>
              <w:rFonts w:ascii="Times New Roman" w:hAnsi="Times New Roman" w:cs="Times New Roman"/>
              <w:color w:val="000000" w:themeColor="text1"/>
              <w:sz w:val="24"/>
              <w:szCs w:val="24"/>
            </w:rPr>
            <w:delText>b</w:delText>
          </w:r>
        </w:del>
        <w:del w:id="1712" w:author="Bandana Shakya" w:date="2020-06-30T11:35:00Z">
          <w:r w:rsidDel="00035A54">
            <w:rPr>
              <w:rFonts w:ascii="Times New Roman" w:hAnsi="Times New Roman" w:cs="Times New Roman"/>
              <w:color w:val="000000" w:themeColor="text1"/>
              <w:sz w:val="24"/>
              <w:szCs w:val="24"/>
            </w:rPr>
            <w:delText xml:space="preserve">iodiversity is integral to the </w:delText>
          </w:r>
          <w:r w:rsidRPr="00C61A15" w:rsidDel="00035A54">
            <w:rPr>
              <w:rFonts w:ascii="Times New Roman" w:hAnsi="Times New Roman" w:cs="Times New Roman"/>
              <w:color w:val="000000" w:themeColor="text1"/>
              <w:sz w:val="24"/>
              <w:szCs w:val="24"/>
            </w:rPr>
            <w:delText>socio-cultural and economic well-being of people</w:delText>
          </w:r>
          <w:r w:rsidDel="00035A54">
            <w:rPr>
              <w:rFonts w:ascii="Times New Roman" w:hAnsi="Times New Roman" w:cs="Times New Roman"/>
              <w:color w:val="000000" w:themeColor="text1"/>
              <w:sz w:val="24"/>
              <w:szCs w:val="24"/>
            </w:rPr>
            <w:delText xml:space="preserve"> in the landscape</w:delText>
          </w:r>
        </w:del>
        <w:del w:id="1713" w:author="Bandana Shakya" w:date="2020-06-18T11:13:00Z">
          <w:r w:rsidDel="001B131B">
            <w:rPr>
              <w:rFonts w:ascii="Times New Roman" w:hAnsi="Times New Roman" w:cs="Times New Roman"/>
              <w:color w:val="000000" w:themeColor="text1"/>
              <w:sz w:val="24"/>
              <w:szCs w:val="24"/>
            </w:rPr>
            <w:delText>. M</w:delText>
          </w:r>
        </w:del>
        <w:del w:id="1714" w:author="Bandana Shakya" w:date="2020-06-30T11:35:00Z">
          <w:r w:rsidDel="00035A54">
            <w:rPr>
              <w:rFonts w:ascii="Times New Roman" w:hAnsi="Times New Roman" w:cs="Times New Roman"/>
              <w:color w:val="000000" w:themeColor="text1"/>
              <w:sz w:val="24"/>
              <w:szCs w:val="24"/>
            </w:rPr>
            <w:delText xml:space="preserve">ajority of rural populations </w:delText>
          </w:r>
        </w:del>
        <w:del w:id="1715" w:author="Bandana Shakya" w:date="2020-06-18T11:13:00Z">
          <w:r w:rsidDel="001B131B">
            <w:rPr>
              <w:rFonts w:ascii="Times New Roman" w:hAnsi="Times New Roman" w:cs="Times New Roman"/>
              <w:color w:val="000000" w:themeColor="text1"/>
              <w:sz w:val="24"/>
              <w:szCs w:val="24"/>
            </w:rPr>
            <w:delText xml:space="preserve">in the landscape have </w:delText>
          </w:r>
        </w:del>
        <w:del w:id="1716" w:author="Bandana Shakya" w:date="2020-06-30T11:35:00Z">
          <w:r w:rsidDel="00035A54">
            <w:rPr>
              <w:rFonts w:ascii="Times New Roman" w:hAnsi="Times New Roman" w:cs="Times New Roman"/>
              <w:color w:val="000000" w:themeColor="text1"/>
              <w:sz w:val="24"/>
              <w:szCs w:val="24"/>
            </w:rPr>
            <w:delText xml:space="preserve">biodiversity dependent livelihoods </w:delText>
          </w:r>
          <w:r w:rsidDel="00035A54">
            <w:rPr>
              <w:rFonts w:ascii="Times New Roman" w:hAnsi="Times New Roman" w:cs="Times New Roman"/>
              <w:color w:val="000000" w:themeColor="text1"/>
              <w:sz w:val="24"/>
              <w:szCs w:val="24"/>
            </w:rPr>
            <w:fldChar w:fldCharType="begin" w:fldLock="1"/>
          </w:r>
          <w:r w:rsidDel="00035A54">
            <w:rPr>
              <w:rFonts w:ascii="Times New Roman" w:hAnsi="Times New Roman" w:cs="Times New Roman"/>
              <w:color w:val="000000" w:themeColor="text1"/>
              <w:sz w:val="24"/>
              <w:szCs w:val="24"/>
            </w:rPr>
            <w:delInstrText>ADDIN CSL_CITATION {"citationItems":[{"id":"ITEM-1","itemData":{"DOI":"10.1659/0276-4741(2002)022{[}0004:ALIMLM]2.0.CO;2","ISSN":"0276-4741","abstract":"... benjavan@chiangmai.ac.th. 2 Charal Thong-Ngam, Highland  Agriculture and Social Development Promotion Office, Department of Public Welfare, Chiang Mai 50200, Thailand. Charal Thong-Ngam is an officer at Highland  Agriculture and Social Development Promotion Office. ... \\n","author":[{"dropping-particle":"","family":"Rerkasem","given":"Kanok","non-dropping-particle":"","parse-names":false,"suffix":""},{"dropping-particle":"","family":"Yimyam","given":"Narit","non-dropping-particle":"","parse-names":false,"suffix":""},{"dropping-particle":"","family":"Korsamphan","given":"Chawalit","non-dropping-particle":"","parse-names":false,"suffix":""},{"dropping-particle":"","family":"Thong-Ngam","given":"Charal","non-dropping-particle":"","parse-names":false,"suffix":""},{"dropping-particle":"","family":"Rerkasem","given":"Benjavan","non-dropping-particle":"","parse-names":false,"suffix":""}],"container-title":"Mountain Research and Development","id":"ITEM-1","issue":"1","issued":{"date-parts":[["2002"]]},"page":"4-9","title":"Agrodiversity Lessons in Mountain Land Management","type":"article-journal","volume":"22"},"uris":["http://www.mendeley.com/documents/?uuid=19ae8e1b-9e27-4958-bad2-592fe3e05d53"]}],"mendeley":{"formattedCitation":"(Rerkasem, Yimyam, Korsamphan, Thong-Ngam, &amp; Rerkasem, 2002)","manualFormatting":"(Rerkasem et al., 2002","plainTextFormattedCitation":"(Rerkasem, Yimyam, Korsamphan, Thong-Ngam, &amp; Rerkasem, 2002)","previouslyFormattedCitation":"(Rerkasem, Yimyam, Korsamphan, Thong-Ngam, &amp; Rerkasem, 2002)"},"properties":{"noteIndex":0},"schema":"https://github.com/citation-style-language/schema/raw/master/csl-citation.json"}</w:delInstrText>
          </w:r>
          <w:r w:rsidDel="00035A54">
            <w:rPr>
              <w:rFonts w:ascii="Times New Roman" w:hAnsi="Times New Roman" w:cs="Times New Roman"/>
              <w:color w:val="000000" w:themeColor="text1"/>
              <w:sz w:val="24"/>
              <w:szCs w:val="24"/>
            </w:rPr>
            <w:fldChar w:fldCharType="separate"/>
          </w:r>
          <w:r w:rsidRPr="00F87800" w:rsidDel="00035A54">
            <w:rPr>
              <w:rFonts w:ascii="Times New Roman" w:hAnsi="Times New Roman" w:cs="Times New Roman"/>
              <w:noProof/>
              <w:color w:val="000000" w:themeColor="text1"/>
              <w:sz w:val="24"/>
              <w:szCs w:val="24"/>
            </w:rPr>
            <w:delText>(Rerkasem</w:delText>
          </w:r>
          <w:r w:rsidDel="00035A54">
            <w:rPr>
              <w:rFonts w:ascii="Times New Roman" w:hAnsi="Times New Roman" w:cs="Times New Roman"/>
              <w:noProof/>
              <w:color w:val="000000" w:themeColor="text1"/>
              <w:sz w:val="24"/>
              <w:szCs w:val="24"/>
            </w:rPr>
            <w:delText xml:space="preserve"> et al., </w:delText>
          </w:r>
          <w:r w:rsidRPr="00F87800" w:rsidDel="00035A54">
            <w:rPr>
              <w:rFonts w:ascii="Times New Roman" w:hAnsi="Times New Roman" w:cs="Times New Roman"/>
              <w:noProof/>
              <w:color w:val="000000" w:themeColor="text1"/>
              <w:sz w:val="24"/>
              <w:szCs w:val="24"/>
            </w:rPr>
            <w:delText>2002</w:delText>
          </w:r>
          <w:r w:rsidDel="00035A54">
            <w:rPr>
              <w:rFonts w:ascii="Times New Roman" w:hAnsi="Times New Roman" w:cs="Times New Roman"/>
              <w:color w:val="000000" w:themeColor="text1"/>
              <w:sz w:val="24"/>
              <w:szCs w:val="24"/>
            </w:rPr>
            <w:fldChar w:fldCharType="end"/>
          </w:r>
          <w:r w:rsidDel="00035A54">
            <w:rPr>
              <w:rFonts w:ascii="Times New Roman" w:hAnsi="Times New Roman" w:cs="Times New Roman"/>
              <w:color w:val="000000" w:themeColor="text1"/>
              <w:sz w:val="24"/>
              <w:szCs w:val="24"/>
            </w:rPr>
            <w:delText xml:space="preserve">; </w:delText>
          </w:r>
          <w:r w:rsidDel="00035A54">
            <w:rPr>
              <w:rFonts w:ascii="Times New Roman" w:hAnsi="Times New Roman" w:cs="Times New Roman"/>
              <w:color w:val="000000" w:themeColor="text1"/>
              <w:sz w:val="24"/>
              <w:szCs w:val="24"/>
            </w:rPr>
            <w:fldChar w:fldCharType="begin" w:fldLock="1"/>
          </w:r>
          <w:r w:rsidDel="00035A54">
            <w:rPr>
              <w:rFonts w:ascii="Times New Roman" w:hAnsi="Times New Roman" w:cs="Times New Roman"/>
              <w:color w:val="000000" w:themeColor="text1"/>
              <w:sz w:val="24"/>
              <w:szCs w:val="24"/>
            </w:rPr>
            <w:delInstrText>ADDIN CSL_CITATION {"citationItems":[{"id":"ITEM-1","itemData":{"DOI":"10.1007/s00267-011-9662-z","ISSN":"1432-1009","abstract":"Hunting is a threat to wildlife within the Hkakaborazi National Park in north Myanmar. We used questionnaire surveys to obtain data on variables such as commonly targeted species, prices of traded wildlife, reasons for hunting and the relative importance of livelihood sources. We examine (a) the significance of hunting and trade for livelihoods and explore (b) the impacts of hunting on targeted species. Ninety per cent of trade records (n = 803) was constituted by seven species commonly targeted by hunters (serow, red goral, muntjac, bear, Assamese macaque, black musk deer and takin). Commercially valuable species previously targeted by hunters (tiger, otter, pangolin) appear to be completely absent from current harvest records and potentially in decline. Although farming is the predominant occupation, hunting (driven by trade) represents a significantly higher source of income than other livelihood activities. Management recommendations include increased investment in enforcement, education and outreach, small livestock development, improved crop productivity, demarcation of no-take areas for wildlife and biological monitoring of targeted species.","author":[{"dropping-particle":"","family":"Rao","given":"Madhu","non-dropping-particle":"","parse-names":false,"suffix":""},{"dropping-particle":"","family":"Zaw","given":"Than","non-dropping-particle":"","parse-names":false,"suffix":""},{"dropping-particle":"","family":"Htun","given":"Saw","non-dropping-particle":"","parse-names":false,"suffix":""},{"dropping-particle":"","family":"Myint","given":"Than","non-dropping-particle":"","parse-names":false,"suffix":""}],"container-title":"Environmental Management","id":"ITEM-1","issue":"1","issued":{"date-parts":[["2011"]]},"page":"158-167","title":"Hunting for a Living: Wildlife Trade, Rural Livelihoods and Declining Wildlife in the Hkakaborazi National Park, North Myanmar","type":"article-journal","volume":"48"},"uris":["http://www.mendeley.com/documents/?uuid=26ff0b11-39df-417e-9959-5bc39bd61817"]}],"mendeley":{"formattedCitation":"(Rao, Zaw, Htun, &amp; Myint, 2011)","manualFormatting":"Rao et al., 2011)","plainTextFormattedCitation":"(Rao, Zaw, Htun, &amp; Myint, 2011)","previouslyFormattedCitation":"(Rao, Zaw, Htun, &amp; Myint, 2011)"},"properties":{"noteIndex":0},"schema":"https://github.com/citation-style-language/schema/raw/master/csl-citation.json"}</w:delInstrText>
          </w:r>
          <w:r w:rsidDel="00035A54">
            <w:rPr>
              <w:rFonts w:ascii="Times New Roman" w:hAnsi="Times New Roman" w:cs="Times New Roman"/>
              <w:color w:val="000000" w:themeColor="text1"/>
              <w:sz w:val="24"/>
              <w:szCs w:val="24"/>
            </w:rPr>
            <w:fldChar w:fldCharType="separate"/>
          </w:r>
          <w:r w:rsidRPr="007358B2" w:rsidDel="00035A54">
            <w:rPr>
              <w:rFonts w:ascii="Times New Roman" w:hAnsi="Times New Roman" w:cs="Times New Roman"/>
              <w:noProof/>
              <w:color w:val="000000" w:themeColor="text1"/>
              <w:sz w:val="24"/>
              <w:szCs w:val="24"/>
            </w:rPr>
            <w:delText>Rao</w:delText>
          </w:r>
          <w:r w:rsidDel="00035A54">
            <w:rPr>
              <w:rFonts w:ascii="Times New Roman" w:hAnsi="Times New Roman" w:cs="Times New Roman"/>
              <w:noProof/>
              <w:color w:val="000000" w:themeColor="text1"/>
              <w:sz w:val="24"/>
              <w:szCs w:val="24"/>
            </w:rPr>
            <w:delText xml:space="preserve"> et al., </w:delText>
          </w:r>
          <w:r w:rsidRPr="007358B2" w:rsidDel="00035A54">
            <w:rPr>
              <w:rFonts w:ascii="Times New Roman" w:hAnsi="Times New Roman" w:cs="Times New Roman"/>
              <w:noProof/>
              <w:color w:val="000000" w:themeColor="text1"/>
              <w:sz w:val="24"/>
              <w:szCs w:val="24"/>
            </w:rPr>
            <w:delText>2011)</w:delText>
          </w:r>
          <w:r w:rsidDel="00035A54">
            <w:rPr>
              <w:rFonts w:ascii="Times New Roman" w:hAnsi="Times New Roman" w:cs="Times New Roman"/>
              <w:color w:val="000000" w:themeColor="text1"/>
              <w:sz w:val="24"/>
              <w:szCs w:val="24"/>
            </w:rPr>
            <w:fldChar w:fldCharType="end"/>
          </w:r>
        </w:del>
      </w:moveTo>
      <w:moveToRangeStart w:id="1717" w:author="Bandana Shakya" w:date="2020-06-18T15:56:00Z" w:name="move43388182"/>
      <w:moveToRangeEnd w:id="1709"/>
      <w:moveTo w:id="1718" w:author="Bandana Shakya" w:date="2020-06-18T15:56:00Z">
        <w:del w:id="1719" w:author="Bandana Shakya" w:date="2020-06-30T11:35:00Z">
          <w:r w:rsidR="00AB7368" w:rsidDel="00035A54">
            <w:rPr>
              <w:rFonts w:ascii="Times New Roman" w:hAnsi="Times New Roman" w:cs="Times New Roman"/>
              <w:color w:val="000000" w:themeColor="text1"/>
              <w:sz w:val="24"/>
              <w:szCs w:val="24"/>
            </w:rPr>
            <w:delText>For example, when buyers on China’s eastern seaboard drove timber business along the Yunnan-Myanmar border, the intensity of logging in northern Myanmar significantly increased, this quickly depleted timber resources that could be cost-effectively harvested, affecting both Myanmar timber products and livelihoods of stakeholders across market chain (Kahrl, 2004).</w:delText>
          </w:r>
        </w:del>
      </w:moveTo>
      <w:moveToRangeEnd w:id="1717"/>
      <w:del w:id="1720" w:author="Bandana Shakya" w:date="2020-06-19T11:52:00Z">
        <w:r w:rsidR="003F3D99" w:rsidRPr="00E636B0" w:rsidDel="0061251E">
          <w:rPr>
            <w:rFonts w:ascii="Times New Roman" w:hAnsi="Times New Roman" w:cs="Times New Roman"/>
            <w:color w:val="000000" w:themeColor="text1"/>
            <w:sz w:val="24"/>
            <w:szCs w:val="24"/>
          </w:rPr>
          <w:delText>Despite the</w:delText>
        </w:r>
        <w:r w:rsidR="00A60E52" w:rsidDel="0061251E">
          <w:rPr>
            <w:rFonts w:ascii="Times New Roman" w:hAnsi="Times New Roman" w:cs="Times New Roman"/>
            <w:color w:val="000000" w:themeColor="text1"/>
            <w:sz w:val="24"/>
            <w:szCs w:val="24"/>
          </w:rPr>
          <w:delText xml:space="preserve"> </w:delText>
        </w:r>
        <w:r w:rsidR="003F3D99" w:rsidRPr="00E636B0" w:rsidDel="0061251E">
          <w:rPr>
            <w:rFonts w:ascii="Times New Roman" w:hAnsi="Times New Roman" w:cs="Times New Roman"/>
            <w:color w:val="000000" w:themeColor="text1"/>
            <w:sz w:val="24"/>
            <w:szCs w:val="24"/>
          </w:rPr>
          <w:delText xml:space="preserve">knowledge on ecosystem services from PAs, existing PAs assessment and management remain weak in terms of </w:delText>
        </w:r>
        <w:r w:rsidR="00A60E52" w:rsidDel="0061251E">
          <w:rPr>
            <w:rFonts w:ascii="Times New Roman" w:hAnsi="Times New Roman" w:cs="Times New Roman"/>
            <w:color w:val="000000" w:themeColor="text1"/>
            <w:sz w:val="24"/>
            <w:szCs w:val="24"/>
          </w:rPr>
          <w:delText xml:space="preserve">mainstreaming ecosystem services perspective, therefore </w:delText>
        </w:r>
        <w:r w:rsidR="000F3850" w:rsidDel="0061251E">
          <w:rPr>
            <w:rFonts w:ascii="Times New Roman" w:hAnsi="Times New Roman" w:cs="Times New Roman"/>
            <w:color w:val="000000" w:themeColor="text1"/>
            <w:sz w:val="24"/>
            <w:szCs w:val="24"/>
          </w:rPr>
          <w:delText xml:space="preserve">inadequate in </w:delText>
        </w:r>
        <w:r w:rsidR="003F3D99" w:rsidRPr="00E636B0" w:rsidDel="0061251E">
          <w:rPr>
            <w:rFonts w:ascii="Times New Roman" w:hAnsi="Times New Roman" w:cs="Times New Roman"/>
            <w:color w:val="000000" w:themeColor="text1"/>
            <w:sz w:val="24"/>
            <w:szCs w:val="24"/>
          </w:rPr>
          <w:delText>creating interfaces between ecosystems and livelihoods or between biodiversity conservation and sustainable development</w:delText>
        </w:r>
        <w:r w:rsidR="000F3850" w:rsidDel="0061251E">
          <w:rPr>
            <w:rFonts w:ascii="Times New Roman" w:hAnsi="Times New Roman" w:cs="Times New Roman"/>
            <w:color w:val="000000" w:themeColor="text1"/>
            <w:sz w:val="24"/>
            <w:szCs w:val="24"/>
          </w:rPr>
          <w:delText xml:space="preserve"> –</w:delText>
        </w:r>
        <w:r w:rsidR="003F3D99" w:rsidRPr="00E636B0" w:rsidDel="0061251E">
          <w:rPr>
            <w:rFonts w:ascii="Times New Roman" w:hAnsi="Times New Roman" w:cs="Times New Roman"/>
            <w:color w:val="000000" w:themeColor="text1"/>
            <w:sz w:val="24"/>
            <w:szCs w:val="24"/>
          </w:rPr>
          <w:delText xml:space="preserve"> importantly</w:delText>
        </w:r>
        <w:r w:rsidR="000F3850" w:rsidDel="0061251E">
          <w:rPr>
            <w:rFonts w:ascii="Times New Roman" w:hAnsi="Times New Roman" w:cs="Times New Roman"/>
            <w:color w:val="000000" w:themeColor="text1"/>
            <w:sz w:val="24"/>
            <w:szCs w:val="24"/>
          </w:rPr>
          <w:delText xml:space="preserve"> in </w:delText>
        </w:r>
        <w:r w:rsidR="003F3D99" w:rsidRPr="00E636B0" w:rsidDel="0061251E">
          <w:rPr>
            <w:rFonts w:ascii="Times New Roman" w:hAnsi="Times New Roman" w:cs="Times New Roman"/>
            <w:color w:val="000000" w:themeColor="text1"/>
            <w:sz w:val="24"/>
            <w:szCs w:val="24"/>
          </w:rPr>
          <w:lastRenderedPageBreak/>
          <w:delText>creating interdisciplinary and wider stakeholder partnerships for PAs</w:delText>
        </w:r>
        <w:r w:rsidR="000F3850" w:rsidDel="0061251E">
          <w:rPr>
            <w:rFonts w:ascii="Times New Roman" w:hAnsi="Times New Roman" w:cs="Times New Roman"/>
            <w:color w:val="000000" w:themeColor="text1"/>
            <w:sz w:val="24"/>
            <w:szCs w:val="24"/>
          </w:rPr>
          <w:delText xml:space="preserve"> </w:delText>
        </w:r>
        <w:r w:rsidR="00BA01ED" w:rsidDel="0061251E">
          <w:rPr>
            <w:rFonts w:ascii="Times New Roman" w:hAnsi="Times New Roman" w:cs="Times New Roman"/>
            <w:color w:val="000000" w:themeColor="text1"/>
            <w:sz w:val="24"/>
            <w:szCs w:val="24"/>
          </w:rPr>
          <w:delText>management</w:delText>
        </w:r>
        <w:r w:rsidR="003F3D99" w:rsidRPr="00E636B0" w:rsidDel="0061251E">
          <w:rPr>
            <w:rFonts w:ascii="Times New Roman" w:hAnsi="Times New Roman" w:cs="Times New Roman"/>
            <w:color w:val="000000" w:themeColor="text1"/>
            <w:sz w:val="24"/>
            <w:szCs w:val="24"/>
          </w:rPr>
          <w:delText>.</w:delText>
        </w:r>
        <w:r w:rsidR="002B307E" w:rsidDel="0061251E">
          <w:rPr>
            <w:rFonts w:ascii="Times New Roman" w:hAnsi="Times New Roman" w:cs="Times New Roman"/>
            <w:color w:val="000000" w:themeColor="text1"/>
            <w:sz w:val="24"/>
            <w:szCs w:val="24"/>
          </w:rPr>
          <w:delText xml:space="preserve"> </w:delText>
        </w:r>
      </w:del>
      <w:del w:id="1721" w:author="Bandana Shakya" w:date="2020-06-18T14:23:00Z">
        <w:r w:rsidR="00893F4E" w:rsidDel="0063682D">
          <w:rPr>
            <w:rFonts w:ascii="Times New Roman" w:hAnsi="Times New Roman" w:cs="Times New Roman"/>
            <w:color w:val="000000" w:themeColor="text1"/>
            <w:sz w:val="24"/>
            <w:szCs w:val="24"/>
          </w:rPr>
          <w:delText xml:space="preserve">The Far-eastern Himalayan Landscape is a place </w:delText>
        </w:r>
        <w:r w:rsidR="00437580" w:rsidDel="0063682D">
          <w:rPr>
            <w:rFonts w:ascii="Times New Roman" w:hAnsi="Times New Roman" w:cs="Times New Roman"/>
            <w:color w:val="000000" w:themeColor="text1"/>
            <w:sz w:val="24"/>
            <w:szCs w:val="24"/>
          </w:rPr>
          <w:delText>where</w:delText>
        </w:r>
      </w:del>
      <w:moveFromRangeStart w:id="1722" w:author="Bandana Shakya" w:date="2020-06-18T11:12:00Z" w:name="move43371174"/>
      <w:moveFrom w:id="1723" w:author="Bandana Shakya" w:date="2020-06-18T11:12:00Z">
        <w:del w:id="1724" w:author="Bandana Shakya" w:date="2020-06-18T14:23:00Z">
          <w:r w:rsidR="00437580" w:rsidDel="0063682D">
            <w:rPr>
              <w:rFonts w:ascii="Times New Roman" w:hAnsi="Times New Roman" w:cs="Times New Roman"/>
              <w:color w:val="000000" w:themeColor="text1"/>
              <w:sz w:val="24"/>
              <w:szCs w:val="24"/>
            </w:rPr>
            <w:delText xml:space="preserve"> </w:delText>
          </w:r>
        </w:del>
        <w:r w:rsidR="00437580" w:rsidDel="001B131B">
          <w:rPr>
            <w:rFonts w:ascii="Times New Roman" w:hAnsi="Times New Roman" w:cs="Times New Roman"/>
            <w:color w:val="000000" w:themeColor="text1"/>
            <w:sz w:val="24"/>
            <w:szCs w:val="24"/>
          </w:rPr>
          <w:t xml:space="preserve">biodiversity is integral to the </w:t>
        </w:r>
        <w:r w:rsidR="00437580" w:rsidRPr="00C61A15" w:rsidDel="001B131B">
          <w:rPr>
            <w:rFonts w:ascii="Times New Roman" w:hAnsi="Times New Roman" w:cs="Times New Roman"/>
            <w:color w:val="000000" w:themeColor="text1"/>
            <w:sz w:val="24"/>
            <w:szCs w:val="24"/>
          </w:rPr>
          <w:t>socio-cultural and economic well-being of people</w:t>
        </w:r>
        <w:r w:rsidR="00ED2ED1" w:rsidDel="001B131B">
          <w:rPr>
            <w:rFonts w:ascii="Times New Roman" w:hAnsi="Times New Roman" w:cs="Times New Roman"/>
            <w:color w:val="000000" w:themeColor="text1"/>
            <w:sz w:val="24"/>
            <w:szCs w:val="24"/>
          </w:rPr>
          <w:t xml:space="preserve"> in the landscape</w:t>
        </w:r>
        <w:r w:rsidR="00437580" w:rsidDel="001B131B">
          <w:rPr>
            <w:rFonts w:ascii="Times New Roman" w:hAnsi="Times New Roman" w:cs="Times New Roman"/>
            <w:color w:val="000000" w:themeColor="text1"/>
            <w:sz w:val="24"/>
            <w:szCs w:val="24"/>
          </w:rPr>
          <w:t xml:space="preserve">. </w:t>
        </w:r>
        <w:r w:rsidR="00D73483" w:rsidDel="001B131B">
          <w:rPr>
            <w:rFonts w:ascii="Times New Roman" w:hAnsi="Times New Roman" w:cs="Times New Roman"/>
            <w:color w:val="000000" w:themeColor="text1"/>
            <w:sz w:val="24"/>
            <w:szCs w:val="24"/>
          </w:rPr>
          <w:t xml:space="preserve">Majority of rural populations in the landscape have biodiversity dependent livelihoods </w:t>
        </w:r>
        <w:r w:rsidR="00D73483" w:rsidDel="001B131B">
          <w:rPr>
            <w:rFonts w:ascii="Times New Roman" w:hAnsi="Times New Roman" w:cs="Times New Roman"/>
            <w:color w:val="000000" w:themeColor="text1"/>
            <w:sz w:val="24"/>
            <w:szCs w:val="24"/>
          </w:rPr>
          <w:fldChar w:fldCharType="begin" w:fldLock="1"/>
        </w:r>
        <w:r w:rsidR="007358B2" w:rsidDel="001B131B">
          <w:rPr>
            <w:rFonts w:ascii="Times New Roman" w:hAnsi="Times New Roman" w:cs="Times New Roman"/>
            <w:color w:val="000000" w:themeColor="text1"/>
            <w:sz w:val="24"/>
            <w:szCs w:val="24"/>
          </w:rPr>
          <w:instrText>ADDIN CSL_CITATION {"citationItems":[{"id":"ITEM-1","itemData":{"DOI":"10.1659/0276-4741(2002)022{[}0004:ALIMLM]2.0.CO;2","ISSN":"0276-4741","abstract":"... benjavan@chiangmai.ac.th. 2 Charal Thong-Ngam, Highland  Agriculture and Social Development Promotion Office, Department of Public Welfare, Chiang Mai 50200, Thailand. Charal Thong-Ngam is an officer at Highland  Agriculture and Social Development Promotion Office. ... \\n","author":[{"dropping-particle":"","family":"Rerkasem","given":"Kanok","non-dropping-particle":"","parse-names":false,"suffix":""},{"dropping-particle":"","family":"Yimyam","given":"Narit","non-dropping-particle":"","parse-names":false,"suffix":""},{"dropping-particle":"","family":"Korsamphan","given":"Chawalit","non-dropping-particle":"","parse-names":false,"suffix":""},{"dropping-particle":"","family":"Thong-Ngam","given":"Charal","non-dropping-particle":"","parse-names":false,"suffix":""},{"dropping-particle":"","family":"Rerkasem","given":"Benjavan","non-dropping-particle":"","parse-names":false,"suffix":""}],"container-title":"Mountain Research and Development","id":"ITEM-1","issue":"1","issued":{"date-parts":[["2002"]]},"page":"4-9","title":"Agrodiversity Lessons in Mountain Land Management","type":"article-journal","volume":"22"},"uris":["http://www.mendeley.com/documents/?uuid=19ae8e1b-9e27-4958-bad2-592fe3e05d53"]}],"mendeley":{"formattedCitation":"(Rerkasem, Yimyam, Korsamphan, Thong-Ngam, &amp; Rerkasem, 2002)","manualFormatting":"(Rerkasem et al., 2002","plainTextFormattedCitation":"(Rerkasem, Yimyam, Korsamphan, Thong-Ngam, &amp; Rerkasem, 2002)","previouslyFormattedCitation":"(Rerkasem, Yimyam, Korsamphan, Thong-Ngam, &amp; Rerkasem, 2002)"},"properties":{"noteIndex":0},"schema":"https://github.com/citation-style-language/schema/raw/master/csl-citation.json"}</w:instrText>
        </w:r>
        <w:r w:rsidR="00D73483" w:rsidDel="001B131B">
          <w:rPr>
            <w:rFonts w:ascii="Times New Roman" w:hAnsi="Times New Roman" w:cs="Times New Roman"/>
            <w:color w:val="000000" w:themeColor="text1"/>
            <w:sz w:val="24"/>
            <w:szCs w:val="24"/>
          </w:rPr>
          <w:fldChar w:fldCharType="separate"/>
        </w:r>
        <w:r w:rsidR="00F87800" w:rsidRPr="00F87800" w:rsidDel="001B131B">
          <w:rPr>
            <w:rFonts w:ascii="Times New Roman" w:hAnsi="Times New Roman" w:cs="Times New Roman"/>
            <w:noProof/>
            <w:color w:val="000000" w:themeColor="text1"/>
            <w:sz w:val="24"/>
            <w:szCs w:val="24"/>
          </w:rPr>
          <w:t>(Rerkasem</w:t>
        </w:r>
        <w:r w:rsidR="007358B2" w:rsidDel="001B131B">
          <w:rPr>
            <w:rFonts w:ascii="Times New Roman" w:hAnsi="Times New Roman" w:cs="Times New Roman"/>
            <w:noProof/>
            <w:color w:val="000000" w:themeColor="text1"/>
            <w:sz w:val="24"/>
            <w:szCs w:val="24"/>
          </w:rPr>
          <w:t xml:space="preserve"> et al., </w:t>
        </w:r>
        <w:r w:rsidR="00F87800" w:rsidRPr="00F87800" w:rsidDel="001B131B">
          <w:rPr>
            <w:rFonts w:ascii="Times New Roman" w:hAnsi="Times New Roman" w:cs="Times New Roman"/>
            <w:noProof/>
            <w:color w:val="000000" w:themeColor="text1"/>
            <w:sz w:val="24"/>
            <w:szCs w:val="24"/>
          </w:rPr>
          <w:t>2002</w:t>
        </w:r>
        <w:r w:rsidR="00D73483" w:rsidDel="001B131B">
          <w:rPr>
            <w:rFonts w:ascii="Times New Roman" w:hAnsi="Times New Roman" w:cs="Times New Roman"/>
            <w:color w:val="000000" w:themeColor="text1"/>
            <w:sz w:val="24"/>
            <w:szCs w:val="24"/>
          </w:rPr>
          <w:fldChar w:fldCharType="end"/>
        </w:r>
        <w:r w:rsidR="007358B2" w:rsidDel="001B131B">
          <w:rPr>
            <w:rFonts w:ascii="Times New Roman" w:hAnsi="Times New Roman" w:cs="Times New Roman"/>
            <w:color w:val="000000" w:themeColor="text1"/>
            <w:sz w:val="24"/>
            <w:szCs w:val="24"/>
          </w:rPr>
          <w:t xml:space="preserve">; </w:t>
        </w:r>
        <w:r w:rsidR="007358B2" w:rsidDel="001B131B">
          <w:rPr>
            <w:rFonts w:ascii="Times New Roman" w:hAnsi="Times New Roman" w:cs="Times New Roman"/>
            <w:color w:val="000000" w:themeColor="text1"/>
            <w:sz w:val="24"/>
            <w:szCs w:val="24"/>
          </w:rPr>
          <w:fldChar w:fldCharType="begin" w:fldLock="1"/>
        </w:r>
        <w:r w:rsidR="007B78C3" w:rsidDel="001B131B">
          <w:rPr>
            <w:rFonts w:ascii="Times New Roman" w:hAnsi="Times New Roman" w:cs="Times New Roman"/>
            <w:color w:val="000000" w:themeColor="text1"/>
            <w:sz w:val="24"/>
            <w:szCs w:val="24"/>
          </w:rPr>
          <w:instrText>ADDIN CSL_CITATION {"citationItems":[{"id":"ITEM-1","itemData":{"DOI":"10.1007/s00267-011-9662-z","ISSN":"1432-1009","abstract":"Hunting is a threat to wildlife within the Hkakaborazi National Park in north Myanmar. We used questionnaire surveys to obtain data on variables such as commonly targeted species, prices of traded wildlife, reasons for hunting and the relative importance of livelihood sources. We examine (a) the significance of hunting and trade for livelihoods and explore (b) the impacts of hunting on targeted species. Ninety per cent of trade records (n = 803) was constituted by seven species commonly targeted by hunters (serow, red goral, muntjac, bear, Assamese macaque, black musk deer and takin). Commercially valuable species previously targeted by hunters (tiger, otter, pangolin) appear to be completely absent from current harvest records and potentially in decline. Although farming is the predominant occupation, hunting (driven by trade) represents a significantly higher source of income than other livelihood activities. Management recommendations include increased investment in enforcement, education and outreach, small livestock development, improved crop productivity, demarcation of no-take areas for wildlife and biological monitoring of targeted species.","author":[{"dropping-particle":"","family":"Rao","given":"Madhu","non-dropping-particle":"","parse-names":false,"suffix":""},{"dropping-particle":"","family":"Zaw","given":"Than","non-dropping-particle":"","parse-names":false,"suffix":""},{"dropping-particle":"","family":"Htun","given":"Saw","non-dropping-particle":"","parse-names":false,"suffix":""},{"dropping-particle":"","family":"Myint","given":"Than","non-dropping-particle":"","parse-names":false,"suffix":""}],"container-title":"Environmental Management","id":"ITEM-1","issue":"1","issued":{"date-parts":[["2011"]]},"page":"158-167","title":"Hunting for a Living: Wildlife Trade, Rural Livelihoods and Declining Wildlife in the Hkakaborazi National Park, North Myanmar","type":"article-journal","volume":"48"},"uris":["http://www.mendeley.com/documents/?uuid=26ff0b11-39df-417e-9959-5bc39bd61817"]}],"mendeley":{"formattedCitation":"(Rao, Zaw, Htun, &amp; Myint, 2011)","manualFormatting":"Rao et al., 2011)","plainTextFormattedCitation":"(Rao, Zaw, Htun, &amp; Myint, 2011)","previouslyFormattedCitation":"(Rao, Zaw, Htun, &amp; Myint, 2011)"},"properties":{"noteIndex":0},"schema":"https://github.com/citation-style-language/schema/raw/master/csl-citation.json"}</w:instrText>
        </w:r>
        <w:r w:rsidR="007358B2" w:rsidDel="001B131B">
          <w:rPr>
            <w:rFonts w:ascii="Times New Roman" w:hAnsi="Times New Roman" w:cs="Times New Roman"/>
            <w:color w:val="000000" w:themeColor="text1"/>
            <w:sz w:val="24"/>
            <w:szCs w:val="24"/>
          </w:rPr>
          <w:fldChar w:fldCharType="separate"/>
        </w:r>
        <w:r w:rsidR="007358B2" w:rsidRPr="007358B2" w:rsidDel="001B131B">
          <w:rPr>
            <w:rFonts w:ascii="Times New Roman" w:hAnsi="Times New Roman" w:cs="Times New Roman"/>
            <w:noProof/>
            <w:color w:val="000000" w:themeColor="text1"/>
            <w:sz w:val="24"/>
            <w:szCs w:val="24"/>
          </w:rPr>
          <w:t>Rao</w:t>
        </w:r>
        <w:r w:rsidR="007358B2" w:rsidDel="001B131B">
          <w:rPr>
            <w:rFonts w:ascii="Times New Roman" w:hAnsi="Times New Roman" w:cs="Times New Roman"/>
            <w:noProof/>
            <w:color w:val="000000" w:themeColor="text1"/>
            <w:sz w:val="24"/>
            <w:szCs w:val="24"/>
          </w:rPr>
          <w:t xml:space="preserve"> et al., </w:t>
        </w:r>
        <w:r w:rsidR="007358B2" w:rsidRPr="007358B2" w:rsidDel="001B131B">
          <w:rPr>
            <w:rFonts w:ascii="Times New Roman" w:hAnsi="Times New Roman" w:cs="Times New Roman"/>
            <w:noProof/>
            <w:color w:val="000000" w:themeColor="text1"/>
            <w:sz w:val="24"/>
            <w:szCs w:val="24"/>
          </w:rPr>
          <w:t>2011)</w:t>
        </w:r>
        <w:r w:rsidR="007358B2" w:rsidDel="001B131B">
          <w:rPr>
            <w:rFonts w:ascii="Times New Roman" w:hAnsi="Times New Roman" w:cs="Times New Roman"/>
            <w:color w:val="000000" w:themeColor="text1"/>
            <w:sz w:val="24"/>
            <w:szCs w:val="24"/>
          </w:rPr>
          <w:fldChar w:fldCharType="end"/>
        </w:r>
      </w:moveFrom>
      <w:moveFromRangeEnd w:id="1722"/>
      <w:r w:rsidR="00175A8C">
        <w:rPr>
          <w:rFonts w:ascii="Times New Roman" w:hAnsi="Times New Roman" w:cs="Times New Roman"/>
          <w:color w:val="000000" w:themeColor="text1"/>
          <w:sz w:val="24"/>
          <w:szCs w:val="24"/>
        </w:rPr>
        <w:t xml:space="preserve">. </w:t>
      </w:r>
      <w:del w:id="1725" w:author="Bandana Shakya" w:date="2020-06-18T15:51:00Z">
        <w:r w:rsidR="00ED2ED1" w:rsidDel="00E1007D">
          <w:rPr>
            <w:rFonts w:ascii="Times New Roman" w:hAnsi="Times New Roman" w:cs="Times New Roman"/>
            <w:color w:val="000000" w:themeColor="text1"/>
            <w:sz w:val="24"/>
            <w:szCs w:val="24"/>
          </w:rPr>
          <w:delText xml:space="preserve">However, it </w:delText>
        </w:r>
        <w:r w:rsidR="00437580" w:rsidDel="00E1007D">
          <w:rPr>
            <w:rFonts w:ascii="Times New Roman" w:hAnsi="Times New Roman" w:cs="Times New Roman"/>
            <w:color w:val="000000" w:themeColor="text1"/>
            <w:sz w:val="24"/>
            <w:szCs w:val="24"/>
          </w:rPr>
          <w:delText xml:space="preserve">is </w:delText>
        </w:r>
        <w:r w:rsidR="00314FAE" w:rsidRPr="00D85F0A" w:rsidDel="00E1007D">
          <w:rPr>
            <w:rFonts w:ascii="Times New Roman" w:hAnsi="Times New Roman" w:cs="Times New Roman"/>
            <w:color w:val="000000" w:themeColor="text1"/>
            <w:sz w:val="24"/>
            <w:szCs w:val="24"/>
          </w:rPr>
          <w:delText xml:space="preserve">evident that </w:delText>
        </w:r>
      </w:del>
      <w:del w:id="1726" w:author="Bandana Shakya" w:date="2020-06-18T14:12:00Z">
        <w:r w:rsidR="00314FAE" w:rsidRPr="00D85F0A" w:rsidDel="00045BE7">
          <w:rPr>
            <w:rFonts w:ascii="Times New Roman" w:hAnsi="Times New Roman" w:cs="Times New Roman"/>
            <w:color w:val="000000" w:themeColor="text1"/>
            <w:sz w:val="24"/>
            <w:szCs w:val="24"/>
          </w:rPr>
          <w:delText xml:space="preserve">the </w:delText>
        </w:r>
        <w:r w:rsidR="0036063C" w:rsidRPr="00D85F0A" w:rsidDel="00045BE7">
          <w:rPr>
            <w:rFonts w:ascii="Times New Roman" w:hAnsi="Times New Roman" w:cs="Times New Roman"/>
            <w:color w:val="000000" w:themeColor="text1"/>
            <w:sz w:val="24"/>
            <w:szCs w:val="24"/>
          </w:rPr>
          <w:delText xml:space="preserve">four </w:delText>
        </w:r>
        <w:r w:rsidR="00EC2148" w:rsidDel="00045BE7">
          <w:rPr>
            <w:rFonts w:ascii="Times New Roman" w:hAnsi="Times New Roman" w:cs="Times New Roman"/>
            <w:color w:val="000000" w:themeColor="text1"/>
            <w:sz w:val="24"/>
            <w:szCs w:val="24"/>
          </w:rPr>
          <w:delText>e</w:delText>
        </w:r>
        <w:r w:rsidR="0036063C" w:rsidRPr="00D85F0A" w:rsidDel="00045BE7">
          <w:rPr>
            <w:rFonts w:ascii="Times New Roman" w:hAnsi="Times New Roman" w:cs="Times New Roman"/>
            <w:color w:val="000000" w:themeColor="text1"/>
            <w:sz w:val="24"/>
            <w:szCs w:val="24"/>
          </w:rPr>
          <w:delText xml:space="preserve">cosystem services of </w:delText>
        </w:r>
        <w:r w:rsidR="00EC2148" w:rsidDel="00045BE7">
          <w:rPr>
            <w:rFonts w:ascii="Times New Roman" w:hAnsi="Times New Roman" w:cs="Times New Roman"/>
            <w:color w:val="000000" w:themeColor="text1"/>
            <w:sz w:val="24"/>
            <w:szCs w:val="24"/>
          </w:rPr>
          <w:delText xml:space="preserve">high </w:delText>
        </w:r>
        <w:r w:rsidR="0036063C" w:rsidRPr="00D85F0A" w:rsidDel="00045BE7">
          <w:rPr>
            <w:rFonts w:ascii="Times New Roman" w:hAnsi="Times New Roman" w:cs="Times New Roman"/>
            <w:color w:val="000000" w:themeColor="text1"/>
            <w:sz w:val="24"/>
            <w:szCs w:val="24"/>
          </w:rPr>
          <w:delText>management priority</w:delText>
        </w:r>
        <w:r w:rsidR="00355B20" w:rsidDel="00045BE7">
          <w:rPr>
            <w:rFonts w:ascii="Times New Roman" w:hAnsi="Times New Roman" w:cs="Times New Roman"/>
            <w:color w:val="000000" w:themeColor="text1"/>
            <w:sz w:val="24"/>
            <w:szCs w:val="24"/>
          </w:rPr>
          <w:delText xml:space="preserve"> in </w:delText>
        </w:r>
        <w:r w:rsidR="00355B20" w:rsidRPr="00D85F0A" w:rsidDel="00045BE7">
          <w:rPr>
            <w:rFonts w:ascii="Times New Roman" w:hAnsi="Times New Roman" w:cs="Times New Roman"/>
            <w:color w:val="000000" w:themeColor="text1"/>
            <w:sz w:val="24"/>
            <w:szCs w:val="24"/>
          </w:rPr>
          <w:delText>Landscape</w:delText>
        </w:r>
        <w:r w:rsidR="00355B20" w:rsidDel="00045BE7">
          <w:rPr>
            <w:rFonts w:ascii="Times New Roman" w:hAnsi="Times New Roman" w:cs="Times New Roman"/>
            <w:color w:val="000000" w:themeColor="text1"/>
            <w:sz w:val="24"/>
            <w:szCs w:val="24"/>
          </w:rPr>
          <w:delText xml:space="preserve"> </w:delText>
        </w:r>
        <w:r w:rsidR="00C32173" w:rsidDel="00045BE7">
          <w:rPr>
            <w:rFonts w:ascii="Times New Roman" w:hAnsi="Times New Roman" w:cs="Times New Roman"/>
            <w:color w:val="000000" w:themeColor="text1"/>
            <w:sz w:val="24"/>
            <w:szCs w:val="24"/>
          </w:rPr>
          <w:delText xml:space="preserve">also have </w:delText>
        </w:r>
        <w:r w:rsidR="00437580" w:rsidDel="00045BE7">
          <w:rPr>
            <w:rFonts w:ascii="Times New Roman" w:hAnsi="Times New Roman" w:cs="Times New Roman"/>
            <w:color w:val="000000" w:themeColor="text1"/>
            <w:sz w:val="24"/>
            <w:szCs w:val="24"/>
          </w:rPr>
          <w:delText xml:space="preserve">the </w:delText>
        </w:r>
        <w:r w:rsidR="0036063C" w:rsidRPr="00D85F0A" w:rsidDel="00045BE7">
          <w:rPr>
            <w:rFonts w:ascii="Times New Roman" w:hAnsi="Times New Roman" w:cs="Times New Roman"/>
            <w:color w:val="000000" w:themeColor="text1"/>
            <w:sz w:val="24"/>
            <w:szCs w:val="24"/>
          </w:rPr>
          <w:delText>interregional connections</w:delText>
        </w:r>
        <w:r w:rsidR="00314FAE" w:rsidRPr="00D85F0A" w:rsidDel="00045BE7">
          <w:rPr>
            <w:rFonts w:ascii="Times New Roman" w:hAnsi="Times New Roman" w:cs="Times New Roman"/>
            <w:color w:val="000000" w:themeColor="text1"/>
            <w:sz w:val="24"/>
            <w:szCs w:val="24"/>
          </w:rPr>
          <w:delText xml:space="preserve"> </w:delText>
        </w:r>
      </w:del>
      <w:del w:id="1727" w:author="Bandana Shakya" w:date="2020-06-18T15:51:00Z">
        <w:r w:rsidR="00AF25D8" w:rsidRPr="00D85F0A" w:rsidDel="00E1007D">
          <w:rPr>
            <w:rFonts w:ascii="Times New Roman" w:hAnsi="Times New Roman" w:cs="Times New Roman"/>
            <w:color w:val="000000" w:themeColor="text1"/>
            <w:sz w:val="24"/>
            <w:szCs w:val="24"/>
          </w:rPr>
          <w:delText xml:space="preserve">in terms of </w:delText>
        </w:r>
        <w:r w:rsidR="003C2720" w:rsidRPr="00D85F0A" w:rsidDel="00E1007D">
          <w:rPr>
            <w:rFonts w:ascii="Times New Roman" w:hAnsi="Times New Roman" w:cs="Times New Roman"/>
            <w:color w:val="000000" w:themeColor="text1"/>
            <w:sz w:val="24"/>
            <w:szCs w:val="24"/>
          </w:rPr>
          <w:delText xml:space="preserve">both </w:delText>
        </w:r>
        <w:r w:rsidR="00C32173" w:rsidDel="00E1007D">
          <w:rPr>
            <w:rFonts w:ascii="Times New Roman" w:hAnsi="Times New Roman" w:cs="Times New Roman"/>
            <w:color w:val="000000" w:themeColor="text1"/>
            <w:sz w:val="24"/>
            <w:szCs w:val="24"/>
          </w:rPr>
          <w:delText>supply-to-demand (</w:delText>
        </w:r>
        <w:r w:rsidR="007F2DEA" w:rsidDel="00E1007D">
          <w:rPr>
            <w:rFonts w:ascii="Times New Roman" w:hAnsi="Times New Roman" w:cs="Times New Roman"/>
            <w:color w:val="000000" w:themeColor="text1"/>
            <w:sz w:val="24"/>
            <w:szCs w:val="24"/>
          </w:rPr>
          <w:delText>SPHs</w:delText>
        </w:r>
        <w:r w:rsidR="00C32173" w:rsidDel="00E1007D">
          <w:rPr>
            <w:rFonts w:ascii="Times New Roman" w:hAnsi="Times New Roman" w:cs="Times New Roman"/>
            <w:color w:val="000000" w:themeColor="text1"/>
            <w:sz w:val="24"/>
            <w:szCs w:val="24"/>
          </w:rPr>
          <w:delText>) and demand-to-supply (SBAs)</w:delText>
        </w:r>
        <w:r w:rsidR="007F2DEA" w:rsidDel="00E1007D">
          <w:rPr>
            <w:rFonts w:ascii="Times New Roman" w:hAnsi="Times New Roman" w:cs="Times New Roman"/>
            <w:color w:val="000000" w:themeColor="text1"/>
            <w:sz w:val="24"/>
            <w:szCs w:val="24"/>
          </w:rPr>
          <w:delText xml:space="preserve"> </w:delText>
        </w:r>
        <w:r w:rsidR="00FD0E41" w:rsidDel="00E1007D">
          <w:rPr>
            <w:rFonts w:ascii="Times New Roman" w:hAnsi="Times New Roman" w:cs="Times New Roman"/>
            <w:color w:val="000000" w:themeColor="text1"/>
            <w:sz w:val="24"/>
            <w:szCs w:val="24"/>
          </w:rPr>
          <w:delText xml:space="preserve">transfer, </w:delText>
        </w:r>
      </w:del>
      <w:del w:id="1728" w:author="Bandana Shakya" w:date="2020-06-18T15:55:00Z">
        <w:r w:rsidR="00FD0E41" w:rsidDel="00AB7368">
          <w:rPr>
            <w:rFonts w:ascii="Times New Roman" w:hAnsi="Times New Roman" w:cs="Times New Roman"/>
            <w:color w:val="000000" w:themeColor="text1"/>
            <w:sz w:val="24"/>
            <w:szCs w:val="24"/>
          </w:rPr>
          <w:delText xml:space="preserve">and that </w:delText>
        </w:r>
        <w:r w:rsidR="00402674" w:rsidDel="00AB7368">
          <w:rPr>
            <w:rFonts w:ascii="Times New Roman" w:hAnsi="Times New Roman" w:cs="Times New Roman"/>
            <w:color w:val="000000" w:themeColor="text1"/>
            <w:sz w:val="24"/>
            <w:szCs w:val="24"/>
          </w:rPr>
          <w:delText xml:space="preserve">there are </w:delText>
        </w:r>
        <w:r w:rsidR="00C04902" w:rsidRPr="00D85F0A" w:rsidDel="00AB7368">
          <w:rPr>
            <w:rFonts w:ascii="Times New Roman" w:hAnsi="Times New Roman" w:cs="Times New Roman"/>
            <w:color w:val="000000" w:themeColor="text1"/>
            <w:sz w:val="24"/>
            <w:szCs w:val="24"/>
          </w:rPr>
          <w:delText>un</w:delText>
        </w:r>
        <w:r w:rsidR="00FD0E41" w:rsidDel="00AB7368">
          <w:rPr>
            <w:rFonts w:ascii="Times New Roman" w:hAnsi="Times New Roman" w:cs="Times New Roman"/>
            <w:color w:val="000000" w:themeColor="text1"/>
            <w:sz w:val="24"/>
            <w:szCs w:val="24"/>
          </w:rPr>
          <w:delText xml:space="preserve">realized </w:delText>
        </w:r>
        <w:r w:rsidR="00332D6E" w:rsidRPr="00D85F0A" w:rsidDel="00AB7368">
          <w:rPr>
            <w:rFonts w:ascii="Times New Roman" w:hAnsi="Times New Roman" w:cs="Times New Roman"/>
            <w:color w:val="000000" w:themeColor="text1"/>
            <w:sz w:val="24"/>
            <w:szCs w:val="24"/>
          </w:rPr>
          <w:delText xml:space="preserve">consequences </w:delText>
        </w:r>
        <w:r w:rsidR="003C2720" w:rsidRPr="00D85F0A" w:rsidDel="00AB7368">
          <w:rPr>
            <w:rFonts w:ascii="Times New Roman" w:hAnsi="Times New Roman" w:cs="Times New Roman"/>
            <w:color w:val="000000" w:themeColor="text1"/>
            <w:sz w:val="24"/>
            <w:szCs w:val="24"/>
          </w:rPr>
          <w:delText xml:space="preserve">in one </w:delText>
        </w:r>
        <w:r w:rsidR="00C04902" w:rsidRPr="00C61A15" w:rsidDel="00AB7368">
          <w:rPr>
            <w:rFonts w:ascii="Times New Roman" w:hAnsi="Times New Roman" w:cs="Times New Roman"/>
            <w:color w:val="000000" w:themeColor="text1"/>
            <w:sz w:val="24"/>
            <w:szCs w:val="24"/>
          </w:rPr>
          <w:delText xml:space="preserve">productive ecosystems </w:delText>
        </w:r>
        <w:r w:rsidR="00AA0F62" w:rsidRPr="00C61A15" w:rsidDel="00AB7368">
          <w:rPr>
            <w:rFonts w:ascii="Times New Roman" w:hAnsi="Times New Roman" w:cs="Times New Roman"/>
            <w:color w:val="000000" w:themeColor="text1"/>
            <w:sz w:val="24"/>
            <w:szCs w:val="24"/>
          </w:rPr>
          <w:delText xml:space="preserve">due to unsustainable exploitation of services in </w:delText>
        </w:r>
        <w:r w:rsidR="00164EBC" w:rsidDel="00AB7368">
          <w:rPr>
            <w:rFonts w:ascii="Times New Roman" w:hAnsi="Times New Roman" w:cs="Times New Roman"/>
            <w:color w:val="000000" w:themeColor="text1"/>
            <w:sz w:val="24"/>
            <w:szCs w:val="24"/>
          </w:rPr>
          <w:delText xml:space="preserve">distant </w:delText>
        </w:r>
        <w:r w:rsidR="00AA0F62" w:rsidRPr="00C61A15" w:rsidDel="00AB7368">
          <w:rPr>
            <w:rFonts w:ascii="Times New Roman" w:hAnsi="Times New Roman" w:cs="Times New Roman"/>
            <w:color w:val="000000" w:themeColor="text1"/>
            <w:sz w:val="24"/>
            <w:szCs w:val="24"/>
          </w:rPr>
          <w:delText>areas</w:delText>
        </w:r>
        <w:r w:rsidR="00402674" w:rsidDel="00AB7368">
          <w:rPr>
            <w:rFonts w:ascii="Times New Roman" w:hAnsi="Times New Roman" w:cs="Times New Roman"/>
            <w:color w:val="000000" w:themeColor="text1"/>
            <w:sz w:val="24"/>
            <w:szCs w:val="24"/>
          </w:rPr>
          <w:delText xml:space="preserve"> </w:delText>
        </w:r>
      </w:del>
      <w:del w:id="1729" w:author="Bandana Shakya" w:date="2020-06-18T15:53:00Z">
        <w:r w:rsidR="00402674" w:rsidDel="004A0603">
          <w:rPr>
            <w:rFonts w:ascii="Times New Roman" w:hAnsi="Times New Roman" w:cs="Times New Roman"/>
            <w:color w:val="000000" w:themeColor="text1"/>
            <w:sz w:val="24"/>
            <w:szCs w:val="24"/>
          </w:rPr>
          <w:fldChar w:fldCharType="begin" w:fldLock="1"/>
        </w:r>
        <w:r w:rsidR="00BE0EE1" w:rsidDel="004A0603">
          <w:rPr>
            <w:rFonts w:ascii="Times New Roman" w:hAnsi="Times New Roman" w:cs="Times New Roman"/>
            <w:color w:val="000000" w:themeColor="text1"/>
            <w:sz w:val="24"/>
            <w:szCs w:val="24"/>
          </w:rPr>
          <w:delInstrText>ADDIN CSL_CITATION {"citationItems":[{"id":"ITEM-1","itemData":{"DOI":"10.1038/s41598-019-43229-z","abstract":"The spatial relationships of ecosystem services are complex and poorly understood due to spatial mismatches between areas of provision and the areas that benefit. In this study, we assess the spatial flows of six key ecosystem services from and to mountain regions at the regional and global level. We identify major directions of spatial flow and illustrate different types and transfer mechanisms with detailed examples focusing on the European Alps and surrounding lowlands. Our results demonstrate that the spatial flows of ecosystem services range from local to global interactions and extend far beyond the regional level for most of the ecosystem services assessed. Transportation processes encompass passive biophysical processes and the active transportation of goods, distribution of information and traveling of people. Decision and policy-making can use this enhanced understanding to influence ecosystem service transfer and consequently manage natural resources in a sustainable way. © 2019, The Author(s).","author":[{"dropping-particle":"","family":"Schirpke","given":"U","non-dropping-particle":"","parse-names":false,"suffix":""},{"dropping-particle":"","family":"Tappeiner","given":"U","non-dropping-particle":"","parse-names":false,"suffix":""},{"dropping-particle":"","family":"Tasser","given":"E","non-dropping-particle":"","parse-names":false,"suffix":""}],"container-title":"Scientific Reports","id":"ITEM-1","issue":"1","issued":{"date-parts":[["2019"]]},"note":"Cited By :3\n\nExport Date: 4 March 2020","publisher-place":"Department of Ecology, University of Innsbruck, Sternwartestrasse 15, Innsbruck, 6020, Austria","title":"A transnational perspective of global and regional ecosystem service flows from and to mountain regions","type":"article-journal","volume":"9"},"uris":["http://www.mendeley.com/documents/?uuid=ebea6594-563f-48dc-80a9-207a2f71ce19"]}],"mendeley":{"formattedCitation":"(U Schirpke, Tappeiner, &amp; Tasser, 2019)","manualFormatting":"(Schirpke et al., 2019)","plainTextFormattedCitation":"(U Schirpke, Tappeiner, &amp; Tasser, 2019)","previouslyFormattedCitation":"(U Schirpke, Tappeiner, &amp; Tasser, 2019)"},"properties":{"noteIndex":0},"schema":"https://github.com/citation-style-language/schema/raw/master/csl-citation.json"}</w:delInstrText>
        </w:r>
        <w:r w:rsidR="00402674" w:rsidDel="004A0603">
          <w:rPr>
            <w:rFonts w:ascii="Times New Roman" w:hAnsi="Times New Roman" w:cs="Times New Roman"/>
            <w:color w:val="000000" w:themeColor="text1"/>
            <w:sz w:val="24"/>
            <w:szCs w:val="24"/>
          </w:rPr>
          <w:fldChar w:fldCharType="separate"/>
        </w:r>
        <w:r w:rsidR="00A810C9" w:rsidDel="004A0603">
          <w:rPr>
            <w:rFonts w:ascii="Times New Roman" w:hAnsi="Times New Roman" w:cs="Times New Roman"/>
            <w:noProof/>
            <w:color w:val="000000" w:themeColor="text1"/>
            <w:sz w:val="24"/>
            <w:szCs w:val="24"/>
          </w:rPr>
          <w:delText>(</w:delText>
        </w:r>
        <w:r w:rsidR="00402674" w:rsidRPr="00402674" w:rsidDel="004A0603">
          <w:rPr>
            <w:rFonts w:ascii="Times New Roman" w:hAnsi="Times New Roman" w:cs="Times New Roman"/>
            <w:noProof/>
            <w:color w:val="000000" w:themeColor="text1"/>
            <w:sz w:val="24"/>
            <w:szCs w:val="24"/>
          </w:rPr>
          <w:delText>Schirpke et al., 2019)</w:delText>
        </w:r>
        <w:r w:rsidR="00402674" w:rsidDel="004A0603">
          <w:rPr>
            <w:rFonts w:ascii="Times New Roman" w:hAnsi="Times New Roman" w:cs="Times New Roman"/>
            <w:color w:val="000000" w:themeColor="text1"/>
            <w:sz w:val="24"/>
            <w:szCs w:val="24"/>
          </w:rPr>
          <w:fldChar w:fldCharType="end"/>
        </w:r>
        <w:r w:rsidR="003C2720" w:rsidRPr="00C61A15" w:rsidDel="004A0603">
          <w:rPr>
            <w:rFonts w:ascii="Times New Roman" w:hAnsi="Times New Roman" w:cs="Times New Roman"/>
            <w:color w:val="000000" w:themeColor="text1"/>
            <w:sz w:val="24"/>
            <w:szCs w:val="24"/>
          </w:rPr>
          <w:delText>.</w:delText>
        </w:r>
      </w:del>
      <w:r w:rsidR="00D85F0A" w:rsidRPr="00C61A15">
        <w:rPr>
          <w:rFonts w:ascii="Times New Roman" w:hAnsi="Times New Roman" w:cs="Times New Roman"/>
          <w:color w:val="000000" w:themeColor="text1"/>
          <w:sz w:val="24"/>
          <w:szCs w:val="24"/>
        </w:rPr>
        <w:t xml:space="preserve"> </w:t>
      </w:r>
      <w:moveFromRangeStart w:id="1730" w:author="Bandana Shakya" w:date="2020-06-18T15:56:00Z" w:name="move43388182"/>
      <w:moveFrom w:id="1731" w:author="Bandana Shakya" w:date="2020-06-18T15:56:00Z">
        <w:r w:rsidR="00EC2148" w:rsidDel="00AB7368">
          <w:rPr>
            <w:rFonts w:ascii="Times New Roman" w:hAnsi="Times New Roman" w:cs="Times New Roman"/>
            <w:color w:val="000000" w:themeColor="text1"/>
            <w:sz w:val="24"/>
            <w:szCs w:val="24"/>
          </w:rPr>
          <w:t xml:space="preserve">For example, </w:t>
        </w:r>
        <w:r w:rsidR="00D66D49" w:rsidDel="00AB7368">
          <w:rPr>
            <w:rFonts w:ascii="Times New Roman" w:hAnsi="Times New Roman" w:cs="Times New Roman"/>
            <w:color w:val="000000" w:themeColor="text1"/>
            <w:sz w:val="24"/>
            <w:szCs w:val="24"/>
          </w:rPr>
          <w:t xml:space="preserve">when </w:t>
        </w:r>
        <w:r w:rsidR="00A26334" w:rsidDel="00AB7368">
          <w:rPr>
            <w:rFonts w:ascii="Times New Roman" w:hAnsi="Times New Roman" w:cs="Times New Roman"/>
            <w:color w:val="000000" w:themeColor="text1"/>
            <w:sz w:val="24"/>
            <w:szCs w:val="24"/>
          </w:rPr>
          <w:t xml:space="preserve">buyers </w:t>
        </w:r>
        <w:r w:rsidR="0098426C" w:rsidDel="00AB7368">
          <w:rPr>
            <w:rFonts w:ascii="Times New Roman" w:hAnsi="Times New Roman" w:cs="Times New Roman"/>
            <w:color w:val="000000" w:themeColor="text1"/>
            <w:sz w:val="24"/>
            <w:szCs w:val="24"/>
          </w:rPr>
          <w:t>on China’</w:t>
        </w:r>
        <w:r w:rsidR="00D66D49" w:rsidDel="00AB7368">
          <w:rPr>
            <w:rFonts w:ascii="Times New Roman" w:hAnsi="Times New Roman" w:cs="Times New Roman"/>
            <w:color w:val="000000" w:themeColor="text1"/>
            <w:sz w:val="24"/>
            <w:szCs w:val="24"/>
          </w:rPr>
          <w:t xml:space="preserve">s eastern seaboard drove </w:t>
        </w:r>
        <w:r w:rsidR="0098426C" w:rsidDel="00AB7368">
          <w:rPr>
            <w:rFonts w:ascii="Times New Roman" w:hAnsi="Times New Roman" w:cs="Times New Roman"/>
            <w:color w:val="000000" w:themeColor="text1"/>
            <w:sz w:val="24"/>
            <w:szCs w:val="24"/>
          </w:rPr>
          <w:t xml:space="preserve">timber business along the Yunnan-Myanmar border, </w:t>
        </w:r>
        <w:r w:rsidR="006B4489" w:rsidDel="00AB7368">
          <w:rPr>
            <w:rFonts w:ascii="Times New Roman" w:hAnsi="Times New Roman" w:cs="Times New Roman"/>
            <w:color w:val="000000" w:themeColor="text1"/>
            <w:sz w:val="24"/>
            <w:szCs w:val="24"/>
          </w:rPr>
          <w:t xml:space="preserve">the intensity of logging in </w:t>
        </w:r>
        <w:r w:rsidR="00EC18E0" w:rsidDel="00AB7368">
          <w:rPr>
            <w:rFonts w:ascii="Times New Roman" w:hAnsi="Times New Roman" w:cs="Times New Roman"/>
            <w:color w:val="000000" w:themeColor="text1"/>
            <w:sz w:val="24"/>
            <w:szCs w:val="24"/>
          </w:rPr>
          <w:t>northern Myanmar significantly increase</w:t>
        </w:r>
        <w:r w:rsidR="00280307" w:rsidDel="00AB7368">
          <w:rPr>
            <w:rFonts w:ascii="Times New Roman" w:hAnsi="Times New Roman" w:cs="Times New Roman"/>
            <w:color w:val="000000" w:themeColor="text1"/>
            <w:sz w:val="24"/>
            <w:szCs w:val="24"/>
          </w:rPr>
          <w:t>d, t</w:t>
        </w:r>
        <w:r w:rsidR="00D66D49" w:rsidDel="00AB7368">
          <w:rPr>
            <w:rFonts w:ascii="Times New Roman" w:hAnsi="Times New Roman" w:cs="Times New Roman"/>
            <w:color w:val="000000" w:themeColor="text1"/>
            <w:sz w:val="24"/>
            <w:szCs w:val="24"/>
          </w:rPr>
          <w:t xml:space="preserve">his </w:t>
        </w:r>
        <w:r w:rsidR="00BC2777" w:rsidDel="00AB7368">
          <w:rPr>
            <w:rFonts w:ascii="Times New Roman" w:hAnsi="Times New Roman" w:cs="Times New Roman"/>
            <w:color w:val="000000" w:themeColor="text1"/>
            <w:sz w:val="24"/>
            <w:szCs w:val="24"/>
          </w:rPr>
          <w:t>quickly depleted timber resources that could be cost-effectively harvested</w:t>
        </w:r>
        <w:r w:rsidR="00CF1574" w:rsidDel="00AB7368">
          <w:rPr>
            <w:rFonts w:ascii="Times New Roman" w:hAnsi="Times New Roman" w:cs="Times New Roman"/>
            <w:color w:val="000000" w:themeColor="text1"/>
            <w:sz w:val="24"/>
            <w:szCs w:val="24"/>
          </w:rPr>
          <w:t xml:space="preserve">, affecting both </w:t>
        </w:r>
        <w:r w:rsidR="00293661" w:rsidDel="00AB7368">
          <w:rPr>
            <w:rFonts w:ascii="Times New Roman" w:hAnsi="Times New Roman" w:cs="Times New Roman"/>
            <w:color w:val="000000" w:themeColor="text1"/>
            <w:sz w:val="24"/>
            <w:szCs w:val="24"/>
          </w:rPr>
          <w:t xml:space="preserve">Myanmar timber products and livelihoods of </w:t>
        </w:r>
        <w:r w:rsidR="00BA01ED" w:rsidDel="00AB7368">
          <w:rPr>
            <w:rFonts w:ascii="Times New Roman" w:hAnsi="Times New Roman" w:cs="Times New Roman"/>
            <w:color w:val="000000" w:themeColor="text1"/>
            <w:sz w:val="24"/>
            <w:szCs w:val="24"/>
          </w:rPr>
          <w:t>stakeholders</w:t>
        </w:r>
        <w:r w:rsidR="00293661" w:rsidDel="00AB7368">
          <w:rPr>
            <w:rFonts w:ascii="Times New Roman" w:hAnsi="Times New Roman" w:cs="Times New Roman"/>
            <w:color w:val="000000" w:themeColor="text1"/>
            <w:sz w:val="24"/>
            <w:szCs w:val="24"/>
          </w:rPr>
          <w:t xml:space="preserve"> across market chain (Kahrl, 2004).</w:t>
        </w:r>
        <w:del w:id="1732" w:author="Bandana Shakya" w:date="2020-06-30T11:36:00Z">
          <w:r w:rsidR="00293661" w:rsidDel="00653B2F">
            <w:rPr>
              <w:rFonts w:ascii="Times New Roman" w:hAnsi="Times New Roman" w:cs="Times New Roman"/>
              <w:color w:val="000000" w:themeColor="text1"/>
              <w:sz w:val="24"/>
              <w:szCs w:val="24"/>
            </w:rPr>
            <w:delText xml:space="preserve"> </w:delText>
          </w:r>
        </w:del>
      </w:moveFrom>
      <w:moveFromRangeEnd w:id="1730"/>
      <w:del w:id="1733" w:author="Bandana Shakya" w:date="2020-06-30T11:36:00Z">
        <w:r w:rsidR="001342C3" w:rsidDel="00653B2F">
          <w:rPr>
            <w:rFonts w:ascii="Times New Roman" w:hAnsi="Times New Roman" w:cs="Times New Roman"/>
            <w:color w:val="000000" w:themeColor="text1"/>
            <w:sz w:val="24"/>
            <w:szCs w:val="24"/>
          </w:rPr>
          <w:delText>The PAs</w:delText>
        </w:r>
        <w:r w:rsidR="00307F6C" w:rsidDel="00653B2F">
          <w:rPr>
            <w:rFonts w:ascii="Times New Roman" w:hAnsi="Times New Roman" w:cs="Times New Roman"/>
            <w:color w:val="000000" w:themeColor="text1"/>
            <w:sz w:val="24"/>
            <w:szCs w:val="24"/>
          </w:rPr>
          <w:delText xml:space="preserve"> in the three countries, while they have good measures in place for protection of </w:delText>
        </w:r>
        <w:r w:rsidR="00565582" w:rsidRPr="00C61A15" w:rsidDel="00653B2F">
          <w:rPr>
            <w:rFonts w:ascii="Times New Roman" w:hAnsi="Times New Roman" w:cs="Times New Roman"/>
            <w:color w:val="000000" w:themeColor="text1"/>
            <w:sz w:val="24"/>
            <w:szCs w:val="24"/>
          </w:rPr>
          <w:delText xml:space="preserve">flagship species </w:delText>
        </w:r>
        <w:r w:rsidR="000350C1" w:rsidDel="00653B2F">
          <w:rPr>
            <w:rFonts w:ascii="Times New Roman" w:hAnsi="Times New Roman" w:cs="Times New Roman"/>
            <w:color w:val="000000" w:themeColor="text1"/>
            <w:sz w:val="24"/>
            <w:szCs w:val="24"/>
          </w:rPr>
          <w:delText xml:space="preserve">and </w:delText>
        </w:r>
        <w:r w:rsidR="00565582" w:rsidRPr="00C61A15" w:rsidDel="00653B2F">
          <w:rPr>
            <w:rFonts w:ascii="Times New Roman" w:hAnsi="Times New Roman" w:cs="Times New Roman"/>
            <w:color w:val="000000" w:themeColor="text1"/>
            <w:sz w:val="24"/>
            <w:szCs w:val="24"/>
          </w:rPr>
          <w:delText>other globally endangered species</w:delText>
        </w:r>
        <w:r w:rsidR="00307F6C" w:rsidDel="00653B2F">
          <w:rPr>
            <w:rFonts w:ascii="Times New Roman" w:hAnsi="Times New Roman" w:cs="Times New Roman"/>
            <w:color w:val="000000" w:themeColor="text1"/>
            <w:sz w:val="24"/>
            <w:szCs w:val="24"/>
          </w:rPr>
          <w:delText xml:space="preserve">, their focus </w:delText>
        </w:r>
      </w:del>
      <w:del w:id="1734" w:author="Bandana Shakya" w:date="2020-06-19T11:53:00Z">
        <w:r w:rsidR="00307F6C" w:rsidDel="00F4078D">
          <w:rPr>
            <w:rFonts w:ascii="Times New Roman" w:hAnsi="Times New Roman" w:cs="Times New Roman"/>
            <w:color w:val="000000" w:themeColor="text1"/>
            <w:sz w:val="24"/>
            <w:szCs w:val="24"/>
          </w:rPr>
          <w:delText xml:space="preserve">should be on </w:delText>
        </w:r>
      </w:del>
      <w:del w:id="1735" w:author="Bandana Shakya" w:date="2020-06-30T11:36:00Z">
        <w:r w:rsidR="00015CC8" w:rsidDel="00653B2F">
          <w:rPr>
            <w:rFonts w:ascii="Times New Roman" w:hAnsi="Times New Roman" w:cs="Times New Roman"/>
            <w:color w:val="000000" w:themeColor="text1"/>
            <w:sz w:val="24"/>
            <w:szCs w:val="24"/>
          </w:rPr>
          <w:delText>s</w:delText>
        </w:r>
        <w:r w:rsidR="00565582" w:rsidDel="00653B2F">
          <w:rPr>
            <w:rFonts w:ascii="Times New Roman" w:hAnsi="Times New Roman" w:cs="Times New Roman"/>
            <w:color w:val="000000" w:themeColor="text1"/>
            <w:sz w:val="24"/>
            <w:szCs w:val="24"/>
          </w:rPr>
          <w:delText>trengthen</w:delText>
        </w:r>
        <w:r w:rsidR="00307F6C" w:rsidDel="00653B2F">
          <w:rPr>
            <w:rFonts w:ascii="Times New Roman" w:hAnsi="Times New Roman" w:cs="Times New Roman"/>
            <w:color w:val="000000" w:themeColor="text1"/>
            <w:sz w:val="24"/>
            <w:szCs w:val="24"/>
          </w:rPr>
          <w:delText>ing i</w:delText>
        </w:r>
        <w:r w:rsidR="00565582" w:rsidDel="00653B2F">
          <w:rPr>
            <w:rFonts w:ascii="Times New Roman" w:hAnsi="Times New Roman" w:cs="Times New Roman"/>
            <w:color w:val="000000" w:themeColor="text1"/>
            <w:sz w:val="24"/>
            <w:szCs w:val="24"/>
          </w:rPr>
          <w:delText xml:space="preserve">ntegrated landscape management interventions that </w:delText>
        </w:r>
      </w:del>
      <w:del w:id="1736" w:author="Bandana Shakya" w:date="2020-06-19T11:54:00Z">
        <w:r w:rsidR="00565582" w:rsidRPr="00C61A15" w:rsidDel="0065049E">
          <w:rPr>
            <w:rFonts w:ascii="Times New Roman" w:hAnsi="Times New Roman" w:cs="Times New Roman"/>
            <w:color w:val="000000" w:themeColor="text1"/>
            <w:sz w:val="24"/>
            <w:szCs w:val="24"/>
          </w:rPr>
          <w:delText xml:space="preserve">either </w:delText>
        </w:r>
      </w:del>
      <w:del w:id="1737" w:author="Bandana Shakya" w:date="2020-06-30T11:36:00Z">
        <w:r w:rsidR="00565582" w:rsidRPr="00C61A15" w:rsidDel="00653B2F">
          <w:rPr>
            <w:rFonts w:ascii="Times New Roman" w:hAnsi="Times New Roman" w:cs="Times New Roman"/>
            <w:color w:val="000000" w:themeColor="text1"/>
            <w:sz w:val="24"/>
            <w:szCs w:val="24"/>
          </w:rPr>
          <w:delText xml:space="preserve">mitigate </w:delText>
        </w:r>
        <w:r w:rsidR="00565582" w:rsidDel="00653B2F">
          <w:rPr>
            <w:rFonts w:ascii="Times New Roman" w:hAnsi="Times New Roman" w:cs="Times New Roman"/>
            <w:color w:val="000000" w:themeColor="text1"/>
            <w:sz w:val="24"/>
            <w:szCs w:val="24"/>
          </w:rPr>
          <w:delText>impacts of drivers degrading the services</w:delText>
        </w:r>
      </w:del>
      <w:del w:id="1738" w:author="Bandana Shakya" w:date="2020-06-19T11:54:00Z">
        <w:r w:rsidR="00565582" w:rsidDel="0065049E">
          <w:rPr>
            <w:rFonts w:ascii="Times New Roman" w:hAnsi="Times New Roman" w:cs="Times New Roman"/>
            <w:color w:val="000000" w:themeColor="text1"/>
            <w:sz w:val="24"/>
            <w:szCs w:val="24"/>
          </w:rPr>
          <w:delText xml:space="preserve"> or </w:delText>
        </w:r>
      </w:del>
      <w:del w:id="1739" w:author="Bandana Shakya" w:date="2020-06-19T11:55:00Z">
        <w:r w:rsidR="00565582" w:rsidRPr="00C61A15" w:rsidDel="0065049E">
          <w:rPr>
            <w:rFonts w:ascii="Times New Roman" w:hAnsi="Times New Roman" w:cs="Times New Roman"/>
            <w:color w:val="000000" w:themeColor="text1"/>
            <w:sz w:val="24"/>
            <w:szCs w:val="24"/>
          </w:rPr>
          <w:delText xml:space="preserve">help </w:delText>
        </w:r>
      </w:del>
      <w:del w:id="1740" w:author="Bandana Shakya" w:date="2020-06-30T11:36:00Z">
        <w:r w:rsidR="00565582" w:rsidRPr="00C61A15" w:rsidDel="00653B2F">
          <w:rPr>
            <w:rFonts w:ascii="Times New Roman" w:hAnsi="Times New Roman" w:cs="Times New Roman"/>
            <w:color w:val="000000" w:themeColor="text1"/>
            <w:sz w:val="24"/>
            <w:szCs w:val="24"/>
          </w:rPr>
          <w:delText>the natural capital</w:delText>
        </w:r>
      </w:del>
      <w:del w:id="1741" w:author="Bandana Shakya" w:date="2020-06-19T11:55:00Z">
        <w:r w:rsidR="00565582" w:rsidRPr="00C61A15" w:rsidDel="0065049E">
          <w:rPr>
            <w:rFonts w:ascii="Times New Roman" w:hAnsi="Times New Roman" w:cs="Times New Roman"/>
            <w:color w:val="000000" w:themeColor="text1"/>
            <w:sz w:val="24"/>
            <w:szCs w:val="24"/>
          </w:rPr>
          <w:delText xml:space="preserve"> </w:delText>
        </w:r>
        <w:r w:rsidR="00565582" w:rsidDel="0065049E">
          <w:rPr>
            <w:rFonts w:ascii="Times New Roman" w:hAnsi="Times New Roman" w:cs="Times New Roman"/>
            <w:color w:val="000000" w:themeColor="text1"/>
            <w:sz w:val="24"/>
            <w:szCs w:val="24"/>
          </w:rPr>
          <w:delText xml:space="preserve">build their resilience to </w:delText>
        </w:r>
        <w:r w:rsidR="00565582" w:rsidRPr="00C61A15" w:rsidDel="0065049E">
          <w:rPr>
            <w:rFonts w:ascii="Times New Roman" w:hAnsi="Times New Roman" w:cs="Times New Roman"/>
            <w:color w:val="000000" w:themeColor="text1"/>
            <w:sz w:val="24"/>
            <w:szCs w:val="24"/>
          </w:rPr>
          <w:delText>change</w:delText>
        </w:r>
        <w:r w:rsidR="006E0412" w:rsidDel="0065049E">
          <w:rPr>
            <w:rFonts w:ascii="Times New Roman" w:hAnsi="Times New Roman" w:cs="Times New Roman"/>
            <w:color w:val="000000" w:themeColor="text1"/>
            <w:sz w:val="24"/>
            <w:szCs w:val="24"/>
          </w:rPr>
          <w:delText xml:space="preserve"> </w:delText>
        </w:r>
      </w:del>
      <w:del w:id="1742" w:author="Bandana Shakya" w:date="2020-06-30T11:36:00Z">
        <w:r w:rsidR="006E0412" w:rsidDel="00653B2F">
          <w:rPr>
            <w:rFonts w:ascii="Times New Roman" w:hAnsi="Times New Roman" w:cs="Times New Roman"/>
            <w:color w:val="000000" w:themeColor="text1"/>
            <w:sz w:val="24"/>
            <w:szCs w:val="24"/>
          </w:rPr>
          <w:fldChar w:fldCharType="begin" w:fldLock="1"/>
        </w:r>
        <w:r w:rsidR="006E0412" w:rsidDel="00653B2F">
          <w:rPr>
            <w:rFonts w:ascii="Times New Roman" w:hAnsi="Times New Roman" w:cs="Times New Roman"/>
            <w:color w:val="000000" w:themeColor="text1"/>
            <w:sz w:val="24"/>
            <w:szCs w:val="24"/>
          </w:rPr>
          <w:delInstrText>ADDIN CSL_CITATION {"citationItems":[{"id":"ITEM-1","itemData":{"DOI":"https://doi.org/10.1017/CBO9781139014922","author":[{"dropping-particle":"","family":"Barbier","given":"Edward B.","non-dropping-particle":"","parse-names":false,"suffix":""}],"container-title":"Capitalizing on Nature: Ecosystems as Natural Assets","id":"ITEM-1","issued":{"date-parts":[["2011"]]},"note":"Cited By :19\n\nExport Date: 4 March 2020","publisher":"Cambridge university press","publisher-place":"Department of Economics and Finance, College of Business, University of Wyoming, Laramie, WY 82071, United States","title":"Pricing nature","type":"book"},"uris":["http://www.mendeley.com/documents/?uuid=48df3dbe-45b8-4268-bd1d-e9ab3ed2d239"]}],"mendeley":{"formattedCitation":"(Barbier, 2011)","plainTextFormattedCitation":"(Barbier, 2011)","previouslyFormattedCitation":"(Barbier, 2011)"},"properties":{"noteIndex":0},"schema":"https://github.com/citation-style-language/schema/raw/master/csl-citation.json"}</w:delInstrText>
        </w:r>
        <w:r w:rsidR="006E0412" w:rsidDel="00653B2F">
          <w:rPr>
            <w:rFonts w:ascii="Times New Roman" w:hAnsi="Times New Roman" w:cs="Times New Roman"/>
            <w:color w:val="000000" w:themeColor="text1"/>
            <w:sz w:val="24"/>
            <w:szCs w:val="24"/>
          </w:rPr>
          <w:fldChar w:fldCharType="separate"/>
        </w:r>
        <w:r w:rsidR="006E0412" w:rsidRPr="006E0412" w:rsidDel="00653B2F">
          <w:rPr>
            <w:rFonts w:ascii="Times New Roman" w:hAnsi="Times New Roman" w:cs="Times New Roman"/>
            <w:noProof/>
            <w:color w:val="000000" w:themeColor="text1"/>
            <w:sz w:val="24"/>
            <w:szCs w:val="24"/>
          </w:rPr>
          <w:delText>(Barbier, 2011)</w:delText>
        </w:r>
        <w:r w:rsidR="006E0412" w:rsidDel="00653B2F">
          <w:rPr>
            <w:rFonts w:ascii="Times New Roman" w:hAnsi="Times New Roman" w:cs="Times New Roman"/>
            <w:color w:val="000000" w:themeColor="text1"/>
            <w:sz w:val="24"/>
            <w:szCs w:val="24"/>
          </w:rPr>
          <w:fldChar w:fldCharType="end"/>
        </w:r>
        <w:r w:rsidR="00565582" w:rsidDel="00653B2F">
          <w:rPr>
            <w:rFonts w:ascii="Times New Roman" w:hAnsi="Times New Roman" w:cs="Times New Roman"/>
            <w:color w:val="000000" w:themeColor="text1"/>
            <w:sz w:val="24"/>
            <w:szCs w:val="24"/>
          </w:rPr>
          <w:delText>.</w:delText>
        </w:r>
        <w:r w:rsidR="00DB0F3D" w:rsidDel="00653B2F">
          <w:rPr>
            <w:rFonts w:ascii="Times New Roman" w:hAnsi="Times New Roman" w:cs="Times New Roman"/>
            <w:color w:val="000000" w:themeColor="text1"/>
            <w:sz w:val="24"/>
            <w:szCs w:val="24"/>
          </w:rPr>
          <w:delText xml:space="preserve"> </w:delText>
        </w:r>
        <w:r w:rsidR="00E838AE" w:rsidDel="00653B2F">
          <w:rPr>
            <w:rFonts w:ascii="Times New Roman" w:hAnsi="Times New Roman" w:cs="Times New Roman"/>
            <w:color w:val="000000" w:themeColor="text1"/>
            <w:sz w:val="24"/>
            <w:szCs w:val="24"/>
          </w:rPr>
          <w:delText xml:space="preserve">The government in the three countries need to see </w:delText>
        </w:r>
        <w:r w:rsidR="00E5447A" w:rsidDel="00653B2F">
          <w:rPr>
            <w:rFonts w:ascii="Times New Roman" w:hAnsi="Times New Roman" w:cs="Times New Roman"/>
            <w:color w:val="000000" w:themeColor="text1"/>
            <w:sz w:val="24"/>
            <w:szCs w:val="24"/>
          </w:rPr>
          <w:delText xml:space="preserve">PAs </w:delText>
        </w:r>
        <w:r w:rsidR="00E838AE" w:rsidDel="00653B2F">
          <w:rPr>
            <w:rFonts w:ascii="Times New Roman" w:hAnsi="Times New Roman" w:cs="Times New Roman"/>
            <w:color w:val="000000" w:themeColor="text1"/>
            <w:sz w:val="24"/>
            <w:szCs w:val="24"/>
          </w:rPr>
          <w:delText xml:space="preserve">as a </w:delText>
        </w:r>
        <w:r w:rsidR="00E5447A" w:rsidRPr="00C61A15" w:rsidDel="00653B2F">
          <w:rPr>
            <w:rFonts w:ascii="Times New Roman" w:hAnsi="Times New Roman" w:cs="Times New Roman"/>
            <w:color w:val="000000" w:themeColor="text1"/>
            <w:sz w:val="24"/>
            <w:szCs w:val="24"/>
          </w:rPr>
          <w:delText>part of wider landscape</w:delText>
        </w:r>
        <w:r w:rsidR="00E5447A" w:rsidDel="00653B2F">
          <w:rPr>
            <w:rFonts w:ascii="Times New Roman" w:hAnsi="Times New Roman" w:cs="Times New Roman"/>
            <w:color w:val="000000" w:themeColor="text1"/>
            <w:sz w:val="24"/>
            <w:szCs w:val="24"/>
          </w:rPr>
          <w:delText xml:space="preserve"> connecting biodiversity and ecosystem services from PAs to the landscape elements outside</w:delText>
        </w:r>
        <w:r w:rsidR="00DB0F3D" w:rsidDel="00653B2F">
          <w:rPr>
            <w:rFonts w:ascii="Times New Roman" w:hAnsi="Times New Roman" w:cs="Times New Roman"/>
            <w:color w:val="000000" w:themeColor="text1"/>
            <w:sz w:val="24"/>
            <w:szCs w:val="24"/>
          </w:rPr>
          <w:delText xml:space="preserve"> them</w:delText>
        </w:r>
        <w:r w:rsidR="00E5447A" w:rsidDel="00653B2F">
          <w:rPr>
            <w:rFonts w:ascii="Times New Roman" w:hAnsi="Times New Roman" w:cs="Times New Roman"/>
            <w:color w:val="000000" w:themeColor="text1"/>
            <w:sz w:val="24"/>
            <w:szCs w:val="24"/>
          </w:rPr>
          <w:delText xml:space="preserve"> </w:delText>
        </w:r>
        <w:r w:rsidR="001C625C" w:rsidDel="00653B2F">
          <w:rPr>
            <w:rFonts w:ascii="Times New Roman" w:hAnsi="Times New Roman" w:cs="Times New Roman"/>
            <w:color w:val="000000" w:themeColor="text1"/>
            <w:sz w:val="24"/>
            <w:szCs w:val="24"/>
          </w:rPr>
          <w:fldChar w:fldCharType="begin" w:fldLock="1"/>
        </w:r>
        <w:r w:rsidR="00BE0EE1" w:rsidDel="00653B2F">
          <w:rPr>
            <w:rFonts w:ascii="Times New Roman" w:hAnsi="Times New Roman" w:cs="Times New Roman"/>
            <w:color w:val="000000" w:themeColor="text1"/>
            <w:sz w:val="24"/>
            <w:szCs w:val="24"/>
          </w:rPr>
          <w:delInstrText>ADDIN CSL_CITATION {"citationItems":[{"id":"ITEM-1","itemData":{"ISBN":"2831707978","editor":[{"dropping-particle":"","family":"Jessica Brown","given":"Nora Mitchell and Michael Beresford","non-dropping-particle":"","parse-names":false,"suffix":""}],"id":"ITEM-1","issued":{"date-parts":[["2004"]]},"publisher":"IUCN","publisher-place":"Gland, Switzerland and Cambridge, UK.","title":"The Protected Landscape Approach Linking Nature, Culture and Community","type":"book"},"uris":["http://www.mendeley.com/documents/?uuid=38d4d7ad-3b74-48b2-a7f3-5375e5596886"]}],"mendeley":{"formattedCitation":"(Jessica Brown, 2004)","manualFormatting":"(Brown et al., 2004)","plainTextFormattedCitation":"(Jessica Brown, 2004)","previouslyFormattedCitation":"(Jessica Brown, 2004)"},"properties":{"noteIndex":0},"schema":"https://github.com/citation-style-language/schema/raw/master/csl-citation.json"}</w:delInstrText>
        </w:r>
        <w:r w:rsidR="001C625C" w:rsidDel="00653B2F">
          <w:rPr>
            <w:rFonts w:ascii="Times New Roman" w:hAnsi="Times New Roman" w:cs="Times New Roman"/>
            <w:color w:val="000000" w:themeColor="text1"/>
            <w:sz w:val="24"/>
            <w:szCs w:val="24"/>
          </w:rPr>
          <w:fldChar w:fldCharType="separate"/>
        </w:r>
        <w:r w:rsidR="001C625C" w:rsidDel="00653B2F">
          <w:rPr>
            <w:rFonts w:ascii="Times New Roman" w:hAnsi="Times New Roman" w:cs="Times New Roman"/>
            <w:noProof/>
            <w:color w:val="000000" w:themeColor="text1"/>
            <w:sz w:val="24"/>
            <w:szCs w:val="24"/>
          </w:rPr>
          <w:delText>(</w:delText>
        </w:r>
        <w:r w:rsidR="001C625C" w:rsidRPr="005F4B14" w:rsidDel="00653B2F">
          <w:rPr>
            <w:rFonts w:ascii="Times New Roman" w:hAnsi="Times New Roman" w:cs="Times New Roman"/>
            <w:noProof/>
            <w:color w:val="000000" w:themeColor="text1"/>
            <w:sz w:val="24"/>
            <w:szCs w:val="24"/>
          </w:rPr>
          <w:delText>Brown</w:delText>
        </w:r>
        <w:r w:rsidR="001C625C" w:rsidDel="00653B2F">
          <w:rPr>
            <w:rFonts w:ascii="Times New Roman" w:hAnsi="Times New Roman" w:cs="Times New Roman"/>
            <w:noProof/>
            <w:color w:val="000000" w:themeColor="text1"/>
            <w:sz w:val="24"/>
            <w:szCs w:val="24"/>
          </w:rPr>
          <w:delText xml:space="preserve"> et al., </w:delText>
        </w:r>
        <w:r w:rsidR="001C625C" w:rsidRPr="005F4B14" w:rsidDel="00653B2F">
          <w:rPr>
            <w:rFonts w:ascii="Times New Roman" w:hAnsi="Times New Roman" w:cs="Times New Roman"/>
            <w:noProof/>
            <w:color w:val="000000" w:themeColor="text1"/>
            <w:sz w:val="24"/>
            <w:szCs w:val="24"/>
          </w:rPr>
          <w:delText>2004)</w:delText>
        </w:r>
        <w:r w:rsidR="001C625C" w:rsidDel="00653B2F">
          <w:rPr>
            <w:rFonts w:ascii="Times New Roman" w:hAnsi="Times New Roman" w:cs="Times New Roman"/>
            <w:color w:val="000000" w:themeColor="text1"/>
            <w:sz w:val="24"/>
            <w:szCs w:val="24"/>
          </w:rPr>
          <w:fldChar w:fldCharType="end"/>
        </w:r>
        <w:r w:rsidR="001C625C" w:rsidDel="00653B2F">
          <w:rPr>
            <w:rFonts w:ascii="Times New Roman" w:hAnsi="Times New Roman" w:cs="Times New Roman"/>
            <w:color w:val="000000" w:themeColor="text1"/>
            <w:sz w:val="24"/>
            <w:szCs w:val="24"/>
          </w:rPr>
          <w:delText xml:space="preserve">, </w:delText>
        </w:r>
        <w:r w:rsidR="00E5447A" w:rsidRPr="00C61A15" w:rsidDel="00653B2F">
          <w:rPr>
            <w:rFonts w:ascii="Times New Roman" w:hAnsi="Times New Roman" w:cs="Times New Roman"/>
            <w:color w:val="000000" w:themeColor="text1"/>
            <w:sz w:val="24"/>
            <w:szCs w:val="24"/>
          </w:rPr>
          <w:delText>maintain</w:delText>
        </w:r>
        <w:r w:rsidR="001C625C" w:rsidDel="00653B2F">
          <w:rPr>
            <w:rFonts w:ascii="Times New Roman" w:hAnsi="Times New Roman" w:cs="Times New Roman"/>
            <w:color w:val="000000" w:themeColor="text1"/>
            <w:sz w:val="24"/>
            <w:szCs w:val="24"/>
          </w:rPr>
          <w:delText xml:space="preserve">ing the </w:delText>
        </w:r>
        <w:r w:rsidR="002528D7" w:rsidDel="00653B2F">
          <w:rPr>
            <w:rFonts w:ascii="Times New Roman" w:hAnsi="Times New Roman" w:cs="Times New Roman"/>
            <w:color w:val="000000" w:themeColor="text1"/>
            <w:sz w:val="24"/>
            <w:szCs w:val="24"/>
          </w:rPr>
          <w:delText xml:space="preserve">multifunctionality of the landscape </w:delText>
        </w:r>
        <w:r w:rsidR="002528D7" w:rsidDel="00653B2F">
          <w:rPr>
            <w:rFonts w:ascii="Times New Roman" w:hAnsi="Times New Roman" w:cs="Times New Roman"/>
            <w:color w:val="000000" w:themeColor="text1"/>
            <w:sz w:val="24"/>
            <w:szCs w:val="24"/>
          </w:rPr>
          <w:fldChar w:fldCharType="begin" w:fldLock="1"/>
        </w:r>
        <w:r w:rsidR="00A61F1D" w:rsidDel="00653B2F">
          <w:rPr>
            <w:rFonts w:ascii="Times New Roman" w:hAnsi="Times New Roman" w:cs="Times New Roman"/>
            <w:color w:val="000000" w:themeColor="text1"/>
            <w:sz w:val="24"/>
            <w:szCs w:val="24"/>
          </w:rPr>
          <w:delInstrText>ADDIN CSL_CITATION {"citationItems":[{"id":"ITEM-1","itemData":{"ISBN":"9789290593751","editor":[{"dropping-particle":"","family":"Minang","given":"Peter A","non-dropping-particle":"","parse-names":false,"suffix":""},{"dropping-particle":"Van","family":"Noordwijk","given":"Meine","non-dropping-particle":"","parse-names":false,"suffix":""},{"dropping-particle":"","family":"Freeman","given":"Olivia E","non-dropping-particle":"","parse-names":false,"suffix":""},{"dropping-particle":"","family":"Mbow","given":"Cheikh","non-dropping-particle":"","parse-names":false,"suffix":""},{"dropping-particle":"De","family":"Leeuw","given":"Jan","non-dropping-particle":"","parse-names":false,"suffix":""},{"dropping-particle":"","family":"Catacutan","given":"Delia","non-dropping-particle":"","parse-names":false,"suffix":""}],"id":"ITEM-1","issued":{"date-parts":[["2015"]]},"publisher":"World Agroforestry Centre (ICRAF)","publisher-place":"Nairobi, Kenya","title":"Climate-Smart Landscapes : Multifunctionality in Practice","type":"book"},"uris":["http://www.mendeley.com/documents/?uuid=cb9becd8-3796-427a-ad5b-5a585cfc2be3"]}],"mendeley":{"formattedCitation":"(Minang et al., 2015)","plainTextFormattedCitation":"(Minang et al., 2015)","previouslyFormattedCitation":"(Minang et al., 2015)"},"properties":{"noteIndex":0},"schema":"https://github.com/citation-style-language/schema/raw/master/csl-citation.json"}</w:delInstrText>
        </w:r>
        <w:r w:rsidR="002528D7" w:rsidDel="00653B2F">
          <w:rPr>
            <w:rFonts w:ascii="Times New Roman" w:hAnsi="Times New Roman" w:cs="Times New Roman"/>
            <w:color w:val="000000" w:themeColor="text1"/>
            <w:sz w:val="24"/>
            <w:szCs w:val="24"/>
          </w:rPr>
          <w:fldChar w:fldCharType="separate"/>
        </w:r>
        <w:r w:rsidR="001E4718" w:rsidRPr="001E4718" w:rsidDel="00653B2F">
          <w:rPr>
            <w:rFonts w:ascii="Times New Roman" w:hAnsi="Times New Roman" w:cs="Times New Roman"/>
            <w:noProof/>
            <w:color w:val="000000" w:themeColor="text1"/>
            <w:sz w:val="24"/>
            <w:szCs w:val="24"/>
          </w:rPr>
          <w:delText>(Minang et al., 2015)</w:delText>
        </w:r>
        <w:r w:rsidR="002528D7" w:rsidDel="00653B2F">
          <w:rPr>
            <w:rFonts w:ascii="Times New Roman" w:hAnsi="Times New Roman" w:cs="Times New Roman"/>
            <w:color w:val="000000" w:themeColor="text1"/>
            <w:sz w:val="24"/>
            <w:szCs w:val="24"/>
          </w:rPr>
          <w:fldChar w:fldCharType="end"/>
        </w:r>
        <w:r w:rsidR="00350F05" w:rsidDel="00653B2F">
          <w:rPr>
            <w:rFonts w:ascii="Times New Roman" w:hAnsi="Times New Roman" w:cs="Times New Roman"/>
            <w:color w:val="000000" w:themeColor="text1"/>
            <w:sz w:val="24"/>
            <w:szCs w:val="24"/>
          </w:rPr>
          <w:delText>, and connecting wider range of stakeholders</w:delText>
        </w:r>
        <w:r w:rsidR="006B0FFE" w:rsidDel="00653B2F">
          <w:rPr>
            <w:rFonts w:ascii="Times New Roman" w:hAnsi="Times New Roman" w:cs="Times New Roman"/>
            <w:color w:val="000000" w:themeColor="text1"/>
            <w:sz w:val="24"/>
            <w:szCs w:val="24"/>
          </w:rPr>
          <w:delText xml:space="preserve"> considering their social values</w:delText>
        </w:r>
        <w:r w:rsidR="00095C95" w:rsidDel="00653B2F">
          <w:rPr>
            <w:rFonts w:ascii="Times New Roman" w:hAnsi="Times New Roman" w:cs="Times New Roman"/>
            <w:color w:val="000000" w:themeColor="text1"/>
            <w:sz w:val="24"/>
            <w:szCs w:val="24"/>
          </w:rPr>
          <w:delText xml:space="preserve"> </w:delText>
        </w:r>
        <w:r w:rsidR="00095C95" w:rsidDel="00653B2F">
          <w:rPr>
            <w:rFonts w:ascii="Times New Roman" w:hAnsi="Times New Roman" w:cs="Times New Roman"/>
            <w:color w:val="000000" w:themeColor="text1"/>
            <w:sz w:val="24"/>
            <w:szCs w:val="24"/>
          </w:rPr>
          <w:fldChar w:fldCharType="begin" w:fldLock="1"/>
        </w:r>
        <w:r w:rsidR="00A3500F" w:rsidDel="00653B2F">
          <w:rPr>
            <w:rFonts w:ascii="Times New Roman" w:hAnsi="Times New Roman" w:cs="Times New Roman"/>
            <w:color w:val="000000" w:themeColor="text1"/>
            <w:sz w:val="24"/>
            <w:szCs w:val="24"/>
          </w:rPr>
          <w:delInstrText>ADDIN CSL_CITATION {"citationItems":[{"id":"ITEM-1","itemData":{"DOI":"10.1016/j.landurbplan.2010.05.002","author":[{"dropping-particle":"","family":"Bryan","given":"Brett A","non-dropping-particle":"","parse-names":false,"suffix":""},{"dropping-particle":"","family":"Raymond","given":"Christopher M","non-dropping-particle":"","parse-names":false,"suffix":""},{"dropping-particle":"","family":"Crossman","given":"Neville D","non-dropping-particle":"","parse-names":false,"suffix":""},{"dropping-particle":"","family":"Hatton","given":"Darla","non-dropping-particle":"","parse-names":false,"suffix":""}],"container-title":"Landscape and Urban Planning","id":"ITEM-1","issued":{"date-parts":[["2010"]]},"page":"111-122","title":"Targeting the management of ecosystem services based on social values : Where , what , and how ?","type":"article-journal","volume":"97"},"uris":["http://www.mendeley.com/documents/?uuid=d7eb3eac-3682-433f-91ed-8dc80583f41f"]}],"mendeley":{"formattedCitation":"(Bryan, Raymond, Crossman, &amp; Hatton, 2010)","manualFormatting":"(Bryan et al., 2010)","plainTextFormattedCitation":"(Bryan, Raymond, Crossman, &amp; Hatton, 2010)","previouslyFormattedCitation":"(Bryan, Raymond, Crossman, &amp; Hatton, 2010)"},"properties":{"noteIndex":0},"schema":"https://github.com/citation-style-language/schema/raw/master/csl-citation.json"}</w:delInstrText>
        </w:r>
        <w:r w:rsidR="00095C95" w:rsidDel="00653B2F">
          <w:rPr>
            <w:rFonts w:ascii="Times New Roman" w:hAnsi="Times New Roman" w:cs="Times New Roman"/>
            <w:color w:val="000000" w:themeColor="text1"/>
            <w:sz w:val="24"/>
            <w:szCs w:val="24"/>
          </w:rPr>
          <w:fldChar w:fldCharType="separate"/>
        </w:r>
        <w:r w:rsidR="00095C95" w:rsidRPr="00095C95" w:rsidDel="00653B2F">
          <w:rPr>
            <w:rFonts w:ascii="Times New Roman" w:hAnsi="Times New Roman" w:cs="Times New Roman"/>
            <w:noProof/>
            <w:color w:val="000000" w:themeColor="text1"/>
            <w:sz w:val="24"/>
            <w:szCs w:val="24"/>
          </w:rPr>
          <w:delText>(Bryan</w:delText>
        </w:r>
        <w:r w:rsidR="00095C95" w:rsidDel="00653B2F">
          <w:rPr>
            <w:rFonts w:ascii="Times New Roman" w:hAnsi="Times New Roman" w:cs="Times New Roman"/>
            <w:noProof/>
            <w:color w:val="000000" w:themeColor="text1"/>
            <w:sz w:val="24"/>
            <w:szCs w:val="24"/>
          </w:rPr>
          <w:delText xml:space="preserve"> et al., </w:delText>
        </w:r>
        <w:r w:rsidR="00095C95" w:rsidRPr="00095C95" w:rsidDel="00653B2F">
          <w:rPr>
            <w:rFonts w:ascii="Times New Roman" w:hAnsi="Times New Roman" w:cs="Times New Roman"/>
            <w:noProof/>
            <w:color w:val="000000" w:themeColor="text1"/>
            <w:sz w:val="24"/>
            <w:szCs w:val="24"/>
          </w:rPr>
          <w:delText>2010)</w:delText>
        </w:r>
        <w:r w:rsidR="00095C95" w:rsidDel="00653B2F">
          <w:rPr>
            <w:rFonts w:ascii="Times New Roman" w:hAnsi="Times New Roman" w:cs="Times New Roman"/>
            <w:color w:val="000000" w:themeColor="text1"/>
            <w:sz w:val="24"/>
            <w:szCs w:val="24"/>
          </w:rPr>
          <w:fldChar w:fldCharType="end"/>
        </w:r>
        <w:r w:rsidR="00095C95" w:rsidDel="00653B2F">
          <w:rPr>
            <w:rFonts w:ascii="Times New Roman" w:hAnsi="Times New Roman" w:cs="Times New Roman"/>
            <w:color w:val="000000" w:themeColor="text1"/>
            <w:sz w:val="24"/>
            <w:szCs w:val="24"/>
          </w:rPr>
          <w:delText>.</w:delText>
        </w:r>
      </w:del>
      <w:del w:id="1743" w:author="Bandana Shakya" w:date="2020-06-19T11:58:00Z">
        <w:r w:rsidR="00095C95" w:rsidDel="00866791">
          <w:rPr>
            <w:rFonts w:ascii="Times New Roman" w:hAnsi="Times New Roman" w:cs="Times New Roman"/>
            <w:color w:val="000000" w:themeColor="text1"/>
            <w:sz w:val="24"/>
            <w:szCs w:val="24"/>
          </w:rPr>
          <w:delText xml:space="preserve"> </w:delText>
        </w:r>
      </w:del>
    </w:p>
    <w:p w:rsidR="00B733D7" w:rsidDel="005340A6" w:rsidRDefault="00AE75CF" w:rsidP="00653B2F">
      <w:pPr>
        <w:spacing w:line="480" w:lineRule="auto"/>
        <w:ind w:firstLine="720"/>
        <w:rPr>
          <w:del w:id="1744" w:author="Bandana Shakya" w:date="2020-06-19T13:09:00Z"/>
          <w:rFonts w:ascii="Times New Roman" w:hAnsi="Times New Roman" w:cs="Times New Roman"/>
          <w:color w:val="000000" w:themeColor="text1"/>
          <w:sz w:val="24"/>
          <w:szCs w:val="24"/>
        </w:rPr>
      </w:pPr>
      <w:del w:id="1745" w:author="Bandana Shakya" w:date="2020-06-19T13:05:00Z">
        <w:r w:rsidRPr="00883290" w:rsidDel="004E6947">
          <w:rPr>
            <w:rFonts w:ascii="Times New Roman" w:hAnsi="Times New Roman" w:cs="Times New Roman"/>
            <w:color w:val="000000" w:themeColor="text1"/>
            <w:sz w:val="24"/>
            <w:szCs w:val="24"/>
          </w:rPr>
          <w:delText>The understanding of the s</w:delText>
        </w:r>
      </w:del>
      <w:del w:id="1746" w:author="Bandana Shakya" w:date="2020-06-30T11:36:00Z">
        <w:r w:rsidRPr="00883290" w:rsidDel="00653B2F">
          <w:rPr>
            <w:rFonts w:ascii="Times New Roman" w:hAnsi="Times New Roman" w:cs="Times New Roman"/>
            <w:color w:val="000000" w:themeColor="text1"/>
            <w:sz w:val="24"/>
            <w:szCs w:val="24"/>
          </w:rPr>
          <w:delText>patial flow of services from source to beneficiaries</w:delText>
        </w:r>
        <w:r w:rsidDel="00653B2F">
          <w:rPr>
            <w:rFonts w:ascii="Times New Roman" w:hAnsi="Times New Roman" w:cs="Times New Roman"/>
            <w:color w:val="000000" w:themeColor="text1"/>
            <w:sz w:val="24"/>
            <w:szCs w:val="24"/>
          </w:rPr>
          <w:delText xml:space="preserve"> (Fig. 6 see types of cooperation</w:delText>
        </w:r>
        <w:r w:rsidR="00682603" w:rsidDel="00653B2F">
          <w:rPr>
            <w:rFonts w:ascii="Times New Roman" w:hAnsi="Times New Roman" w:cs="Times New Roman"/>
            <w:color w:val="000000" w:themeColor="text1"/>
            <w:sz w:val="24"/>
            <w:szCs w:val="24"/>
          </w:rPr>
          <w:delText xml:space="preserve"> pathways</w:delText>
        </w:r>
        <w:r w:rsidDel="00653B2F">
          <w:rPr>
            <w:rFonts w:ascii="Times New Roman" w:hAnsi="Times New Roman" w:cs="Times New Roman"/>
            <w:color w:val="000000" w:themeColor="text1"/>
            <w:sz w:val="24"/>
            <w:szCs w:val="24"/>
          </w:rPr>
          <w:delText>)</w:delText>
        </w:r>
        <w:r w:rsidRPr="00883290" w:rsidDel="00653B2F">
          <w:rPr>
            <w:rFonts w:ascii="Times New Roman" w:hAnsi="Times New Roman" w:cs="Times New Roman"/>
            <w:color w:val="000000" w:themeColor="text1"/>
            <w:sz w:val="24"/>
            <w:szCs w:val="24"/>
          </w:rPr>
          <w:delText xml:space="preserve"> </w:delText>
        </w:r>
      </w:del>
      <w:del w:id="1747" w:author="Bandana Shakya" w:date="2020-06-19T13:05:00Z">
        <w:r w:rsidRPr="00883290" w:rsidDel="004E6947">
          <w:rPr>
            <w:rFonts w:ascii="Times New Roman" w:hAnsi="Times New Roman" w:cs="Times New Roman"/>
            <w:color w:val="000000" w:themeColor="text1"/>
            <w:sz w:val="24"/>
            <w:szCs w:val="24"/>
          </w:rPr>
          <w:delText xml:space="preserve">of </w:delText>
        </w:r>
      </w:del>
      <w:del w:id="1748" w:author="Bandana Shakya" w:date="2020-06-30T11:36:00Z">
        <w:r w:rsidRPr="00883290" w:rsidDel="00653B2F">
          <w:rPr>
            <w:rFonts w:ascii="Times New Roman" w:hAnsi="Times New Roman" w:cs="Times New Roman"/>
            <w:color w:val="000000" w:themeColor="text1"/>
            <w:sz w:val="24"/>
            <w:szCs w:val="24"/>
          </w:rPr>
          <w:delText xml:space="preserve">where </w:delText>
        </w:r>
      </w:del>
      <w:del w:id="1749" w:author="Bandana Shakya" w:date="2020-06-19T13:06:00Z">
        <w:r w:rsidRPr="00883290" w:rsidDel="00131481">
          <w:rPr>
            <w:rFonts w:ascii="Times New Roman" w:hAnsi="Times New Roman" w:cs="Times New Roman"/>
            <w:color w:val="000000" w:themeColor="text1"/>
            <w:sz w:val="24"/>
            <w:szCs w:val="24"/>
          </w:rPr>
          <w:delText xml:space="preserve">resource management attention have to be focused, where </w:delText>
        </w:r>
      </w:del>
      <w:del w:id="1750" w:author="Bandana Shakya" w:date="2020-06-30T11:36:00Z">
        <w:r w:rsidRPr="00883290" w:rsidDel="00653B2F">
          <w:rPr>
            <w:rFonts w:ascii="Times New Roman" w:hAnsi="Times New Roman" w:cs="Times New Roman"/>
            <w:color w:val="000000" w:themeColor="text1"/>
            <w:sz w:val="24"/>
            <w:szCs w:val="24"/>
          </w:rPr>
          <w:delText>collective decisions are required by the three countries</w:delText>
        </w:r>
      </w:del>
      <w:del w:id="1751" w:author="Bandana Shakya" w:date="2020-06-19T13:06:00Z">
        <w:r w:rsidRPr="00883290" w:rsidDel="00131481">
          <w:rPr>
            <w:rFonts w:ascii="Times New Roman" w:hAnsi="Times New Roman" w:cs="Times New Roman"/>
            <w:color w:val="000000" w:themeColor="text1"/>
            <w:sz w:val="24"/>
            <w:szCs w:val="24"/>
          </w:rPr>
          <w:delText>; and what regional mechanisms can be appropriate to avoid degradation of services especially</w:delText>
        </w:r>
      </w:del>
      <w:del w:id="1752" w:author="Bandana Shakya" w:date="2020-06-30T11:36:00Z">
        <w:r w:rsidRPr="00883290" w:rsidDel="00653B2F">
          <w:rPr>
            <w:rFonts w:ascii="Times New Roman" w:hAnsi="Times New Roman" w:cs="Times New Roman"/>
            <w:color w:val="000000" w:themeColor="text1"/>
            <w:sz w:val="24"/>
            <w:szCs w:val="24"/>
          </w:rPr>
          <w:delText xml:space="preserve"> when it concerns cross border </w:delText>
        </w:r>
        <w:r w:rsidRPr="00883290" w:rsidDel="00653B2F">
          <w:rPr>
            <w:rFonts w:ascii="Times New Roman" w:hAnsi="Times New Roman" w:cs="Times New Roman"/>
            <w:color w:val="000000" w:themeColor="text1"/>
            <w:sz w:val="24"/>
            <w:szCs w:val="24"/>
          </w:rPr>
          <w:lastRenderedPageBreak/>
          <w:delText>access and benefits of the services</w:delText>
        </w:r>
        <w:r w:rsidR="005B404C" w:rsidDel="00653B2F">
          <w:rPr>
            <w:rFonts w:ascii="Times New Roman" w:hAnsi="Times New Roman" w:cs="Times New Roman"/>
            <w:color w:val="000000" w:themeColor="text1"/>
            <w:sz w:val="24"/>
            <w:szCs w:val="24"/>
          </w:rPr>
          <w:fldChar w:fldCharType="begin" w:fldLock="1"/>
        </w:r>
        <w:r w:rsidR="00A3500F" w:rsidDel="00653B2F">
          <w:rPr>
            <w:rFonts w:ascii="Times New Roman" w:hAnsi="Times New Roman" w:cs="Times New Roman"/>
            <w:color w:val="000000" w:themeColor="text1"/>
            <w:sz w:val="24"/>
            <w:szCs w:val="24"/>
          </w:rPr>
          <w:delInstrText>ADDIN CSL_CITATION {"citationItems":[{"id":"ITEM-1","itemData":{"DOI":"10.1038/s41598-019-43229-z","ISBN":"4159801943","ISSN":"2045-2322","author":[{"dropping-particle":"","family":"Schirpke","given":"Uta","non-dropping-particle":"","parse-names":false,"suffix":""},{"dropping-particle":"","family":"Tappeiner","given":"Ulrike","non-dropping-particle":"","parse-names":false,"suffix":""},{"dropping-particle":"","family":"Tasser","given":"Erich","non-dropping-particle":"","parse-names":false,"suffix":""}],"container-title":"Scientific Reports","id":"ITEM-1","issue":"1","issued":{"date-parts":[["2019"]]},"page":"6678","publisher":"Springer US","title":"A transnational perspective of global and regional ecosystem service flows from and to mountain regions","type":"article-journal","volume":"9"},"uris":["http://www.mendeley.com/documents/?uuid=58ca45a3-41d3-499d-a9a1-9a3d517ec4b6"]}],"mendeley":{"formattedCitation":"(Uta Schirpke, Tappeiner, &amp; Tasser, 2019)","manualFormatting":"(Schirpke et al 2019)","plainTextFormattedCitation":"(Uta Schirpke, Tappeiner, &amp; Tasser, 2019)","previouslyFormattedCitation":"(Uta Schirpke, Tappeiner, &amp; Tasser, 2019)"},"properties":{"noteIndex":0},"schema":"https://github.com/citation-style-language/schema/raw/master/csl-citation.json"}</w:delInstrText>
        </w:r>
        <w:r w:rsidR="005B404C" w:rsidDel="00653B2F">
          <w:rPr>
            <w:rFonts w:ascii="Times New Roman" w:hAnsi="Times New Roman" w:cs="Times New Roman"/>
            <w:color w:val="000000" w:themeColor="text1"/>
            <w:sz w:val="24"/>
            <w:szCs w:val="24"/>
          </w:rPr>
          <w:fldChar w:fldCharType="separate"/>
        </w:r>
        <w:r w:rsidR="005B404C" w:rsidRPr="005B404C" w:rsidDel="00653B2F">
          <w:rPr>
            <w:rFonts w:ascii="Times New Roman" w:hAnsi="Times New Roman" w:cs="Times New Roman"/>
            <w:noProof/>
            <w:color w:val="000000" w:themeColor="text1"/>
            <w:sz w:val="24"/>
            <w:szCs w:val="24"/>
          </w:rPr>
          <w:delText>(Schirpke</w:delText>
        </w:r>
        <w:r w:rsidR="00F309A9" w:rsidDel="00653B2F">
          <w:rPr>
            <w:rFonts w:ascii="Times New Roman" w:hAnsi="Times New Roman" w:cs="Times New Roman"/>
            <w:noProof/>
            <w:color w:val="000000" w:themeColor="text1"/>
            <w:sz w:val="24"/>
            <w:szCs w:val="24"/>
          </w:rPr>
          <w:delText xml:space="preserve"> et al </w:delText>
        </w:r>
        <w:r w:rsidR="005B404C" w:rsidRPr="005B404C" w:rsidDel="00653B2F">
          <w:rPr>
            <w:rFonts w:ascii="Times New Roman" w:hAnsi="Times New Roman" w:cs="Times New Roman"/>
            <w:noProof/>
            <w:color w:val="000000" w:themeColor="text1"/>
            <w:sz w:val="24"/>
            <w:szCs w:val="24"/>
          </w:rPr>
          <w:delText>2019)</w:delText>
        </w:r>
        <w:r w:rsidR="005B404C" w:rsidDel="00653B2F">
          <w:rPr>
            <w:rFonts w:ascii="Times New Roman" w:hAnsi="Times New Roman" w:cs="Times New Roman"/>
            <w:color w:val="000000" w:themeColor="text1"/>
            <w:sz w:val="24"/>
            <w:szCs w:val="24"/>
          </w:rPr>
          <w:fldChar w:fldCharType="end"/>
        </w:r>
        <w:r w:rsidRPr="00883290" w:rsidDel="00653B2F">
          <w:rPr>
            <w:rFonts w:ascii="Times New Roman" w:hAnsi="Times New Roman" w:cs="Times New Roman"/>
            <w:color w:val="000000" w:themeColor="text1"/>
            <w:sz w:val="24"/>
            <w:szCs w:val="24"/>
          </w:rPr>
          <w:delText>.</w:delText>
        </w:r>
        <w:r w:rsidR="004D0FD6" w:rsidDel="00653B2F">
          <w:rPr>
            <w:rFonts w:ascii="Times New Roman" w:hAnsi="Times New Roman" w:cs="Times New Roman"/>
            <w:color w:val="000000" w:themeColor="text1"/>
            <w:sz w:val="24"/>
            <w:szCs w:val="24"/>
          </w:rPr>
          <w:delText xml:space="preserve"> It helps to </w:delText>
        </w:r>
        <w:r w:rsidR="00F81D25" w:rsidRPr="00820027" w:rsidDel="00653B2F">
          <w:rPr>
            <w:rFonts w:ascii="Times New Roman" w:hAnsi="Times New Roman" w:cs="Times New Roman"/>
            <w:color w:val="000000" w:themeColor="text1"/>
            <w:sz w:val="24"/>
            <w:szCs w:val="24"/>
          </w:rPr>
          <w:delText>frame conservation in terms of mutual interests between countries, consider a diversity of stakeholders</w:delText>
        </w:r>
        <w:r w:rsidR="00302287" w:rsidDel="00653B2F">
          <w:rPr>
            <w:rFonts w:ascii="Times New Roman" w:hAnsi="Times New Roman" w:cs="Times New Roman"/>
            <w:color w:val="000000" w:themeColor="text1"/>
            <w:sz w:val="24"/>
            <w:szCs w:val="24"/>
          </w:rPr>
          <w:delText>- managers and beneficiaries of services</w:delText>
        </w:r>
        <w:r w:rsidR="00F81D25" w:rsidRPr="00820027" w:rsidDel="00653B2F">
          <w:rPr>
            <w:rFonts w:ascii="Times New Roman" w:hAnsi="Times New Roman" w:cs="Times New Roman"/>
            <w:color w:val="000000" w:themeColor="text1"/>
            <w:sz w:val="24"/>
            <w:szCs w:val="24"/>
          </w:rPr>
          <w:delText>, and link</w:delText>
        </w:r>
        <w:r w:rsidR="00302287" w:rsidDel="00653B2F">
          <w:rPr>
            <w:rFonts w:ascii="Times New Roman" w:hAnsi="Times New Roman" w:cs="Times New Roman"/>
            <w:color w:val="000000" w:themeColor="text1"/>
            <w:sz w:val="24"/>
            <w:szCs w:val="24"/>
          </w:rPr>
          <w:delText xml:space="preserve"> </w:delText>
        </w:r>
        <w:r w:rsidR="00F81D25" w:rsidRPr="00820027" w:rsidDel="00653B2F">
          <w:rPr>
            <w:rFonts w:ascii="Times New Roman" w:hAnsi="Times New Roman" w:cs="Times New Roman"/>
            <w:color w:val="000000" w:themeColor="text1"/>
            <w:sz w:val="24"/>
            <w:szCs w:val="24"/>
          </w:rPr>
          <w:delText>multiple services assessing tradeoffs between</w:delText>
        </w:r>
        <w:r w:rsidR="00B733D7" w:rsidDel="00653B2F">
          <w:rPr>
            <w:rFonts w:ascii="Times New Roman" w:hAnsi="Times New Roman" w:cs="Times New Roman"/>
            <w:color w:val="000000" w:themeColor="text1"/>
            <w:sz w:val="24"/>
            <w:szCs w:val="24"/>
          </w:rPr>
          <w:delText xml:space="preserve"> their </w:delText>
        </w:r>
        <w:r w:rsidR="00F81D25" w:rsidRPr="00820027" w:rsidDel="00653B2F">
          <w:rPr>
            <w:rFonts w:ascii="Times New Roman" w:hAnsi="Times New Roman" w:cs="Times New Roman"/>
            <w:color w:val="000000" w:themeColor="text1"/>
            <w:sz w:val="24"/>
            <w:szCs w:val="24"/>
          </w:rPr>
          <w:delText xml:space="preserve">uses </w:delText>
        </w:r>
        <w:r w:rsidR="00F81D25" w:rsidRPr="00820027" w:rsidDel="00653B2F">
          <w:rPr>
            <w:rFonts w:ascii="Times New Roman" w:hAnsi="Times New Roman" w:cs="Times New Roman"/>
            <w:color w:val="000000" w:themeColor="text1"/>
            <w:sz w:val="24"/>
            <w:szCs w:val="24"/>
          </w:rPr>
          <w:fldChar w:fldCharType="begin" w:fldLock="1"/>
        </w:r>
        <w:r w:rsidR="00F81D25" w:rsidDel="00653B2F">
          <w:rPr>
            <w:rFonts w:ascii="Times New Roman" w:hAnsi="Times New Roman" w:cs="Times New Roman"/>
            <w:color w:val="000000" w:themeColor="text1"/>
            <w:sz w:val="24"/>
            <w:szCs w:val="24"/>
          </w:rPr>
          <w:delInstrText>ADDIN CSL_CITATION {"citationItems":[{"id":"ITEM-1","itemData":{"DOI":"10.1890/070216","abstract":"International political borders rarely coincide with natural ecological boundaries. Because neighboring countries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drivers in one country can affect ecosystem services and human well-being in other countries. We suggest that the concept of ecosystem services, as articulated by the MA, could be used as an organizing principle for transboundary conservation, because it meets many of the criteria for successful transboundary policy. It would frame conservation in terms of mutual interests between countries, consider a diversity of stakeholders, and provide a means for Unking multiple services and assessing tradeoffs between uses of services. © The Ecological Society of America.","author":[{"dropping-particle":"","family":"López-Hoffman","given":"L","non-dropping-particle":"","parse-names":false,"suffix":""},{"dropping-particle":"","family":"Varady","given":"R G","non-dropping-particle":"","parse-names":false,"suffix":""},{"dropping-particle":"","family":"Flessa","given":"K W","non-dropping-particle":"","parse-names":false,"suffix":""},{"dropping-particle":"","family":"Balvanera","given":"P","non-dropping-particle":"","parse-names":false,"suffix":""}],"container-title":"Frontiers in Ecology and the Environment","id":"ITEM-1","issue":"2","issued":{"date-parts":[["2010"]]},"note":"Cited By :83\n\nExport Date: 27 February 2020","page":"84-91","publisher-place":"Udall Center for Studies in Pubitc Policy, University of Arizona, Tucson, AZ, United States","title":"Ecosystem services across borders: A framework for transboundary conservation policy","type":"article-journal","volume":"8"},"uris":["http://www.mendeley.com/documents/?uuid=5ce4880b-1660-4b93-a9b3-ce296c42cf43"]}],"mendeley":{"formattedCitation":"(L López-Hoffman, Varady, Flessa, &amp; Balvanera, 2010)","manualFormatting":"(López-Hoffman et al., 2010)","plainTextFormattedCitation":"(L López-Hoffman, Varady, Flessa, &amp; Balvanera, 2010)","previouslyFormattedCitation":"(L López-Hoffman, Varady, Flessa, &amp; Balvanera, 2010)"},"properties":{"noteIndex":0},"schema":"https://github.com/citation-style-language/schema/raw/master/csl-citation.json"}</w:delInstrText>
        </w:r>
        <w:r w:rsidR="00F81D25" w:rsidRPr="00820027" w:rsidDel="00653B2F">
          <w:rPr>
            <w:rFonts w:ascii="Times New Roman" w:hAnsi="Times New Roman" w:cs="Times New Roman"/>
            <w:color w:val="000000" w:themeColor="text1"/>
            <w:sz w:val="24"/>
            <w:szCs w:val="24"/>
          </w:rPr>
          <w:fldChar w:fldCharType="separate"/>
        </w:r>
        <w:r w:rsidR="00F81D25" w:rsidRPr="00820027" w:rsidDel="00653B2F">
          <w:rPr>
            <w:rFonts w:ascii="Times New Roman" w:hAnsi="Times New Roman" w:cs="Times New Roman"/>
            <w:noProof/>
            <w:color w:val="000000" w:themeColor="text1"/>
            <w:sz w:val="24"/>
            <w:szCs w:val="24"/>
          </w:rPr>
          <w:delText>(López-Hoffman et al., 2010)</w:delText>
        </w:r>
        <w:r w:rsidR="00F81D25" w:rsidRPr="00820027" w:rsidDel="00653B2F">
          <w:rPr>
            <w:rFonts w:ascii="Times New Roman" w:hAnsi="Times New Roman" w:cs="Times New Roman"/>
            <w:color w:val="000000" w:themeColor="text1"/>
            <w:sz w:val="24"/>
            <w:szCs w:val="24"/>
          </w:rPr>
          <w:fldChar w:fldCharType="end"/>
        </w:r>
        <w:r w:rsidR="00F81D25" w:rsidRPr="00820027" w:rsidDel="00653B2F">
          <w:rPr>
            <w:rFonts w:ascii="Times New Roman" w:hAnsi="Times New Roman" w:cs="Times New Roman"/>
            <w:color w:val="000000" w:themeColor="text1"/>
            <w:sz w:val="24"/>
            <w:szCs w:val="24"/>
          </w:rPr>
          <w:delText>.</w:delText>
        </w:r>
        <w:r w:rsidR="00F81D25" w:rsidRPr="000A46EE" w:rsidDel="00653B2F">
          <w:rPr>
            <w:rFonts w:ascii="Times New Roman" w:hAnsi="Times New Roman" w:cs="Times New Roman"/>
            <w:color w:val="000000" w:themeColor="text1"/>
            <w:sz w:val="24"/>
            <w:szCs w:val="24"/>
          </w:rPr>
          <w:delText xml:space="preserve"> </w:delText>
        </w:r>
      </w:del>
      <w:del w:id="1753" w:author="Bandana Shakya" w:date="2020-06-19T13:07:00Z">
        <w:r w:rsidR="00F81D25" w:rsidRPr="00883290" w:rsidDel="00131481">
          <w:rPr>
            <w:rFonts w:ascii="Times New Roman" w:hAnsi="Times New Roman" w:cs="Times New Roman"/>
            <w:color w:val="000000" w:themeColor="text1"/>
            <w:sz w:val="24"/>
            <w:szCs w:val="24"/>
          </w:rPr>
          <w:delText>Such management approach calls for w</w:delText>
        </w:r>
      </w:del>
      <w:del w:id="1754" w:author="Bandana Shakya" w:date="2020-06-30T11:36:00Z">
        <w:r w:rsidR="00F81D25" w:rsidRPr="00883290" w:rsidDel="00653B2F">
          <w:rPr>
            <w:rFonts w:ascii="Times New Roman" w:hAnsi="Times New Roman" w:cs="Times New Roman"/>
            <w:color w:val="000000" w:themeColor="text1"/>
            <w:sz w:val="24"/>
            <w:szCs w:val="24"/>
          </w:rPr>
          <w:delText>orking across administrative and political boundaries</w:delText>
        </w:r>
      </w:del>
      <w:del w:id="1755" w:author="Bandana Shakya" w:date="2020-06-19T13:09:00Z">
        <w:r w:rsidR="00F81D25" w:rsidRPr="00883290" w:rsidDel="005340A6">
          <w:rPr>
            <w:rFonts w:ascii="Times New Roman" w:hAnsi="Times New Roman" w:cs="Times New Roman"/>
            <w:color w:val="000000" w:themeColor="text1"/>
            <w:sz w:val="24"/>
            <w:szCs w:val="24"/>
          </w:rPr>
          <w:delText>, with consideration of both structural, and process and functional components of ecosystems accommodating its use for human well-being, particularly meet socio-cultural and economic needs of primary beneficiaries living in an</w:delText>
        </w:r>
        <w:r w:rsidR="00B733D7" w:rsidDel="005340A6">
          <w:rPr>
            <w:rFonts w:ascii="Times New Roman" w:hAnsi="Times New Roman" w:cs="Times New Roman"/>
            <w:color w:val="000000" w:themeColor="text1"/>
            <w:sz w:val="24"/>
            <w:szCs w:val="24"/>
          </w:rPr>
          <w:delText>d</w:delText>
        </w:r>
        <w:r w:rsidR="00F81D25" w:rsidRPr="00883290" w:rsidDel="005340A6">
          <w:rPr>
            <w:rFonts w:ascii="Times New Roman" w:hAnsi="Times New Roman" w:cs="Times New Roman"/>
            <w:color w:val="000000" w:themeColor="text1"/>
            <w:sz w:val="24"/>
            <w:szCs w:val="24"/>
          </w:rPr>
          <w:delText xml:space="preserve"> around the PAs</w:delText>
        </w:r>
        <w:r w:rsidR="00F6161D" w:rsidDel="005340A6">
          <w:rPr>
            <w:rFonts w:ascii="Times New Roman" w:hAnsi="Times New Roman" w:cs="Times New Roman"/>
            <w:color w:val="000000" w:themeColor="text1"/>
            <w:sz w:val="24"/>
            <w:szCs w:val="24"/>
          </w:rPr>
          <w:delText xml:space="preserve"> </w:delText>
        </w:r>
        <w:r w:rsidR="00F6161D" w:rsidDel="005340A6">
          <w:rPr>
            <w:rFonts w:ascii="Times New Roman" w:hAnsi="Times New Roman" w:cs="Times New Roman"/>
            <w:color w:val="000000" w:themeColor="text1"/>
            <w:sz w:val="24"/>
            <w:szCs w:val="24"/>
          </w:rPr>
          <w:fldChar w:fldCharType="begin" w:fldLock="1"/>
        </w:r>
        <w:r w:rsidR="00A046BA" w:rsidDel="005340A6">
          <w:rPr>
            <w:rFonts w:ascii="Times New Roman" w:hAnsi="Times New Roman" w:cs="Times New Roman"/>
            <w:color w:val="000000" w:themeColor="text1"/>
            <w:sz w:val="24"/>
            <w:szCs w:val="24"/>
          </w:rPr>
          <w:delInstrText>ADDIN CSL_CITATION {"citationItems":[{"id":"ITEM-1","itemData":{"DOI":"10.1016/j.ecoser.2019.100991","ISSN":"2212-0416","author":[{"dropping-particle":"","family":"Sangha","given":"Kamaljit K","non-dropping-particle":"","parse-names":false,"suffix":""},{"dropping-particle":"","family":"Maynard","given":"Simone","non-dropping-particle":"","parse-names":false,"suffix":""},{"dropping-particle":"","family":"Pearson","given":"Jasmine","non-dropping-particle":"","parse-names":false,"suffix":""},{"dropping-particle":"","family":"Dobriyal","given":"Pariva","non-dropping-particle":"","parse-names":false,"suffix":""},{"dropping-particle":"","family":"Badola","given":"Ruchi","non-dropping-particle":"","parse-names":false,"suffix":""}],"container-title":"Ecosystem Services","id":"ITEM-1","issue":"August","issued":{"date-parts":[["2019"]]},"page":"100991","publisher":"Elsevier B.V.","title":"Recognising the role of local and Indigenous communities in managing natural resources for the greater public bene fi t : Case studies from Asia and Oceania region","type":"article-journal","volume":"39"},"uris":["http://www.mendeley.com/documents/?uuid=dc0fbc56-b362-46a2-8e6e-2b14e8075038"]}],"mendeley":{"formattedCitation":"(Sangha, Maynard, Pearson, Dobriyal, &amp; Badola, 2019)","manualFormatting":"(Sangha et al., 2019)","plainTextFormattedCitation":"(Sangha, Maynard, Pearson, Dobriyal, &amp; Badola, 2019)","previouslyFormattedCitation":"(Sangha, Maynard, Pearson, Dobriyal, &amp; Badola, 2019)"},"properties":{"noteIndex":0},"schema":"https://github.com/citation-style-language/schema/raw/master/csl-citation.json"}</w:delInstrText>
        </w:r>
        <w:r w:rsidR="00F6161D" w:rsidDel="005340A6">
          <w:rPr>
            <w:rFonts w:ascii="Times New Roman" w:hAnsi="Times New Roman" w:cs="Times New Roman"/>
            <w:color w:val="000000" w:themeColor="text1"/>
            <w:sz w:val="24"/>
            <w:szCs w:val="24"/>
          </w:rPr>
          <w:fldChar w:fldCharType="separate"/>
        </w:r>
        <w:r w:rsidR="00F6161D" w:rsidRPr="00F6161D" w:rsidDel="005340A6">
          <w:rPr>
            <w:rFonts w:ascii="Times New Roman" w:hAnsi="Times New Roman" w:cs="Times New Roman"/>
            <w:noProof/>
            <w:color w:val="000000" w:themeColor="text1"/>
            <w:sz w:val="24"/>
            <w:szCs w:val="24"/>
          </w:rPr>
          <w:delText>(Sangha</w:delText>
        </w:r>
        <w:r w:rsidR="00D20A42" w:rsidDel="005340A6">
          <w:rPr>
            <w:rFonts w:ascii="Times New Roman" w:hAnsi="Times New Roman" w:cs="Times New Roman"/>
            <w:noProof/>
            <w:color w:val="000000" w:themeColor="text1"/>
            <w:sz w:val="24"/>
            <w:szCs w:val="24"/>
          </w:rPr>
          <w:delText xml:space="preserve"> et al., </w:delText>
        </w:r>
        <w:r w:rsidR="00F6161D" w:rsidRPr="00F6161D" w:rsidDel="005340A6">
          <w:rPr>
            <w:rFonts w:ascii="Times New Roman" w:hAnsi="Times New Roman" w:cs="Times New Roman"/>
            <w:noProof/>
            <w:color w:val="000000" w:themeColor="text1"/>
            <w:sz w:val="24"/>
            <w:szCs w:val="24"/>
          </w:rPr>
          <w:delText>2019)</w:delText>
        </w:r>
        <w:r w:rsidR="00F6161D" w:rsidDel="005340A6">
          <w:rPr>
            <w:rFonts w:ascii="Times New Roman" w:hAnsi="Times New Roman" w:cs="Times New Roman"/>
            <w:color w:val="000000" w:themeColor="text1"/>
            <w:sz w:val="24"/>
            <w:szCs w:val="24"/>
          </w:rPr>
          <w:fldChar w:fldCharType="end"/>
        </w:r>
        <w:r w:rsidR="00F81D25" w:rsidRPr="00883290" w:rsidDel="005340A6">
          <w:rPr>
            <w:rFonts w:ascii="Times New Roman" w:hAnsi="Times New Roman" w:cs="Times New Roman"/>
            <w:color w:val="000000" w:themeColor="text1"/>
            <w:sz w:val="24"/>
            <w:szCs w:val="24"/>
          </w:rPr>
          <w:delText>.</w:delText>
        </w:r>
        <w:r w:rsidR="00F377D5" w:rsidDel="005340A6">
          <w:rPr>
            <w:rFonts w:ascii="Times New Roman" w:hAnsi="Times New Roman" w:cs="Times New Roman"/>
            <w:color w:val="000000" w:themeColor="text1"/>
            <w:sz w:val="24"/>
            <w:szCs w:val="24"/>
          </w:rPr>
          <w:delText xml:space="preserve"> </w:delText>
        </w:r>
      </w:del>
    </w:p>
    <w:p w:rsidR="00C12CA5" w:rsidRDefault="00692700" w:rsidP="00DF2FBF">
      <w:pPr>
        <w:spacing w:line="480" w:lineRule="auto"/>
        <w:ind w:firstLine="720"/>
        <w:rPr>
          <w:ins w:id="1756" w:author="Bandana Shakya" w:date="2020-06-30T16:27:00Z"/>
          <w:rFonts w:ascii="Times New Roman" w:hAnsi="Times New Roman" w:cs="Times New Roman"/>
          <w:color w:val="000000" w:themeColor="text1"/>
          <w:sz w:val="24"/>
          <w:szCs w:val="24"/>
        </w:rPr>
      </w:pPr>
      <w:del w:id="1757" w:author="Bandana Shakya" w:date="2020-06-30T11:36:00Z">
        <w:r w:rsidRPr="00820027" w:rsidDel="00653B2F">
          <w:rPr>
            <w:rFonts w:ascii="Times New Roman" w:hAnsi="Times New Roman" w:cs="Times New Roman"/>
            <w:color w:val="000000" w:themeColor="text1"/>
            <w:sz w:val="24"/>
            <w:szCs w:val="24"/>
          </w:rPr>
          <w:delText xml:space="preserve">Regional cooperation among the three countries </w:delText>
        </w:r>
        <w:r w:rsidR="00CD2147" w:rsidRPr="00820027" w:rsidDel="00653B2F">
          <w:rPr>
            <w:rFonts w:ascii="Times New Roman" w:hAnsi="Times New Roman" w:cs="Times New Roman"/>
            <w:color w:val="000000" w:themeColor="text1"/>
            <w:sz w:val="24"/>
            <w:szCs w:val="24"/>
          </w:rPr>
          <w:delText xml:space="preserve">facilitated through </w:delText>
        </w:r>
        <w:r w:rsidRPr="00820027" w:rsidDel="00653B2F">
          <w:rPr>
            <w:rFonts w:ascii="Times New Roman" w:hAnsi="Times New Roman" w:cs="Times New Roman"/>
            <w:color w:val="000000" w:themeColor="text1"/>
            <w:sz w:val="24"/>
            <w:szCs w:val="24"/>
          </w:rPr>
          <w:delText>the Landscape Initiative for Far-eastern Himalaya</w:delText>
        </w:r>
        <w:r w:rsidR="000C32E2" w:rsidDel="00653B2F">
          <w:rPr>
            <w:rFonts w:ascii="Times New Roman" w:hAnsi="Times New Roman" w:cs="Times New Roman"/>
            <w:color w:val="000000" w:themeColor="text1"/>
            <w:sz w:val="24"/>
            <w:szCs w:val="24"/>
          </w:rPr>
          <w:delText xml:space="preserve">s (ICIMOD, 2019) </w:delText>
        </w:r>
        <w:r w:rsidR="00CD2147" w:rsidRPr="00820027" w:rsidDel="00653B2F">
          <w:rPr>
            <w:rFonts w:ascii="Times New Roman" w:hAnsi="Times New Roman" w:cs="Times New Roman"/>
            <w:color w:val="000000" w:themeColor="text1"/>
            <w:sz w:val="24"/>
            <w:szCs w:val="24"/>
          </w:rPr>
          <w:delText xml:space="preserve">provides this opportunity </w:delText>
        </w:r>
        <w:r w:rsidR="00210042" w:rsidRPr="00820027" w:rsidDel="00653B2F">
          <w:rPr>
            <w:rFonts w:ascii="Times New Roman" w:hAnsi="Times New Roman" w:cs="Times New Roman"/>
            <w:color w:val="000000" w:themeColor="text1"/>
            <w:sz w:val="24"/>
            <w:szCs w:val="24"/>
          </w:rPr>
          <w:delText xml:space="preserve">to discuss </w:delText>
        </w:r>
        <w:r w:rsidR="00FC52EF" w:rsidRPr="00820027" w:rsidDel="00653B2F">
          <w:rPr>
            <w:rFonts w:ascii="Times New Roman" w:hAnsi="Times New Roman" w:cs="Times New Roman"/>
            <w:color w:val="000000" w:themeColor="text1"/>
            <w:sz w:val="24"/>
            <w:szCs w:val="24"/>
          </w:rPr>
          <w:delText>effective natural resource governance</w:delText>
        </w:r>
      </w:del>
      <w:del w:id="1758" w:author="Bandana Shakya" w:date="2020-06-19T13:10:00Z">
        <w:r w:rsidR="00FC52EF" w:rsidRPr="00820027" w:rsidDel="002B4249">
          <w:rPr>
            <w:rFonts w:ascii="Times New Roman" w:hAnsi="Times New Roman" w:cs="Times New Roman"/>
            <w:color w:val="000000" w:themeColor="text1"/>
            <w:sz w:val="24"/>
            <w:szCs w:val="24"/>
          </w:rPr>
          <w:delText xml:space="preserve"> </w:delText>
        </w:r>
      </w:del>
      <w:del w:id="1759" w:author="Bandana Shakya" w:date="2020-06-30T11:36:00Z">
        <w:r w:rsidR="00FC52EF" w:rsidRPr="00C61A15" w:rsidDel="00653B2F">
          <w:rPr>
            <w:rFonts w:ascii="Times New Roman" w:hAnsi="Times New Roman" w:cs="Times New Roman"/>
            <w:color w:val="000000" w:themeColor="text1"/>
            <w:sz w:val="24"/>
            <w:szCs w:val="24"/>
          </w:rPr>
          <w:delText>that generates both ecosystem services and livelihoods co-benefi</w:delText>
        </w:r>
        <w:r w:rsidR="00FC52EF" w:rsidRPr="00647403" w:rsidDel="00653B2F">
          <w:rPr>
            <w:rFonts w:ascii="Times New Roman" w:hAnsi="Times New Roman" w:cs="Times New Roman"/>
            <w:color w:val="000000" w:themeColor="text1"/>
            <w:sz w:val="24"/>
            <w:szCs w:val="24"/>
          </w:rPr>
          <w:delText>ts</w:delText>
        </w:r>
        <w:r w:rsidR="00210042" w:rsidRPr="00647403" w:rsidDel="00653B2F">
          <w:rPr>
            <w:rFonts w:ascii="Times New Roman" w:hAnsi="Times New Roman" w:cs="Times New Roman"/>
            <w:color w:val="000000" w:themeColor="text1"/>
            <w:sz w:val="24"/>
            <w:szCs w:val="24"/>
          </w:rPr>
          <w:delText xml:space="preserve"> in the entire landscape</w:delText>
        </w:r>
      </w:del>
      <w:del w:id="1760" w:author="Bandana Shakya" w:date="2020-06-19T13:10:00Z">
        <w:r w:rsidR="00210042" w:rsidRPr="00647403" w:rsidDel="002B4249">
          <w:rPr>
            <w:rFonts w:ascii="Times New Roman" w:hAnsi="Times New Roman" w:cs="Times New Roman"/>
            <w:color w:val="000000" w:themeColor="text1"/>
            <w:sz w:val="24"/>
            <w:szCs w:val="24"/>
          </w:rPr>
          <w:delText xml:space="preserve"> and</w:delText>
        </w:r>
        <w:r w:rsidR="00FC52EF" w:rsidRPr="00647403" w:rsidDel="002B4249">
          <w:rPr>
            <w:rFonts w:ascii="Times New Roman" w:hAnsi="Times New Roman" w:cs="Times New Roman"/>
            <w:color w:val="000000" w:themeColor="text1"/>
            <w:sz w:val="24"/>
            <w:szCs w:val="24"/>
          </w:rPr>
          <w:delText xml:space="preserve"> in the process brings inter-sectoral cooperation and synergy among different actors and stakeholders.</w:delText>
        </w:r>
      </w:del>
      <w:del w:id="1761" w:author="Bandana Shakya" w:date="2020-06-30T11:36:00Z">
        <w:r w:rsidR="00C12CA5" w:rsidRPr="00647403" w:rsidDel="00653B2F">
          <w:rPr>
            <w:rFonts w:ascii="Times New Roman" w:hAnsi="Times New Roman" w:cs="Times New Roman"/>
            <w:color w:val="000000" w:themeColor="text1"/>
            <w:sz w:val="24"/>
            <w:szCs w:val="24"/>
          </w:rPr>
          <w:delText xml:space="preserve"> </w:delText>
        </w:r>
        <w:r w:rsidR="00C977AB" w:rsidRPr="00647403" w:rsidDel="00653B2F">
          <w:rPr>
            <w:rFonts w:ascii="Times New Roman" w:hAnsi="Times New Roman" w:cs="Times New Roman"/>
            <w:color w:val="000000" w:themeColor="text1"/>
            <w:sz w:val="24"/>
            <w:szCs w:val="24"/>
          </w:rPr>
          <w:delText xml:space="preserve"> </w:delText>
        </w:r>
        <w:r w:rsidR="00B733D7" w:rsidRPr="00647403" w:rsidDel="00653B2F">
          <w:rPr>
            <w:rFonts w:ascii="Times New Roman" w:hAnsi="Times New Roman" w:cs="Times New Roman"/>
            <w:color w:val="000000" w:themeColor="text1"/>
            <w:sz w:val="24"/>
            <w:szCs w:val="24"/>
          </w:rPr>
          <w:delText xml:space="preserve">We </w:delText>
        </w:r>
      </w:del>
      <w:del w:id="1762" w:author="Bandana Shakya" w:date="2020-06-19T13:11:00Z">
        <w:r w:rsidR="00B733D7" w:rsidRPr="00647403" w:rsidDel="003B13A2">
          <w:rPr>
            <w:rFonts w:ascii="Times New Roman" w:hAnsi="Times New Roman" w:cs="Times New Roman"/>
            <w:color w:val="000000" w:themeColor="text1"/>
            <w:sz w:val="24"/>
            <w:szCs w:val="24"/>
          </w:rPr>
          <w:delText>pr</w:delText>
        </w:r>
        <w:r w:rsidR="006C36E2" w:rsidRPr="00647403" w:rsidDel="003B13A2">
          <w:rPr>
            <w:rFonts w:ascii="Times New Roman" w:hAnsi="Times New Roman" w:cs="Times New Roman"/>
            <w:color w:val="000000" w:themeColor="text1"/>
            <w:sz w:val="24"/>
            <w:szCs w:val="24"/>
          </w:rPr>
          <w:delText xml:space="preserve">ompt </w:delText>
        </w:r>
      </w:del>
      <w:del w:id="1763" w:author="Bandana Shakya" w:date="2020-06-30T11:36:00Z">
        <w:r w:rsidR="006C36E2" w:rsidRPr="00647403" w:rsidDel="00653B2F">
          <w:rPr>
            <w:rFonts w:ascii="Times New Roman" w:hAnsi="Times New Roman" w:cs="Times New Roman"/>
            <w:color w:val="000000" w:themeColor="text1"/>
            <w:sz w:val="24"/>
            <w:szCs w:val="24"/>
          </w:rPr>
          <w:delText>that a</w:delText>
        </w:r>
        <w:r w:rsidR="006F75B5" w:rsidRPr="00647403" w:rsidDel="00653B2F">
          <w:rPr>
            <w:rFonts w:ascii="Times New Roman" w:hAnsi="Times New Roman" w:cs="Times New Roman"/>
            <w:color w:val="000000" w:themeColor="text1"/>
            <w:sz w:val="24"/>
            <w:szCs w:val="24"/>
          </w:rPr>
          <w:delText xml:space="preserve">dequate maintenance of </w:delText>
        </w:r>
        <w:r w:rsidR="006C36E2" w:rsidRPr="00647403" w:rsidDel="00653B2F">
          <w:rPr>
            <w:rFonts w:ascii="Times New Roman" w:hAnsi="Times New Roman" w:cs="Times New Roman"/>
            <w:color w:val="000000" w:themeColor="text1"/>
            <w:sz w:val="24"/>
            <w:szCs w:val="24"/>
          </w:rPr>
          <w:delText xml:space="preserve">four priority </w:delText>
        </w:r>
        <w:r w:rsidR="006F75B5" w:rsidRPr="00647403" w:rsidDel="00653B2F">
          <w:rPr>
            <w:rFonts w:ascii="Times New Roman" w:hAnsi="Times New Roman" w:cs="Times New Roman"/>
            <w:color w:val="000000" w:themeColor="text1"/>
            <w:sz w:val="24"/>
            <w:szCs w:val="24"/>
          </w:rPr>
          <w:delText xml:space="preserve">services in future requires collaborative efforts – both intersectoral and inter-disciplinary partnerships within the country, and strategic cooperation between the countries. </w:delText>
        </w:r>
        <w:r w:rsidR="00BF3AF7" w:rsidRPr="00647403" w:rsidDel="00653B2F">
          <w:rPr>
            <w:rFonts w:ascii="Times New Roman" w:hAnsi="Times New Roman" w:cs="Times New Roman"/>
            <w:color w:val="000000" w:themeColor="text1"/>
            <w:sz w:val="24"/>
            <w:szCs w:val="24"/>
          </w:rPr>
          <w:delText xml:space="preserve">Intra country services flow </w:delText>
        </w:r>
        <w:r w:rsidR="006C36E2" w:rsidRPr="00647403" w:rsidDel="00653B2F">
          <w:rPr>
            <w:rFonts w:ascii="Times New Roman" w:hAnsi="Times New Roman" w:cs="Times New Roman"/>
            <w:color w:val="000000" w:themeColor="text1"/>
            <w:sz w:val="24"/>
            <w:szCs w:val="24"/>
          </w:rPr>
          <w:delText xml:space="preserve">should </w:delText>
        </w:r>
        <w:r w:rsidR="0061468D" w:rsidDel="00653B2F">
          <w:rPr>
            <w:rFonts w:ascii="Times New Roman" w:hAnsi="Times New Roman" w:cs="Times New Roman"/>
            <w:color w:val="000000" w:themeColor="text1"/>
            <w:sz w:val="24"/>
            <w:szCs w:val="24"/>
          </w:rPr>
          <w:delText xml:space="preserve">capitalize on </w:delText>
        </w:r>
        <w:r w:rsidR="006C36E2" w:rsidRPr="00647403" w:rsidDel="00653B2F">
          <w:rPr>
            <w:rFonts w:ascii="Times New Roman" w:hAnsi="Times New Roman" w:cs="Times New Roman"/>
            <w:color w:val="000000" w:themeColor="text1"/>
            <w:sz w:val="24"/>
            <w:szCs w:val="24"/>
          </w:rPr>
          <w:delText xml:space="preserve">creating </w:delText>
        </w:r>
        <w:r w:rsidR="00D2626C" w:rsidDel="00653B2F">
          <w:rPr>
            <w:rFonts w:ascii="Times New Roman" w:hAnsi="Times New Roman" w:cs="Times New Roman"/>
            <w:color w:val="000000" w:themeColor="text1"/>
            <w:sz w:val="24"/>
            <w:szCs w:val="24"/>
          </w:rPr>
          <w:delText xml:space="preserve">habitat </w:delText>
        </w:r>
        <w:r w:rsidR="006C36E2" w:rsidRPr="00647403" w:rsidDel="00653B2F">
          <w:rPr>
            <w:rFonts w:ascii="Times New Roman" w:hAnsi="Times New Roman" w:cs="Times New Roman"/>
            <w:color w:val="000000" w:themeColor="text1"/>
            <w:sz w:val="24"/>
            <w:szCs w:val="24"/>
          </w:rPr>
          <w:delText xml:space="preserve">links between PAs and </w:delText>
        </w:r>
        <w:r w:rsidR="00764228" w:rsidDel="00653B2F">
          <w:rPr>
            <w:rFonts w:ascii="Times New Roman" w:hAnsi="Times New Roman" w:cs="Times New Roman"/>
            <w:color w:val="000000" w:themeColor="text1"/>
            <w:sz w:val="24"/>
            <w:szCs w:val="24"/>
          </w:rPr>
          <w:delText xml:space="preserve">priority SPHs </w:delText>
        </w:r>
        <w:r w:rsidR="006C36E2" w:rsidRPr="00647403" w:rsidDel="00653B2F">
          <w:rPr>
            <w:rFonts w:ascii="Times New Roman" w:hAnsi="Times New Roman" w:cs="Times New Roman"/>
            <w:color w:val="000000" w:themeColor="text1"/>
            <w:sz w:val="24"/>
            <w:szCs w:val="24"/>
          </w:rPr>
          <w:delText xml:space="preserve">outside through mechanisms such as buffer zones, community conserved areas, </w:delText>
        </w:r>
        <w:r w:rsidR="00C96FE7" w:rsidRPr="00647403" w:rsidDel="00653B2F">
          <w:rPr>
            <w:rFonts w:ascii="Times New Roman" w:hAnsi="Times New Roman" w:cs="Times New Roman"/>
            <w:color w:val="000000" w:themeColor="text1"/>
            <w:sz w:val="24"/>
            <w:szCs w:val="24"/>
          </w:rPr>
          <w:delText xml:space="preserve">and </w:delText>
        </w:r>
        <w:r w:rsidR="006C36E2" w:rsidRPr="00647403" w:rsidDel="00653B2F">
          <w:rPr>
            <w:rFonts w:ascii="Times New Roman" w:hAnsi="Times New Roman" w:cs="Times New Roman"/>
            <w:color w:val="000000" w:themeColor="text1"/>
            <w:sz w:val="24"/>
            <w:szCs w:val="24"/>
          </w:rPr>
          <w:delText>conservation</w:delText>
        </w:r>
        <w:r w:rsidR="00C96FE7" w:rsidRPr="00647403" w:rsidDel="00653B2F">
          <w:rPr>
            <w:rFonts w:ascii="Times New Roman" w:hAnsi="Times New Roman" w:cs="Times New Roman"/>
            <w:color w:val="000000" w:themeColor="text1"/>
            <w:sz w:val="24"/>
            <w:szCs w:val="24"/>
          </w:rPr>
          <w:delText>/habitat</w:delText>
        </w:r>
        <w:r w:rsidR="006C36E2" w:rsidRPr="00647403" w:rsidDel="00653B2F">
          <w:rPr>
            <w:rFonts w:ascii="Times New Roman" w:hAnsi="Times New Roman" w:cs="Times New Roman"/>
            <w:color w:val="000000" w:themeColor="text1"/>
            <w:sz w:val="24"/>
            <w:szCs w:val="24"/>
          </w:rPr>
          <w:delText xml:space="preserve"> corridors</w:delText>
        </w:r>
        <w:r w:rsidR="00C96FE7" w:rsidRPr="00647403" w:rsidDel="00653B2F">
          <w:rPr>
            <w:rFonts w:ascii="Times New Roman" w:hAnsi="Times New Roman" w:cs="Times New Roman"/>
            <w:color w:val="000000" w:themeColor="text1"/>
            <w:sz w:val="24"/>
            <w:szCs w:val="24"/>
          </w:rPr>
          <w:delText>, and community</w:delText>
        </w:r>
        <w:r w:rsidR="009C5DB0" w:rsidDel="00653B2F">
          <w:rPr>
            <w:rFonts w:ascii="Times New Roman" w:hAnsi="Times New Roman" w:cs="Times New Roman"/>
            <w:color w:val="000000" w:themeColor="text1"/>
            <w:sz w:val="24"/>
            <w:szCs w:val="24"/>
          </w:rPr>
          <w:delText xml:space="preserve"> based </w:delText>
        </w:r>
        <w:r w:rsidR="00C96FE7" w:rsidRPr="00647403" w:rsidDel="00653B2F">
          <w:rPr>
            <w:rFonts w:ascii="Times New Roman" w:hAnsi="Times New Roman" w:cs="Times New Roman"/>
            <w:color w:val="000000" w:themeColor="text1"/>
            <w:sz w:val="24"/>
            <w:szCs w:val="24"/>
          </w:rPr>
          <w:delText>forestry</w:delText>
        </w:r>
        <w:r w:rsidR="003813D9" w:rsidDel="00653B2F">
          <w:rPr>
            <w:rFonts w:ascii="Times New Roman" w:hAnsi="Times New Roman" w:cs="Times New Roman"/>
            <w:color w:val="000000" w:themeColor="text1"/>
            <w:sz w:val="24"/>
            <w:szCs w:val="24"/>
          </w:rPr>
          <w:delText xml:space="preserve"> and plantation of timber and fuelwood species</w:delText>
        </w:r>
        <w:r w:rsidR="00B4022E" w:rsidDel="00653B2F">
          <w:rPr>
            <w:rFonts w:ascii="Times New Roman" w:hAnsi="Times New Roman" w:cs="Times New Roman"/>
            <w:color w:val="000000" w:themeColor="text1"/>
            <w:sz w:val="24"/>
            <w:szCs w:val="24"/>
          </w:rPr>
          <w:delText xml:space="preserve">. </w:delText>
        </w:r>
        <w:r w:rsidR="002C5D05" w:rsidDel="00653B2F">
          <w:rPr>
            <w:rFonts w:ascii="Times New Roman" w:hAnsi="Times New Roman" w:cs="Times New Roman"/>
            <w:color w:val="000000" w:themeColor="text1"/>
            <w:sz w:val="24"/>
            <w:szCs w:val="24"/>
          </w:rPr>
          <w:delText xml:space="preserve">For example, in </w:delText>
        </w:r>
        <w:r w:rsidR="00255D5D" w:rsidDel="00653B2F">
          <w:rPr>
            <w:rFonts w:ascii="Times New Roman" w:hAnsi="Times New Roman" w:cs="Times New Roman"/>
            <w:color w:val="000000" w:themeColor="text1"/>
            <w:sz w:val="24"/>
            <w:szCs w:val="24"/>
          </w:rPr>
          <w:delText xml:space="preserve">Myanmar, the </w:delText>
        </w:r>
        <w:r w:rsidR="00255D5D" w:rsidRPr="00E16F0F" w:rsidDel="00653B2F">
          <w:rPr>
            <w:rFonts w:ascii="Times New Roman" w:hAnsi="Times New Roman" w:cs="Times New Roman"/>
            <w:color w:val="000000" w:themeColor="text1"/>
            <w:sz w:val="24"/>
            <w:szCs w:val="24"/>
          </w:rPr>
          <w:delText xml:space="preserve">rainforests of Naung Mung south and west of the current HKNP boundaries </w:delText>
        </w:r>
        <w:r w:rsidR="002C5D05" w:rsidDel="00653B2F">
          <w:rPr>
            <w:rFonts w:ascii="Times New Roman" w:hAnsi="Times New Roman" w:cs="Times New Roman"/>
            <w:color w:val="000000" w:themeColor="text1"/>
            <w:sz w:val="24"/>
            <w:szCs w:val="24"/>
          </w:rPr>
          <w:delText xml:space="preserve">host </w:delText>
        </w:r>
        <w:r w:rsidR="00255D5D" w:rsidRPr="00E16F0F" w:rsidDel="00653B2F">
          <w:rPr>
            <w:rFonts w:ascii="Times New Roman" w:hAnsi="Times New Roman" w:cs="Times New Roman"/>
            <w:color w:val="000000" w:themeColor="text1"/>
            <w:sz w:val="24"/>
            <w:szCs w:val="24"/>
          </w:rPr>
          <w:delText>most of the unique aspects of the region’s biodiversity</w:delText>
        </w:r>
        <w:r w:rsidR="002560AB" w:rsidDel="00653B2F">
          <w:rPr>
            <w:rFonts w:ascii="Times New Roman" w:hAnsi="Times New Roman" w:cs="Times New Roman"/>
            <w:color w:val="000000" w:themeColor="text1"/>
            <w:sz w:val="24"/>
            <w:szCs w:val="24"/>
          </w:rPr>
          <w:delText xml:space="preserve"> and </w:delText>
        </w:r>
        <w:r w:rsidR="00D517F0" w:rsidRPr="00E16F0F" w:rsidDel="00653B2F">
          <w:rPr>
            <w:rFonts w:ascii="Times New Roman" w:hAnsi="Times New Roman" w:cs="Times New Roman"/>
            <w:color w:val="000000" w:themeColor="text1"/>
            <w:sz w:val="24"/>
            <w:szCs w:val="24"/>
          </w:rPr>
          <w:delText xml:space="preserve">most threatened </w:delText>
        </w:r>
        <w:r w:rsidR="00255D5D" w:rsidRPr="00E16F0F" w:rsidDel="00653B2F">
          <w:rPr>
            <w:rFonts w:ascii="Times New Roman" w:hAnsi="Times New Roman" w:cs="Times New Roman"/>
            <w:color w:val="000000" w:themeColor="text1"/>
            <w:sz w:val="24"/>
            <w:szCs w:val="24"/>
          </w:rPr>
          <w:delText>(Rappole et al., 2005)</w:delText>
        </w:r>
        <w:r w:rsidR="002560AB" w:rsidDel="00653B2F">
          <w:rPr>
            <w:rFonts w:ascii="Times New Roman" w:hAnsi="Times New Roman" w:cs="Times New Roman"/>
            <w:color w:val="000000" w:themeColor="text1"/>
            <w:sz w:val="24"/>
            <w:szCs w:val="24"/>
          </w:rPr>
          <w:delText xml:space="preserve">, and such </w:delText>
        </w:r>
        <w:r w:rsidR="00086DEB" w:rsidRPr="00E16F0F" w:rsidDel="00653B2F">
          <w:rPr>
            <w:rFonts w:ascii="Times New Roman" w:hAnsi="Times New Roman" w:cs="Times New Roman"/>
            <w:color w:val="000000" w:themeColor="text1"/>
            <w:sz w:val="24"/>
            <w:szCs w:val="24"/>
          </w:rPr>
          <w:delText>unprotected SPHs require</w:delText>
        </w:r>
        <w:r w:rsidR="002560AB" w:rsidDel="00653B2F">
          <w:rPr>
            <w:rFonts w:ascii="Times New Roman" w:hAnsi="Times New Roman" w:cs="Times New Roman"/>
            <w:color w:val="000000" w:themeColor="text1"/>
            <w:sz w:val="24"/>
            <w:szCs w:val="24"/>
          </w:rPr>
          <w:delText>s</w:delText>
        </w:r>
        <w:r w:rsidR="00086DEB" w:rsidRPr="00E16F0F" w:rsidDel="00653B2F">
          <w:rPr>
            <w:rFonts w:ascii="Times New Roman" w:hAnsi="Times New Roman" w:cs="Times New Roman"/>
            <w:color w:val="000000" w:themeColor="text1"/>
            <w:sz w:val="24"/>
            <w:szCs w:val="24"/>
          </w:rPr>
          <w:delText xml:space="preserve"> management attention to </w:delText>
        </w:r>
        <w:r w:rsidR="00255D5D" w:rsidRPr="00E16F0F" w:rsidDel="00653B2F">
          <w:rPr>
            <w:rFonts w:ascii="Times New Roman" w:hAnsi="Times New Roman" w:cs="Times New Roman"/>
            <w:color w:val="000000" w:themeColor="text1"/>
            <w:sz w:val="24"/>
            <w:szCs w:val="24"/>
          </w:rPr>
          <w:delText xml:space="preserve">ensure the integrity of the </w:delText>
        </w:r>
        <w:r w:rsidR="00086DEB" w:rsidRPr="00E16F0F" w:rsidDel="00653B2F">
          <w:rPr>
            <w:rFonts w:ascii="Times New Roman" w:hAnsi="Times New Roman" w:cs="Times New Roman"/>
            <w:color w:val="000000" w:themeColor="text1"/>
            <w:sz w:val="24"/>
            <w:szCs w:val="24"/>
          </w:rPr>
          <w:delText xml:space="preserve">entire </w:delText>
        </w:r>
        <w:r w:rsidR="00255D5D" w:rsidRPr="00E16F0F" w:rsidDel="00653B2F">
          <w:rPr>
            <w:rFonts w:ascii="Times New Roman" w:hAnsi="Times New Roman" w:cs="Times New Roman"/>
            <w:color w:val="000000" w:themeColor="text1"/>
            <w:sz w:val="24"/>
            <w:szCs w:val="24"/>
          </w:rPr>
          <w:delText>Northern Forest Complex ecosystems</w:delText>
        </w:r>
        <w:r w:rsidR="00E16F0F" w:rsidDel="00653B2F">
          <w:rPr>
            <w:rFonts w:ascii="Times New Roman" w:hAnsi="Times New Roman" w:cs="Times New Roman"/>
            <w:color w:val="000000" w:themeColor="text1"/>
            <w:sz w:val="24"/>
            <w:szCs w:val="24"/>
          </w:rPr>
          <w:delText xml:space="preserve"> </w:delText>
        </w:r>
        <w:r w:rsidR="00E16F0F" w:rsidDel="00653B2F">
          <w:rPr>
            <w:rFonts w:ascii="Times New Roman" w:hAnsi="Times New Roman" w:cs="Times New Roman"/>
            <w:color w:val="000000" w:themeColor="text1"/>
            <w:sz w:val="24"/>
            <w:szCs w:val="24"/>
          </w:rPr>
          <w:fldChar w:fldCharType="begin" w:fldLock="1"/>
        </w:r>
        <w:r w:rsidR="00BF0273" w:rsidDel="00653B2F">
          <w:rPr>
            <w:rFonts w:ascii="Times New Roman" w:hAnsi="Times New Roman" w:cs="Times New Roman"/>
            <w:color w:val="000000" w:themeColor="text1"/>
            <w:sz w:val="24"/>
            <w:szCs w:val="24"/>
          </w:rPr>
          <w:del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delInstrText>
        </w:r>
        <w:r w:rsidR="00E16F0F" w:rsidDel="00653B2F">
          <w:rPr>
            <w:rFonts w:ascii="Times New Roman" w:hAnsi="Times New Roman" w:cs="Times New Roman"/>
            <w:color w:val="000000" w:themeColor="text1"/>
            <w:sz w:val="24"/>
            <w:szCs w:val="24"/>
          </w:rPr>
          <w:fldChar w:fldCharType="separate"/>
        </w:r>
        <w:r w:rsidR="00E16F0F" w:rsidRPr="00E16F0F" w:rsidDel="00653B2F">
          <w:rPr>
            <w:rFonts w:ascii="Times New Roman" w:hAnsi="Times New Roman" w:cs="Times New Roman"/>
            <w:noProof/>
            <w:color w:val="000000" w:themeColor="text1"/>
            <w:sz w:val="24"/>
            <w:szCs w:val="24"/>
          </w:rPr>
          <w:delText>(Renner et al., 2007)</w:delText>
        </w:r>
        <w:r w:rsidR="00E16F0F" w:rsidDel="00653B2F">
          <w:rPr>
            <w:rFonts w:ascii="Times New Roman" w:hAnsi="Times New Roman" w:cs="Times New Roman"/>
            <w:color w:val="000000" w:themeColor="text1"/>
            <w:sz w:val="24"/>
            <w:szCs w:val="24"/>
          </w:rPr>
          <w:fldChar w:fldCharType="end"/>
        </w:r>
        <w:r w:rsidR="00255D5D" w:rsidRPr="00E16F0F" w:rsidDel="00653B2F">
          <w:rPr>
            <w:rFonts w:ascii="Times New Roman" w:hAnsi="Times New Roman" w:cs="Times New Roman"/>
            <w:color w:val="000000" w:themeColor="text1"/>
            <w:sz w:val="24"/>
            <w:szCs w:val="24"/>
          </w:rPr>
          <w:delText>.</w:delText>
        </w:r>
        <w:r w:rsidR="007A6E9A" w:rsidDel="00653B2F">
          <w:rPr>
            <w:rFonts w:ascii="Times New Roman" w:hAnsi="Times New Roman" w:cs="Times New Roman"/>
            <w:color w:val="000000" w:themeColor="text1"/>
            <w:sz w:val="24"/>
            <w:szCs w:val="24"/>
          </w:rPr>
          <w:delText xml:space="preserve"> </w:delText>
        </w:r>
        <w:r w:rsidR="00B4022E" w:rsidDel="00653B2F">
          <w:rPr>
            <w:rFonts w:ascii="Times New Roman" w:hAnsi="Times New Roman" w:cs="Times New Roman"/>
            <w:color w:val="000000" w:themeColor="text1"/>
            <w:sz w:val="24"/>
            <w:szCs w:val="24"/>
          </w:rPr>
          <w:delText xml:space="preserve">Likewise, SPHs </w:delText>
        </w:r>
        <w:r w:rsidR="00A31A2B" w:rsidDel="00653B2F">
          <w:rPr>
            <w:rFonts w:ascii="Times New Roman" w:hAnsi="Times New Roman" w:cs="Times New Roman"/>
            <w:color w:val="000000" w:themeColor="text1"/>
            <w:sz w:val="24"/>
            <w:szCs w:val="24"/>
          </w:rPr>
          <w:delText xml:space="preserve">within the PAs with </w:delText>
        </w:r>
        <w:r w:rsidR="00B4022E" w:rsidDel="00653B2F">
          <w:rPr>
            <w:rFonts w:ascii="Times New Roman" w:hAnsi="Times New Roman" w:cs="Times New Roman"/>
            <w:color w:val="000000" w:themeColor="text1"/>
            <w:sz w:val="24"/>
            <w:szCs w:val="24"/>
          </w:rPr>
          <w:delText>h</w:delText>
        </w:r>
        <w:r w:rsidR="00A31A2B" w:rsidDel="00653B2F">
          <w:rPr>
            <w:rFonts w:ascii="Times New Roman" w:hAnsi="Times New Roman" w:cs="Times New Roman"/>
            <w:color w:val="000000" w:themeColor="text1"/>
            <w:sz w:val="24"/>
            <w:szCs w:val="24"/>
          </w:rPr>
          <w:delText>igh dSPHs have to be given habitat restoration attention</w:delText>
        </w:r>
        <w:r w:rsidR="000414E7" w:rsidDel="00653B2F">
          <w:rPr>
            <w:rFonts w:ascii="Times New Roman" w:hAnsi="Times New Roman" w:cs="Times New Roman"/>
            <w:color w:val="000000" w:themeColor="text1"/>
            <w:sz w:val="24"/>
            <w:szCs w:val="24"/>
          </w:rPr>
          <w:delText xml:space="preserve"> </w:delText>
        </w:r>
        <w:r w:rsidR="009246E0" w:rsidDel="00653B2F">
          <w:rPr>
            <w:rFonts w:ascii="Times New Roman" w:hAnsi="Times New Roman" w:cs="Times New Roman"/>
            <w:color w:val="000000" w:themeColor="text1"/>
            <w:sz w:val="24"/>
            <w:szCs w:val="24"/>
          </w:rPr>
          <w:delText xml:space="preserve">together with </w:delText>
        </w:r>
        <w:r w:rsidR="004C5576" w:rsidDel="00653B2F">
          <w:rPr>
            <w:rFonts w:ascii="Times New Roman" w:hAnsi="Times New Roman" w:cs="Times New Roman"/>
            <w:color w:val="000000" w:themeColor="text1"/>
            <w:sz w:val="24"/>
            <w:szCs w:val="24"/>
          </w:rPr>
          <w:delText xml:space="preserve">effective regulation on provisioning services </w:delText>
        </w:r>
        <w:r w:rsidR="00551FF5" w:rsidDel="00653B2F">
          <w:rPr>
            <w:rFonts w:ascii="Times New Roman" w:hAnsi="Times New Roman" w:cs="Times New Roman"/>
            <w:color w:val="000000" w:themeColor="text1"/>
            <w:sz w:val="24"/>
            <w:szCs w:val="24"/>
          </w:rPr>
          <w:delText xml:space="preserve">based on economic valuation as done for </w:delText>
        </w:r>
        <w:r w:rsidR="00551FF5" w:rsidDel="00653B2F">
          <w:rPr>
            <w:rFonts w:ascii="Times New Roman" w:hAnsi="Times New Roman" w:cs="Times New Roman"/>
            <w:color w:val="000000" w:themeColor="text1"/>
            <w:sz w:val="24"/>
            <w:szCs w:val="24"/>
          </w:rPr>
          <w:lastRenderedPageBreak/>
          <w:delText>n</w:delText>
        </w:r>
        <w:r w:rsidR="004C5576" w:rsidDel="00653B2F">
          <w:rPr>
            <w:rFonts w:ascii="Times New Roman" w:hAnsi="Times New Roman" w:cs="Times New Roman"/>
            <w:color w:val="000000" w:themeColor="text1"/>
            <w:sz w:val="24"/>
            <w:szCs w:val="24"/>
          </w:rPr>
          <w:delText>ational parks in Sierra Nevada</w:delText>
        </w:r>
        <w:r w:rsidR="00551FF5" w:rsidDel="00653B2F">
          <w:rPr>
            <w:rFonts w:ascii="Times New Roman" w:hAnsi="Times New Roman" w:cs="Times New Roman"/>
            <w:color w:val="000000" w:themeColor="text1"/>
            <w:sz w:val="24"/>
            <w:szCs w:val="24"/>
          </w:rPr>
          <w:delText xml:space="preserve"> </w:delText>
        </w:r>
        <w:r w:rsidR="00551FF5" w:rsidDel="00653B2F">
          <w:rPr>
            <w:rFonts w:ascii="Times New Roman" w:hAnsi="Times New Roman" w:cs="Times New Roman"/>
            <w:color w:val="000000" w:themeColor="text1"/>
            <w:sz w:val="24"/>
            <w:szCs w:val="24"/>
          </w:rPr>
          <w:fldChar w:fldCharType="begin" w:fldLock="1"/>
        </w:r>
        <w:r w:rsidR="00D30055" w:rsidDel="00653B2F">
          <w:rPr>
            <w:rFonts w:ascii="Times New Roman" w:hAnsi="Times New Roman" w:cs="Times New Roman"/>
            <w:color w:val="000000" w:themeColor="text1"/>
            <w:sz w:val="24"/>
            <w:szCs w:val="24"/>
          </w:rPr>
          <w:delInstrText>ADDIN CSL_CITATION {"citationItems":[{"id":"ITEM-1","itemData":{"DOI":"10.1016/j.ecolecon.2011.03.009","ISSN":"0921-8009","author":[{"dropping-particle":"","family":"Martín-lópez","given":"Berta","non-dropping-particle":"","parse-names":false,"suffix":""},{"dropping-particle":"","family":"García-llorente","given":"Marina","non-dropping-particle":"","parse-names":false,"suffix":""},{"dropping-particle":"","family":"Palomo","given":"Ignacio","non-dropping-particle":"","parse-names":false,"suffix":""},{"dropping-particle":"","family":"Montes","given":"Carlos","non-dropping-particle":"","parse-names":false,"suffix":""}],"container-title":"Ecological Economics","id":"ITEM-1","issue":"8","issued":{"date-parts":[["2011"]]},"page":"1481-1491","publisher":"Elsevier B.V.","title":"The conservation against development paradigm in protected areas : Valuation of ecosystem services in the Doñana social – ecological system ( southwestern Spain )","type":"article-journal","volume":"70"},"uris":["http://www.mendeley.com/documents/?uuid=998dd2bb-d502-4e7e-ab33-0c38a4868564"]}],"mendeley":{"formattedCitation":"(Martín-lópez, García-llorente, Palomo, &amp; Montes, 2011)","manualFormatting":"(Martín-lópez et al., 2011)","plainTextFormattedCitation":"(Martín-lópez, García-llorente, Palomo, &amp; Montes, 2011)","previouslyFormattedCitation":"(Martín-lópez, García-llorente, Palomo, &amp; Montes, 2011)"},"properties":{"noteIndex":0},"schema":"https://github.com/citation-style-language/schema/raw/master/csl-citation.json"}</w:delInstrText>
        </w:r>
        <w:r w:rsidR="00551FF5" w:rsidDel="00653B2F">
          <w:rPr>
            <w:rFonts w:ascii="Times New Roman" w:hAnsi="Times New Roman" w:cs="Times New Roman"/>
            <w:color w:val="000000" w:themeColor="text1"/>
            <w:sz w:val="24"/>
            <w:szCs w:val="24"/>
          </w:rPr>
          <w:fldChar w:fldCharType="separate"/>
        </w:r>
        <w:r w:rsidR="00551FF5" w:rsidRPr="00551FF5" w:rsidDel="00653B2F">
          <w:rPr>
            <w:rFonts w:ascii="Times New Roman" w:hAnsi="Times New Roman" w:cs="Times New Roman"/>
            <w:noProof/>
            <w:color w:val="000000" w:themeColor="text1"/>
            <w:sz w:val="24"/>
            <w:szCs w:val="24"/>
          </w:rPr>
          <w:delText>(Martín-lópez</w:delText>
        </w:r>
        <w:r w:rsidR="00551FF5" w:rsidDel="00653B2F">
          <w:rPr>
            <w:rFonts w:ascii="Times New Roman" w:hAnsi="Times New Roman" w:cs="Times New Roman"/>
            <w:noProof/>
            <w:color w:val="000000" w:themeColor="text1"/>
            <w:sz w:val="24"/>
            <w:szCs w:val="24"/>
          </w:rPr>
          <w:delText xml:space="preserve"> et al., </w:delText>
        </w:r>
        <w:r w:rsidR="00551FF5" w:rsidRPr="00551FF5" w:rsidDel="00653B2F">
          <w:rPr>
            <w:rFonts w:ascii="Times New Roman" w:hAnsi="Times New Roman" w:cs="Times New Roman"/>
            <w:noProof/>
            <w:color w:val="000000" w:themeColor="text1"/>
            <w:sz w:val="24"/>
            <w:szCs w:val="24"/>
          </w:rPr>
          <w:delText>2011)</w:delText>
        </w:r>
        <w:r w:rsidR="00551FF5" w:rsidDel="00653B2F">
          <w:rPr>
            <w:rFonts w:ascii="Times New Roman" w:hAnsi="Times New Roman" w:cs="Times New Roman"/>
            <w:color w:val="000000" w:themeColor="text1"/>
            <w:sz w:val="24"/>
            <w:szCs w:val="24"/>
          </w:rPr>
          <w:fldChar w:fldCharType="end"/>
        </w:r>
        <w:r w:rsidR="00C96FE7" w:rsidRPr="00647403" w:rsidDel="00653B2F">
          <w:rPr>
            <w:rFonts w:ascii="Times New Roman" w:hAnsi="Times New Roman" w:cs="Times New Roman"/>
            <w:color w:val="000000" w:themeColor="text1"/>
            <w:sz w:val="24"/>
            <w:szCs w:val="24"/>
          </w:rPr>
          <w:delText xml:space="preserve">. </w:delText>
        </w:r>
        <w:r w:rsidR="00BF3AF7" w:rsidRPr="00647403" w:rsidDel="00653B2F">
          <w:rPr>
            <w:rFonts w:ascii="Times New Roman" w:hAnsi="Times New Roman" w:cs="Times New Roman"/>
            <w:color w:val="000000" w:themeColor="text1"/>
            <w:sz w:val="24"/>
            <w:szCs w:val="24"/>
          </w:rPr>
          <w:delText xml:space="preserve">Inter country collaborations </w:delText>
        </w:r>
        <w:r w:rsidR="00C96FE7" w:rsidRPr="00647403" w:rsidDel="00653B2F">
          <w:rPr>
            <w:rFonts w:ascii="Times New Roman" w:hAnsi="Times New Roman" w:cs="Times New Roman"/>
            <w:color w:val="000000" w:themeColor="text1"/>
            <w:sz w:val="24"/>
            <w:szCs w:val="24"/>
          </w:rPr>
          <w:delText xml:space="preserve">need to address both </w:delText>
        </w:r>
        <w:r w:rsidR="00BF3AF7" w:rsidRPr="00647403" w:rsidDel="00653B2F">
          <w:rPr>
            <w:rFonts w:ascii="Times New Roman" w:hAnsi="Times New Roman" w:cs="Times New Roman"/>
            <w:color w:val="000000" w:themeColor="text1"/>
            <w:sz w:val="24"/>
            <w:szCs w:val="24"/>
          </w:rPr>
          <w:delText>sensitive cross border challenge</w:delText>
        </w:r>
        <w:r w:rsidR="00C96FE7" w:rsidRPr="00647403" w:rsidDel="00653B2F">
          <w:rPr>
            <w:rFonts w:ascii="Times New Roman" w:hAnsi="Times New Roman" w:cs="Times New Roman"/>
            <w:color w:val="000000" w:themeColor="text1"/>
            <w:sz w:val="24"/>
            <w:szCs w:val="24"/>
          </w:rPr>
          <w:delText xml:space="preserve">s such as poaching and illegal trade, as well as promote positive </w:delText>
        </w:r>
        <w:r w:rsidR="00BF3AF7" w:rsidRPr="00647403" w:rsidDel="00653B2F">
          <w:rPr>
            <w:rFonts w:ascii="Times New Roman" w:hAnsi="Times New Roman" w:cs="Times New Roman"/>
            <w:color w:val="000000" w:themeColor="text1"/>
            <w:sz w:val="24"/>
            <w:szCs w:val="24"/>
          </w:rPr>
          <w:delText>scientific collaborations</w:delText>
        </w:r>
        <w:r w:rsidR="00F0082C" w:rsidRPr="00647403" w:rsidDel="00653B2F">
          <w:rPr>
            <w:rFonts w:ascii="Times New Roman" w:hAnsi="Times New Roman" w:cs="Times New Roman"/>
            <w:color w:val="000000" w:themeColor="text1"/>
            <w:sz w:val="24"/>
            <w:szCs w:val="24"/>
          </w:rPr>
          <w:delText xml:space="preserve"> and joint management actions to </w:delText>
        </w:r>
        <w:r w:rsidR="00E5033C" w:rsidDel="00653B2F">
          <w:rPr>
            <w:rFonts w:ascii="Times New Roman" w:hAnsi="Times New Roman" w:cs="Times New Roman"/>
            <w:color w:val="000000" w:themeColor="text1"/>
            <w:sz w:val="24"/>
            <w:szCs w:val="24"/>
          </w:rPr>
          <w:delText xml:space="preserve">avoid </w:delText>
        </w:r>
        <w:r w:rsidR="00F0082C" w:rsidRPr="00647403" w:rsidDel="00653B2F">
          <w:rPr>
            <w:rFonts w:ascii="Times New Roman" w:hAnsi="Times New Roman" w:cs="Times New Roman"/>
            <w:color w:val="000000" w:themeColor="text1"/>
            <w:sz w:val="24"/>
            <w:szCs w:val="24"/>
          </w:rPr>
          <w:delText xml:space="preserve">transborder </w:delText>
        </w:r>
        <w:r w:rsidR="00E5033C" w:rsidDel="00653B2F">
          <w:rPr>
            <w:rFonts w:ascii="Times New Roman" w:hAnsi="Times New Roman" w:cs="Times New Roman"/>
            <w:color w:val="000000" w:themeColor="text1"/>
            <w:sz w:val="24"/>
            <w:szCs w:val="24"/>
          </w:rPr>
          <w:delText xml:space="preserve">ecosystem fragmentation, and </w:delText>
        </w:r>
        <w:r w:rsidR="00D81472" w:rsidDel="00653B2F">
          <w:rPr>
            <w:rFonts w:ascii="Times New Roman" w:hAnsi="Times New Roman" w:cs="Times New Roman"/>
            <w:color w:val="000000" w:themeColor="text1"/>
            <w:sz w:val="24"/>
            <w:szCs w:val="24"/>
          </w:rPr>
          <w:delText xml:space="preserve">to promote engagement of </w:delText>
        </w:r>
        <w:r w:rsidR="00F0082C" w:rsidRPr="00647403" w:rsidDel="00653B2F">
          <w:rPr>
            <w:rFonts w:ascii="Times New Roman" w:hAnsi="Times New Roman" w:cs="Times New Roman"/>
            <w:color w:val="000000" w:themeColor="text1"/>
            <w:sz w:val="24"/>
            <w:szCs w:val="24"/>
          </w:rPr>
          <w:delText>communities in the border areas</w:delText>
        </w:r>
        <w:r w:rsidR="00D81472" w:rsidDel="00653B2F">
          <w:rPr>
            <w:rFonts w:ascii="Times New Roman" w:hAnsi="Times New Roman" w:cs="Times New Roman"/>
            <w:color w:val="000000" w:themeColor="text1"/>
            <w:sz w:val="24"/>
            <w:szCs w:val="24"/>
          </w:rPr>
          <w:delText xml:space="preserve"> for conservation actions</w:delText>
        </w:r>
        <w:r w:rsidR="00A3500F" w:rsidDel="00653B2F">
          <w:rPr>
            <w:rFonts w:ascii="Times New Roman" w:hAnsi="Times New Roman" w:cs="Times New Roman"/>
            <w:color w:val="000000" w:themeColor="text1"/>
            <w:sz w:val="24"/>
            <w:szCs w:val="24"/>
          </w:rPr>
          <w:delText xml:space="preserve"> </w:delText>
        </w:r>
        <w:r w:rsidR="00A3500F" w:rsidDel="00653B2F">
          <w:rPr>
            <w:rFonts w:ascii="Times New Roman" w:hAnsi="Times New Roman" w:cs="Times New Roman"/>
            <w:color w:val="000000" w:themeColor="text1"/>
            <w:sz w:val="24"/>
            <w:szCs w:val="24"/>
          </w:rPr>
          <w:fldChar w:fldCharType="begin" w:fldLock="1"/>
        </w:r>
        <w:r w:rsidR="004B017B" w:rsidDel="00653B2F">
          <w:rPr>
            <w:rFonts w:ascii="Times New Roman" w:hAnsi="Times New Roman" w:cs="Times New Roman"/>
            <w:color w:val="000000" w:themeColor="text1"/>
            <w:sz w:val="24"/>
            <w:szCs w:val="24"/>
          </w:rPr>
          <w:delInstrText>ADDIN CSL_CITATION {"citationItems":[{"id":"ITEM-1","itemData":{"ISBN":"2831706122","author":[{"dropping-particle":"","family":"Sandwith","given":"T","non-dropping-particle":"","parse-names":false,"suffix":""},{"dropping-particle":"","family":"Shine","given":"C","non-dropping-particle":"","parse-names":false,"suffix":""},{"dropping-particle":"","family":"Hamilton","given":"L","non-dropping-particle":"","parse-names":false,"suffix":""},{"dropping-particle":"","family":"Sheppard","given":"D","non-dropping-particle":"","parse-names":false,"suffix":""}],"id":"ITEM-1","issue":"7","issued":{"date-parts":[["2001"]]},"title":"Protected areas for peace and co-operation","type":"book"},"uris":["http://www.mendeley.com/documents/?uuid=4cc6239d-004c-4e06-bae8-92b300bea849"]}],"mendeley":{"formattedCitation":"(Sandwith, Shine, Hamilton, &amp; Sheppard, 2001)","manualFormatting":"(Sandwith et al., 2001)","plainTextFormattedCitation":"(Sandwith, Shine, Hamilton, &amp; Sheppard, 2001)","previouslyFormattedCitation":"(Sandwith, Shine, Hamilton, &amp; Sheppard, 2001)"},"properties":{"noteIndex":0},"schema":"https://github.com/citation-style-language/schema/raw/master/csl-citation.json"}</w:delInstrText>
        </w:r>
        <w:r w:rsidR="00A3500F" w:rsidDel="00653B2F">
          <w:rPr>
            <w:rFonts w:ascii="Times New Roman" w:hAnsi="Times New Roman" w:cs="Times New Roman"/>
            <w:color w:val="000000" w:themeColor="text1"/>
            <w:sz w:val="24"/>
            <w:szCs w:val="24"/>
          </w:rPr>
          <w:fldChar w:fldCharType="separate"/>
        </w:r>
        <w:r w:rsidR="00A3500F" w:rsidRPr="00A3500F" w:rsidDel="00653B2F">
          <w:rPr>
            <w:rFonts w:ascii="Times New Roman" w:hAnsi="Times New Roman" w:cs="Times New Roman"/>
            <w:noProof/>
            <w:color w:val="000000" w:themeColor="text1"/>
            <w:sz w:val="24"/>
            <w:szCs w:val="24"/>
          </w:rPr>
          <w:delText>(Sandwith</w:delText>
        </w:r>
        <w:r w:rsidR="00A3500F" w:rsidDel="00653B2F">
          <w:rPr>
            <w:rFonts w:ascii="Times New Roman" w:hAnsi="Times New Roman" w:cs="Times New Roman"/>
            <w:noProof/>
            <w:color w:val="000000" w:themeColor="text1"/>
            <w:sz w:val="24"/>
            <w:szCs w:val="24"/>
          </w:rPr>
          <w:delText xml:space="preserve"> et al., </w:delText>
        </w:r>
        <w:r w:rsidR="00A3500F" w:rsidRPr="00A3500F" w:rsidDel="00653B2F">
          <w:rPr>
            <w:rFonts w:ascii="Times New Roman" w:hAnsi="Times New Roman" w:cs="Times New Roman"/>
            <w:noProof/>
            <w:color w:val="000000" w:themeColor="text1"/>
            <w:sz w:val="24"/>
            <w:szCs w:val="24"/>
          </w:rPr>
          <w:delText>2001)</w:delText>
        </w:r>
        <w:r w:rsidR="00A3500F" w:rsidDel="00653B2F">
          <w:rPr>
            <w:rFonts w:ascii="Times New Roman" w:hAnsi="Times New Roman" w:cs="Times New Roman"/>
            <w:color w:val="000000" w:themeColor="text1"/>
            <w:sz w:val="24"/>
            <w:szCs w:val="24"/>
          </w:rPr>
          <w:fldChar w:fldCharType="end"/>
        </w:r>
        <w:r w:rsidR="00F0082C" w:rsidRPr="00647403" w:rsidDel="00653B2F">
          <w:rPr>
            <w:rFonts w:ascii="Times New Roman" w:hAnsi="Times New Roman" w:cs="Times New Roman"/>
            <w:color w:val="000000" w:themeColor="text1"/>
            <w:sz w:val="24"/>
            <w:szCs w:val="24"/>
          </w:rPr>
          <w:delText>. Re</w:delText>
        </w:r>
        <w:r w:rsidR="00BF3AF7" w:rsidRPr="00647403" w:rsidDel="00653B2F">
          <w:rPr>
            <w:rFonts w:ascii="Times New Roman" w:hAnsi="Times New Roman" w:cs="Times New Roman"/>
            <w:color w:val="000000" w:themeColor="text1"/>
            <w:sz w:val="24"/>
            <w:szCs w:val="24"/>
          </w:rPr>
          <w:delText>gional cooperation</w:delText>
        </w:r>
        <w:r w:rsidR="00C00A35" w:rsidDel="00653B2F">
          <w:rPr>
            <w:rFonts w:ascii="Times New Roman" w:hAnsi="Times New Roman" w:cs="Times New Roman"/>
            <w:color w:val="000000" w:themeColor="text1"/>
            <w:sz w:val="24"/>
            <w:szCs w:val="24"/>
          </w:rPr>
          <w:delText xml:space="preserve"> among the three countries may </w:delText>
        </w:r>
        <w:r w:rsidR="00BB7FE2" w:rsidRPr="00647403" w:rsidDel="00653B2F">
          <w:rPr>
            <w:rFonts w:ascii="Times New Roman" w:hAnsi="Times New Roman" w:cs="Times New Roman"/>
            <w:color w:val="000000" w:themeColor="text1"/>
            <w:sz w:val="24"/>
            <w:szCs w:val="24"/>
          </w:rPr>
          <w:delText>focus on conservation linked economic opportunities</w:delText>
        </w:r>
        <w:r w:rsidR="009C5DB0" w:rsidDel="00653B2F">
          <w:rPr>
            <w:rFonts w:ascii="Times New Roman" w:hAnsi="Times New Roman" w:cs="Times New Roman"/>
            <w:color w:val="000000" w:themeColor="text1"/>
            <w:sz w:val="24"/>
            <w:szCs w:val="24"/>
          </w:rPr>
          <w:delText xml:space="preserve"> </w:delText>
        </w:r>
        <w:r w:rsidR="00CF44F7" w:rsidDel="00653B2F">
          <w:rPr>
            <w:rFonts w:ascii="Times New Roman" w:hAnsi="Times New Roman" w:cs="Times New Roman"/>
            <w:color w:val="000000" w:themeColor="text1"/>
            <w:sz w:val="24"/>
            <w:szCs w:val="24"/>
          </w:rPr>
          <w:delText>and cultural</w:delText>
        </w:r>
        <w:r w:rsidR="007C5212" w:rsidDel="00653B2F">
          <w:rPr>
            <w:rFonts w:ascii="Times New Roman" w:hAnsi="Times New Roman" w:cs="Times New Roman"/>
            <w:color w:val="000000" w:themeColor="text1"/>
            <w:sz w:val="24"/>
            <w:szCs w:val="24"/>
          </w:rPr>
          <w:delText xml:space="preserve"> based trade and tourism, </w:delText>
        </w:r>
        <w:r w:rsidR="009C5DB0" w:rsidDel="00653B2F">
          <w:rPr>
            <w:rFonts w:ascii="Times New Roman" w:hAnsi="Times New Roman" w:cs="Times New Roman"/>
            <w:color w:val="000000" w:themeColor="text1"/>
            <w:sz w:val="24"/>
            <w:szCs w:val="24"/>
          </w:rPr>
          <w:delText xml:space="preserve">and establishment of joint research </w:delText>
        </w:r>
        <w:r w:rsidR="007C5212" w:rsidDel="00653B2F">
          <w:rPr>
            <w:rFonts w:ascii="Times New Roman" w:hAnsi="Times New Roman" w:cs="Times New Roman"/>
            <w:color w:val="000000" w:themeColor="text1"/>
            <w:sz w:val="24"/>
            <w:szCs w:val="24"/>
          </w:rPr>
          <w:delText xml:space="preserve">and monitoring facilities and </w:delText>
        </w:r>
        <w:r w:rsidR="00A046BA" w:rsidDel="00653B2F">
          <w:rPr>
            <w:rFonts w:ascii="Times New Roman" w:hAnsi="Times New Roman" w:cs="Times New Roman"/>
            <w:color w:val="000000" w:themeColor="text1"/>
            <w:sz w:val="24"/>
            <w:szCs w:val="24"/>
          </w:rPr>
          <w:delText xml:space="preserve">collaborative research programmes </w:delText>
        </w:r>
        <w:r w:rsidR="009C5DB0" w:rsidDel="00653B2F">
          <w:rPr>
            <w:rFonts w:ascii="Times New Roman" w:hAnsi="Times New Roman" w:cs="Times New Roman"/>
            <w:color w:val="000000" w:themeColor="text1"/>
            <w:sz w:val="24"/>
            <w:szCs w:val="24"/>
          </w:rPr>
          <w:delText xml:space="preserve">that </w:delText>
        </w:r>
        <w:r w:rsidR="00647403" w:rsidRPr="00647403" w:rsidDel="00653B2F">
          <w:rPr>
            <w:rFonts w:ascii="Times New Roman" w:hAnsi="Times New Roman" w:cs="Times New Roman"/>
            <w:color w:val="000000" w:themeColor="text1"/>
            <w:sz w:val="24"/>
            <w:szCs w:val="24"/>
          </w:rPr>
          <w:delText>f</w:delText>
        </w:r>
        <w:r w:rsidR="004C4A7F" w:rsidRPr="00647403" w:rsidDel="00653B2F">
          <w:rPr>
            <w:rFonts w:ascii="Times New Roman" w:hAnsi="Times New Roman" w:cs="Times New Roman"/>
            <w:color w:val="000000" w:themeColor="text1"/>
            <w:sz w:val="24"/>
            <w:szCs w:val="24"/>
          </w:rPr>
          <w:delText xml:space="preserve">acilitate </w:delText>
        </w:r>
        <w:r w:rsidR="009C5DB0" w:rsidDel="00653B2F">
          <w:rPr>
            <w:rFonts w:ascii="Times New Roman" w:hAnsi="Times New Roman" w:cs="Times New Roman"/>
            <w:color w:val="000000" w:themeColor="text1"/>
            <w:sz w:val="24"/>
            <w:szCs w:val="24"/>
          </w:rPr>
          <w:delText xml:space="preserve">biodiversity </w:delText>
        </w:r>
        <w:r w:rsidR="004C4A7F" w:rsidRPr="00647403" w:rsidDel="00653B2F">
          <w:rPr>
            <w:rFonts w:ascii="Times New Roman" w:hAnsi="Times New Roman" w:cs="Times New Roman"/>
            <w:color w:val="000000" w:themeColor="text1"/>
            <w:sz w:val="24"/>
            <w:szCs w:val="24"/>
          </w:rPr>
          <w:delText>knowledge networking and</w:delText>
        </w:r>
        <w:r w:rsidR="00BB7FE2" w:rsidRPr="00647403" w:rsidDel="00653B2F">
          <w:rPr>
            <w:rFonts w:ascii="Times New Roman" w:hAnsi="Times New Roman" w:cs="Times New Roman"/>
            <w:color w:val="000000" w:themeColor="text1"/>
            <w:sz w:val="24"/>
            <w:szCs w:val="24"/>
          </w:rPr>
          <w:delText xml:space="preserve"> </w:delText>
        </w:r>
        <w:r w:rsidR="009C5DB0" w:rsidDel="00653B2F">
          <w:rPr>
            <w:rFonts w:ascii="Times New Roman" w:hAnsi="Times New Roman" w:cs="Times New Roman"/>
            <w:color w:val="000000" w:themeColor="text1"/>
            <w:sz w:val="24"/>
            <w:szCs w:val="24"/>
          </w:rPr>
          <w:delText xml:space="preserve">information </w:delText>
        </w:r>
        <w:r w:rsidR="00BB7FE2" w:rsidRPr="00647403" w:rsidDel="00653B2F">
          <w:rPr>
            <w:rFonts w:ascii="Times New Roman" w:hAnsi="Times New Roman" w:cs="Times New Roman"/>
            <w:color w:val="000000" w:themeColor="text1"/>
            <w:sz w:val="24"/>
            <w:szCs w:val="24"/>
          </w:rPr>
          <w:delText>sharing</w:delText>
        </w:r>
        <w:r w:rsidR="00A046BA" w:rsidDel="00653B2F">
          <w:rPr>
            <w:rFonts w:ascii="Times New Roman" w:hAnsi="Times New Roman" w:cs="Times New Roman"/>
            <w:color w:val="000000" w:themeColor="text1"/>
            <w:sz w:val="24"/>
            <w:szCs w:val="24"/>
          </w:rPr>
          <w:delText xml:space="preserve"> </w:delText>
        </w:r>
        <w:r w:rsidR="00A046BA" w:rsidDel="00653B2F">
          <w:rPr>
            <w:rFonts w:ascii="Times New Roman" w:hAnsi="Times New Roman" w:cs="Times New Roman"/>
            <w:color w:val="000000" w:themeColor="text1"/>
            <w:sz w:val="24"/>
            <w:szCs w:val="24"/>
          </w:rPr>
          <w:fldChar w:fldCharType="begin" w:fldLock="1"/>
        </w:r>
        <w:r w:rsidR="006E0412" w:rsidDel="00653B2F">
          <w:rPr>
            <w:rFonts w:ascii="Times New Roman" w:hAnsi="Times New Roman" w:cs="Times New Roman"/>
            <w:color w:val="000000" w:themeColor="text1"/>
            <w:sz w:val="24"/>
            <w:szCs w:val="24"/>
          </w:rPr>
          <w:delInstrText>ADDIN CSL_CITATION {"citationItems":[{"id":"ITEM-1","itemData":{"author":[{"dropping-particle":"V","family":"Eppink","given":"Florian","non-dropping-particle":"","parse-names":false,"suffix":""},{"dropping-particle":"","family":"Werntze","given":"Andreas","non-dropping-particle":"","parse-names":false,"suffix":""},{"dropping-particle":"","family":"Mäs","given":"Stephan","non-dropping-particle":"","parse-names":false,"suffix":""},{"dropping-particle":"","family":"Popp","given":"Alexander","non-dropping-particle":"","parse-names":false,"suffix":""},{"dropping-particle":"","family":"Seppelt","given":"Ralf","non-dropping-particle":"","parse-names":false,"suffix":""}],"id":"ITEM-1","issued":{"date-parts":[["2012"]]},"page":"55-63","title":"Land Management and Ecosystem Services","type":"article-journal","volume":"1"},"uris":["http://www.mendeley.com/documents/?uuid=6d21adb3-b869-4f93-b648-2b48f22b6dac"]}],"mendeley":{"formattedCitation":"(Eppink, Werntze, Mäs, Popp, &amp; Seppelt, 2012)","manualFormatting":"(Eppink et al., 2012)","plainTextFormattedCitation":"(Eppink, Werntze, Mäs, Popp, &amp; Seppelt, 2012)","previouslyFormattedCitation":"(Eppink, Werntze, Mäs, Popp, &amp; Seppelt, 2012)"},"properties":{"noteIndex":0},"schema":"https://github.com/citation-style-language/schema/raw/master/csl-citation.json"}</w:delInstrText>
        </w:r>
        <w:r w:rsidR="00A046BA" w:rsidDel="00653B2F">
          <w:rPr>
            <w:rFonts w:ascii="Times New Roman" w:hAnsi="Times New Roman" w:cs="Times New Roman"/>
            <w:color w:val="000000" w:themeColor="text1"/>
            <w:sz w:val="24"/>
            <w:szCs w:val="24"/>
          </w:rPr>
          <w:fldChar w:fldCharType="separate"/>
        </w:r>
        <w:r w:rsidR="00A046BA" w:rsidRPr="00A046BA" w:rsidDel="00653B2F">
          <w:rPr>
            <w:rFonts w:ascii="Times New Roman" w:hAnsi="Times New Roman" w:cs="Times New Roman"/>
            <w:noProof/>
            <w:color w:val="000000" w:themeColor="text1"/>
            <w:sz w:val="24"/>
            <w:szCs w:val="24"/>
          </w:rPr>
          <w:delText>(Eppink</w:delText>
        </w:r>
        <w:r w:rsidR="006754BF" w:rsidDel="00653B2F">
          <w:rPr>
            <w:rFonts w:ascii="Times New Roman" w:hAnsi="Times New Roman" w:cs="Times New Roman"/>
            <w:noProof/>
            <w:color w:val="000000" w:themeColor="text1"/>
            <w:sz w:val="24"/>
            <w:szCs w:val="24"/>
          </w:rPr>
          <w:delText xml:space="preserve"> et al.</w:delText>
        </w:r>
        <w:r w:rsidR="00A046BA" w:rsidRPr="00A046BA" w:rsidDel="00653B2F">
          <w:rPr>
            <w:rFonts w:ascii="Times New Roman" w:hAnsi="Times New Roman" w:cs="Times New Roman"/>
            <w:noProof/>
            <w:color w:val="000000" w:themeColor="text1"/>
            <w:sz w:val="24"/>
            <w:szCs w:val="24"/>
          </w:rPr>
          <w:delText>,</w:delText>
        </w:r>
        <w:r w:rsidR="006754BF" w:rsidDel="00653B2F">
          <w:rPr>
            <w:rFonts w:ascii="Times New Roman" w:hAnsi="Times New Roman" w:cs="Times New Roman"/>
            <w:noProof/>
            <w:color w:val="000000" w:themeColor="text1"/>
            <w:sz w:val="24"/>
            <w:szCs w:val="24"/>
          </w:rPr>
          <w:delText xml:space="preserve"> </w:delText>
        </w:r>
        <w:r w:rsidR="00A046BA" w:rsidRPr="00A046BA" w:rsidDel="00653B2F">
          <w:rPr>
            <w:rFonts w:ascii="Times New Roman" w:hAnsi="Times New Roman" w:cs="Times New Roman"/>
            <w:noProof/>
            <w:color w:val="000000" w:themeColor="text1"/>
            <w:sz w:val="24"/>
            <w:szCs w:val="24"/>
          </w:rPr>
          <w:delText>2012)</w:delText>
        </w:r>
        <w:r w:rsidR="00A046BA" w:rsidDel="00653B2F">
          <w:rPr>
            <w:rFonts w:ascii="Times New Roman" w:hAnsi="Times New Roman" w:cs="Times New Roman"/>
            <w:color w:val="000000" w:themeColor="text1"/>
            <w:sz w:val="24"/>
            <w:szCs w:val="24"/>
          </w:rPr>
          <w:fldChar w:fldCharType="end"/>
        </w:r>
        <w:r w:rsidR="00BB7FE2" w:rsidRPr="00647403" w:rsidDel="00653B2F">
          <w:rPr>
            <w:rFonts w:ascii="Times New Roman" w:hAnsi="Times New Roman" w:cs="Times New Roman"/>
            <w:color w:val="000000" w:themeColor="text1"/>
            <w:sz w:val="24"/>
            <w:szCs w:val="24"/>
          </w:rPr>
          <w:delText>.</w:delText>
        </w:r>
      </w:del>
      <w:r w:rsidR="00BB7FE2" w:rsidRPr="00647403">
        <w:rPr>
          <w:rFonts w:ascii="Times New Roman" w:hAnsi="Times New Roman" w:cs="Times New Roman"/>
          <w:color w:val="000000" w:themeColor="text1"/>
          <w:sz w:val="24"/>
          <w:szCs w:val="24"/>
        </w:rPr>
        <w:t xml:space="preserve"> </w:t>
      </w:r>
    </w:p>
    <w:p w:rsidR="00342D0C" w:rsidRPr="00E636B0" w:rsidRDefault="00342D0C" w:rsidP="00342D0C">
      <w:pPr>
        <w:spacing w:line="480" w:lineRule="auto"/>
        <w:rPr>
          <w:ins w:id="1764" w:author="Bandana Shakya" w:date="2020-06-30T16:27:00Z"/>
          <w:rFonts w:ascii="Times New Roman" w:hAnsi="Times New Roman" w:cs="Times New Roman"/>
          <w:b/>
          <w:color w:val="000000" w:themeColor="text1"/>
          <w:sz w:val="24"/>
          <w:szCs w:val="24"/>
        </w:rPr>
      </w:pPr>
      <w:ins w:id="1765" w:author="Bandana Shakya" w:date="2020-06-30T16:27:00Z">
        <w:r w:rsidRPr="00E636B0">
          <w:rPr>
            <w:rFonts w:ascii="Times New Roman" w:hAnsi="Times New Roman" w:cs="Times New Roman"/>
            <w:b/>
            <w:color w:val="000000" w:themeColor="text1"/>
            <w:sz w:val="24"/>
            <w:szCs w:val="24"/>
          </w:rPr>
          <w:t xml:space="preserve">5.1 </w:t>
        </w:r>
        <w:r>
          <w:rPr>
            <w:rFonts w:ascii="Times New Roman" w:hAnsi="Times New Roman" w:cs="Times New Roman"/>
            <w:b/>
            <w:color w:val="000000" w:themeColor="text1"/>
            <w:sz w:val="24"/>
            <w:szCs w:val="24"/>
          </w:rPr>
          <w:t>Extent of SPHs, SBA, and dSPHs and spatial planning for PAs</w:t>
        </w:r>
      </w:ins>
    </w:p>
    <w:p w:rsidR="00DF2FBF" w:rsidRDefault="00DF2FBF" w:rsidP="0019266F">
      <w:pPr>
        <w:spacing w:line="480" w:lineRule="auto"/>
        <w:rPr>
          <w:ins w:id="1766" w:author="Bandana Shakya" w:date="2020-06-30T11:39:00Z"/>
          <w:rFonts w:ascii="Times New Roman" w:hAnsi="Times New Roman" w:cs="Times New Roman"/>
          <w:color w:val="000000" w:themeColor="text1"/>
          <w:sz w:val="24"/>
          <w:szCs w:val="24"/>
        </w:rPr>
      </w:pPr>
      <w:ins w:id="1767" w:author="Bandana Shakya" w:date="2020-06-30T11:39:00Z">
        <w:r>
          <w:rPr>
            <w:rFonts w:ascii="Times New Roman" w:hAnsi="Times New Roman" w:cs="Times New Roman"/>
            <w:color w:val="000000" w:themeColor="text1"/>
            <w:sz w:val="24"/>
            <w:szCs w:val="24"/>
          </w:rPr>
          <w:t xml:space="preserve">The extent of provisioning, regulating, cultural, and supporting services identified from the three PAs </w:t>
        </w:r>
        <w:r w:rsidRPr="00E636B0">
          <w:rPr>
            <w:rFonts w:ascii="Times New Roman" w:hAnsi="Times New Roman" w:cs="Times New Roman"/>
            <w:color w:val="000000" w:themeColor="text1"/>
            <w:sz w:val="24"/>
            <w:szCs w:val="24"/>
          </w:rPr>
          <w:t>substantiat</w:t>
        </w:r>
        <w:r>
          <w:rPr>
            <w:rFonts w:ascii="Times New Roman" w:hAnsi="Times New Roman" w:cs="Times New Roman"/>
            <w:color w:val="000000" w:themeColor="text1"/>
            <w:sz w:val="24"/>
            <w:szCs w:val="24"/>
          </w:rPr>
          <w:t xml:space="preserve">e that PAs are able to safeguard both biodiversity and </w:t>
        </w:r>
        <w:r w:rsidRPr="00E636B0">
          <w:rPr>
            <w:rFonts w:ascii="Times New Roman" w:hAnsi="Times New Roman" w:cs="Times New Roman"/>
            <w:color w:val="000000" w:themeColor="text1"/>
            <w:sz w:val="24"/>
            <w:szCs w:val="24"/>
          </w:rPr>
          <w:t>various environmental, socio-cultural</w:t>
        </w:r>
      </w:ins>
      <w:r w:rsidR="00F918CD">
        <w:rPr>
          <w:rFonts w:ascii="Times New Roman" w:hAnsi="Times New Roman" w:cs="Times New Roman"/>
          <w:color w:val="000000" w:themeColor="text1"/>
          <w:sz w:val="24"/>
          <w:szCs w:val="24"/>
        </w:rPr>
        <w:t xml:space="preserve">, </w:t>
      </w:r>
      <w:ins w:id="1768" w:author="Bandana Shakya" w:date="2020-06-30T11:39:00Z">
        <w:r w:rsidRPr="00E636B0">
          <w:rPr>
            <w:rFonts w:ascii="Times New Roman" w:hAnsi="Times New Roman" w:cs="Times New Roman"/>
            <w:color w:val="000000" w:themeColor="text1"/>
            <w:sz w:val="24"/>
            <w:szCs w:val="24"/>
          </w:rPr>
          <w:t xml:space="preserve">and economic </w:t>
        </w:r>
        <w:r>
          <w:rPr>
            <w:rFonts w:ascii="Times New Roman" w:hAnsi="Times New Roman" w:cs="Times New Roman"/>
            <w:color w:val="000000" w:themeColor="text1"/>
            <w:sz w:val="24"/>
            <w:szCs w:val="24"/>
          </w:rPr>
          <w:t xml:space="preserve">services that </w:t>
        </w:r>
        <w:r w:rsidRPr="00E636B0">
          <w:rPr>
            <w:rFonts w:ascii="Times New Roman" w:hAnsi="Times New Roman" w:cs="Times New Roman"/>
            <w:color w:val="000000" w:themeColor="text1"/>
            <w:sz w:val="24"/>
            <w:szCs w:val="24"/>
          </w:rPr>
          <w:t xml:space="preserve">benefit people </w:t>
        </w:r>
        <w:r w:rsidRPr="007D1698">
          <w:rPr>
            <w:rFonts w:ascii="Times New Roman" w:hAnsi="Times New Roman" w:cs="Times New Roman"/>
            <w:color w:val="000000" w:themeColor="text1"/>
            <w:sz w:val="24"/>
            <w:szCs w:val="24"/>
          </w:rPr>
          <w:fldChar w:fldCharType="begin" w:fldLock="1"/>
        </w:r>
        <w:r w:rsidRPr="007D1698">
          <w:rPr>
            <w:rFonts w:ascii="Times New Roman" w:hAnsi="Times New Roman" w:cs="Times New Roman"/>
            <w:color w:val="000000" w:themeColor="text1"/>
            <w:sz w:val="24"/>
            <w:szCs w:val="24"/>
          </w:rPr>
          <w:instrText>ADDIN CSL_CITATION {"citationItems":[{"id":"ITEM-1","itemData":{"DOI":"10.1016/j.ecoser.2017.05.003","abstract":"Education opportunities, capacity building and scientific knowledge are poorly studied intellectual ecosystem services (IES), especially as generated by protected areas (PAs). Based on the cascade model of ecosystem services, we use simple indicators to quantify IES generated in the Kruger National Park (KNP), South Africa. IES are potentially valuable in guiding and capacitating conservation management and policy. We consider measures and conditions to enhance this important role. Benefits from IES are valued by external researchers and educators, as is evident from their willingness to engage and collaborate in the production and dispersal of benefits. Collaboration was enhanced by measures (subsidized accommodation for visiting scientists, sites for the development of education facilities, administrative support, a culture of shared learning) designed to attract and maintain partnerships between KNP staff and external researchers and educators. These measures enabled the dispersal of IES benefits across scales, and helped to ensure that benefits fed back to park management. Collaborative planning to mainstream ecosystems services is needed to improve alignment between IES production and PA management needs. There is also evidence of wide disparities between individual PAs in the generation of IES, resulting from features that are attractive to researchers. Such disparities can be mitigated by measures to attract research collaboration. © 2017 Elsevier B.V.","author":[{"dropping-particle":"","family":"Smit","given":"I P J","non-dropping-particle":"","parse-names":false,"suffix":""},{"dropping-particle":"","family":"Roux","given":"D J","non-dropping-particle":"","parse-names":false,"suffix":""},{"dropping-particle":"","family":"Swemmer","given":"L K","non-dropping-particle":"","parse-names":false,"suffix":""},{"dropping-particle":"","family":"Boshoff","given":"N","non-dropping-particle":"","parse-names":false,"suffix":""},{"dropping-particle":"","family":"Novellie","given":"P","non-dropping-particle":"","parse-names":false,"suffix":""}],"container-title":"Ecosystem Services","id":"ITEM-1","issued":{"date-parts":[["2017"]]},"note":"Cited By :6\n\nExport Date: 4 March 2020","page":"238-250","publisher-place":"Scientific Services, South African National Parks, Private Bag X402, Skukuza, 1350, South Africa","title":"Protected areas as outdoor classrooms and global laboratories: Intellectual ecosystem services flowing to-and-from a National Park","type":"article-journal","volume":"28"},"uris":["http://www.mendeley.com/documents/?uuid=0d238b0a-e46e-4168-9059-35e4b3ad4842"]}],"mendeley":{"formattedCitation":"(Smit, Roux, Swemmer, Boshoff, &amp; Novellie, 2017)","manualFormatting":"(Smit et al., 2017)","plainTextFormattedCitation":"(Smit, Roux, Swemmer, Boshoff, &amp; Novellie, 2017)","previouslyFormattedCitation":"(Smit, Roux, Swemmer, Boshoff, &amp; Novellie, 2017)"},"properties":{"noteIndex":0},"schema":"https://github.com/citation-style-language/schema/raw/master/csl-citation.json"}</w:instrText>
        </w:r>
        <w:r w:rsidRPr="007D1698">
          <w:rPr>
            <w:rFonts w:ascii="Times New Roman" w:hAnsi="Times New Roman" w:cs="Times New Roman"/>
            <w:color w:val="000000" w:themeColor="text1"/>
            <w:sz w:val="24"/>
            <w:szCs w:val="24"/>
          </w:rPr>
          <w:fldChar w:fldCharType="separate"/>
        </w:r>
        <w:r w:rsidRPr="007D1698">
          <w:rPr>
            <w:rFonts w:ascii="Times New Roman" w:hAnsi="Times New Roman" w:cs="Times New Roman"/>
            <w:noProof/>
            <w:color w:val="000000" w:themeColor="text1"/>
            <w:sz w:val="24"/>
            <w:szCs w:val="24"/>
          </w:rPr>
          <w:t>(Smit et al., 2017)</w:t>
        </w:r>
        <w:r w:rsidRPr="007D1698">
          <w:rPr>
            <w:rFonts w:ascii="Times New Roman" w:hAnsi="Times New Roman" w:cs="Times New Roman"/>
            <w:color w:val="000000" w:themeColor="text1"/>
            <w:sz w:val="24"/>
            <w:szCs w:val="24"/>
          </w:rPr>
          <w:fldChar w:fldCharType="end"/>
        </w:r>
        <w:r w:rsidRPr="007D169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 above average score for </w:t>
        </w:r>
        <w:r w:rsidRPr="00E636B0">
          <w:rPr>
            <w:rFonts w:ascii="Times New Roman" w:hAnsi="Times New Roman" w:cs="Times New Roman"/>
            <w:color w:val="000000" w:themeColor="text1"/>
            <w:sz w:val="24"/>
            <w:szCs w:val="24"/>
          </w:rPr>
          <w:t xml:space="preserve">current condition of </w:t>
        </w:r>
        <w:r>
          <w:rPr>
            <w:rFonts w:ascii="Times New Roman" w:hAnsi="Times New Roman" w:cs="Times New Roman"/>
            <w:color w:val="000000" w:themeColor="text1"/>
            <w:sz w:val="24"/>
            <w:szCs w:val="24"/>
          </w:rPr>
          <w:t xml:space="preserve">four </w:t>
        </w:r>
        <w:r w:rsidRPr="00E636B0">
          <w:rPr>
            <w:rFonts w:ascii="Times New Roman" w:hAnsi="Times New Roman" w:cs="Times New Roman"/>
            <w:color w:val="000000" w:themeColor="text1"/>
            <w:sz w:val="24"/>
            <w:szCs w:val="24"/>
          </w:rPr>
          <w:t>priorit</w:t>
        </w:r>
        <w:r>
          <w:rPr>
            <w:rFonts w:ascii="Times New Roman" w:hAnsi="Times New Roman" w:cs="Times New Roman"/>
            <w:color w:val="000000" w:themeColor="text1"/>
            <w:sz w:val="24"/>
            <w:szCs w:val="24"/>
          </w:rPr>
          <w:t xml:space="preserve">ized </w:t>
        </w:r>
        <w:r w:rsidRPr="00E636B0">
          <w:rPr>
            <w:rFonts w:ascii="Times New Roman" w:hAnsi="Times New Roman" w:cs="Times New Roman"/>
            <w:color w:val="000000" w:themeColor="text1"/>
            <w:sz w:val="24"/>
            <w:szCs w:val="24"/>
          </w:rPr>
          <w:t xml:space="preserve">ecosystem services </w:t>
        </w:r>
        <w:r>
          <w:rPr>
            <w:rFonts w:ascii="Times New Roman" w:hAnsi="Times New Roman" w:cs="Times New Roman"/>
            <w:color w:val="000000" w:themeColor="text1"/>
            <w:sz w:val="24"/>
            <w:szCs w:val="24"/>
          </w:rPr>
          <w:t xml:space="preserve">(see figure </w:t>
        </w:r>
      </w:ins>
      <w:ins w:id="1769" w:author="Bandana Shakya" w:date="2020-06-30T16:04:00Z">
        <w:r w:rsidR="00F918CD">
          <w:rPr>
            <w:rFonts w:ascii="Times New Roman" w:hAnsi="Times New Roman" w:cs="Times New Roman"/>
            <w:color w:val="000000" w:themeColor="text1"/>
            <w:sz w:val="24"/>
            <w:szCs w:val="24"/>
          </w:rPr>
          <w:t>7</w:t>
        </w:r>
      </w:ins>
      <w:ins w:id="1770" w:author="Bandana Shakya" w:date="2020-06-30T11:39:00Z">
        <w:r>
          <w:rPr>
            <w:rFonts w:ascii="Times New Roman" w:hAnsi="Times New Roman" w:cs="Times New Roman"/>
            <w:color w:val="000000" w:themeColor="text1"/>
            <w:sz w:val="24"/>
            <w:szCs w:val="24"/>
          </w:rPr>
          <w:t xml:space="preserve">) reflect </w:t>
        </w:r>
      </w:ins>
      <w:ins w:id="1771" w:author="Bandana Shakya" w:date="2020-07-01T07:03:00Z">
        <w:r w:rsidR="00C47498">
          <w:rPr>
            <w:rFonts w:ascii="Times New Roman" w:hAnsi="Times New Roman" w:cs="Times New Roman"/>
            <w:color w:val="000000" w:themeColor="text1"/>
            <w:sz w:val="24"/>
            <w:szCs w:val="24"/>
          </w:rPr>
          <w:t xml:space="preserve">a </w:t>
        </w:r>
      </w:ins>
      <w:ins w:id="1772" w:author="Bandana Shakya" w:date="2020-06-30T11:39:00Z">
        <w:r>
          <w:rPr>
            <w:rFonts w:ascii="Times New Roman" w:hAnsi="Times New Roman" w:cs="Times New Roman"/>
            <w:color w:val="000000" w:themeColor="text1"/>
            <w:sz w:val="24"/>
            <w:szCs w:val="24"/>
          </w:rPr>
          <w:t xml:space="preserve">good relationships between maintenance of ecosystem and services provisions (Burkhard et al, 2012). </w:t>
        </w:r>
      </w:ins>
      <w:ins w:id="1773" w:author="Bandana Shakya" w:date="2020-07-01T07:09:00Z">
        <w:r w:rsidR="00E5364E">
          <w:rPr>
            <w:rFonts w:ascii="Times New Roman" w:hAnsi="Times New Roman" w:cs="Times New Roman"/>
            <w:color w:val="000000" w:themeColor="text1"/>
            <w:sz w:val="24"/>
            <w:szCs w:val="24"/>
          </w:rPr>
          <w:t>E</w:t>
        </w:r>
      </w:ins>
      <w:ins w:id="1774" w:author="Bandana Shakya" w:date="2020-06-30T11:39:00Z">
        <w:r>
          <w:rPr>
            <w:rFonts w:ascii="Times New Roman" w:hAnsi="Times New Roman" w:cs="Times New Roman"/>
            <w:color w:val="000000" w:themeColor="text1"/>
            <w:sz w:val="24"/>
            <w:szCs w:val="24"/>
          </w:rPr>
          <w:t xml:space="preserve">cosystems in the GNNR have been maintained through strict PA governance and </w:t>
        </w:r>
        <w:r w:rsidRPr="00E636B0">
          <w:rPr>
            <w:rFonts w:ascii="Times New Roman" w:hAnsi="Times New Roman" w:cs="Times New Roman"/>
            <w:color w:val="000000" w:themeColor="text1"/>
            <w:sz w:val="24"/>
            <w:szCs w:val="24"/>
          </w:rPr>
          <w:t>research and monitoring efforts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924772">
          <w:rPr>
            <w:rFonts w:ascii="Times New Roman" w:hAnsi="Times New Roman" w:cs="Times New Roman"/>
            <w:noProof/>
            <w:color w:val="000000" w:themeColor="text1"/>
            <w:sz w:val="24"/>
            <w:szCs w:val="24"/>
          </w:rPr>
          <w:t>(Allendorf &amp; Yang, 2013)</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There is dual protection status and varied </w:t>
        </w:r>
        <w:r w:rsidRPr="00E636B0">
          <w:rPr>
            <w:rFonts w:ascii="Times New Roman" w:hAnsi="Times New Roman" w:cs="Times New Roman"/>
            <w:color w:val="000000" w:themeColor="text1"/>
            <w:sz w:val="24"/>
            <w:szCs w:val="24"/>
          </w:rPr>
          <w:t xml:space="preserve">conservation interventions </w:t>
        </w:r>
        <w:r>
          <w:rPr>
            <w:rFonts w:ascii="Times New Roman" w:hAnsi="Times New Roman" w:cs="Times New Roman"/>
            <w:color w:val="000000" w:themeColor="text1"/>
            <w:sz w:val="24"/>
            <w:szCs w:val="24"/>
          </w:rPr>
          <w:t xml:space="preserve">for park and buffer areas for </w:t>
        </w:r>
        <w:r w:rsidRPr="00E007A8">
          <w:rPr>
            <w:rFonts w:ascii="Times New Roman" w:hAnsi="Times New Roman" w:cs="Times New Roman"/>
            <w:color w:val="000000" w:themeColor="text1"/>
            <w:sz w:val="24"/>
            <w:szCs w:val="24"/>
          </w:rPr>
          <w:t>NNP</w:t>
        </w:r>
        <w:r>
          <w:rPr>
            <w:rFonts w:ascii="Times New Roman" w:hAnsi="Times New Roman" w:cs="Times New Roman"/>
            <w:color w:val="000000" w:themeColor="text1"/>
            <w:sz w:val="24"/>
            <w:szCs w:val="24"/>
          </w:rPr>
          <w:t xml:space="preserve">-TR, and entire northern Myanmar forest complex is maintained as </w:t>
        </w:r>
        <w:r w:rsidRPr="00E636B0">
          <w:rPr>
            <w:rFonts w:ascii="Times New Roman" w:hAnsi="Times New Roman" w:cs="Times New Roman"/>
            <w:color w:val="000000" w:themeColor="text1"/>
            <w:sz w:val="24"/>
            <w:szCs w:val="24"/>
          </w:rPr>
          <w:t xml:space="preserve">protected </w:t>
        </w:r>
        <w:r>
          <w:rPr>
            <w:rFonts w:ascii="Times New Roman" w:hAnsi="Times New Roman" w:cs="Times New Roman"/>
            <w:color w:val="000000" w:themeColor="text1"/>
            <w:sz w:val="24"/>
            <w:szCs w:val="24"/>
          </w:rPr>
          <w:t>landscape in HKNP</w:t>
        </w:r>
      </w:ins>
      <w:ins w:id="1775" w:author="Bandana Shakya" w:date="2020-07-01T09:53:00Z">
        <w:r w:rsidR="003B1DB6">
          <w:rPr>
            <w:rFonts w:ascii="Times New Roman" w:hAnsi="Times New Roman" w:cs="Times New Roman"/>
            <w:color w:val="000000" w:themeColor="text1"/>
            <w:sz w:val="24"/>
            <w:szCs w:val="24"/>
          </w:rPr>
          <w:t xml:space="preserve">. However, </w:t>
        </w:r>
      </w:ins>
      <w:ins w:id="1776" w:author="Bandana Shakya" w:date="2020-07-01T09:54:00Z">
        <w:r w:rsidR="00EB5E24">
          <w:rPr>
            <w:rFonts w:ascii="Times New Roman" w:hAnsi="Times New Roman" w:cs="Times New Roman"/>
            <w:color w:val="000000" w:themeColor="text1"/>
            <w:sz w:val="24"/>
            <w:szCs w:val="24"/>
          </w:rPr>
          <w:t xml:space="preserve">further research on </w:t>
        </w:r>
      </w:ins>
      <w:ins w:id="1777" w:author="Bandana Shakya" w:date="2020-07-01T09:52:00Z">
        <w:r w:rsidR="00056EF4" w:rsidRPr="00D9045C">
          <w:rPr>
            <w:rFonts w:ascii="Times New Roman" w:hAnsi="Times New Roman" w:cs="Times New Roman"/>
            <w:sz w:val="24"/>
            <w:szCs w:val="24"/>
          </w:rPr>
          <w:t>the underlying</w:t>
        </w:r>
      </w:ins>
      <w:ins w:id="1778" w:author="Bandana Shakya" w:date="2020-07-01T09:54:00Z">
        <w:r w:rsidR="00EB5E24">
          <w:rPr>
            <w:rFonts w:ascii="Times New Roman" w:hAnsi="Times New Roman" w:cs="Times New Roman"/>
            <w:sz w:val="24"/>
            <w:szCs w:val="24"/>
          </w:rPr>
          <w:t xml:space="preserve"> </w:t>
        </w:r>
      </w:ins>
      <w:ins w:id="1779" w:author="Bandana Shakya" w:date="2020-07-01T09:52:00Z">
        <w:r w:rsidR="00EB5E24">
          <w:rPr>
            <w:rFonts w:ascii="Times New Roman" w:hAnsi="Times New Roman" w:cs="Times New Roman"/>
            <w:sz w:val="24"/>
            <w:szCs w:val="24"/>
          </w:rPr>
          <w:t xml:space="preserve">ecological functions and </w:t>
        </w:r>
      </w:ins>
      <w:ins w:id="1780" w:author="Bandana Shakya" w:date="2020-07-01T09:55:00Z">
        <w:r w:rsidR="007F1879">
          <w:rPr>
            <w:rFonts w:ascii="Times New Roman" w:hAnsi="Times New Roman" w:cs="Times New Roman"/>
            <w:sz w:val="24"/>
            <w:szCs w:val="24"/>
          </w:rPr>
          <w:t xml:space="preserve">relationships between </w:t>
        </w:r>
      </w:ins>
      <w:ins w:id="1781" w:author="Bandana Shakya" w:date="2020-07-01T09:52:00Z">
        <w:r w:rsidR="00EB5E24">
          <w:rPr>
            <w:rFonts w:ascii="Times New Roman" w:hAnsi="Times New Roman" w:cs="Times New Roman"/>
            <w:sz w:val="24"/>
            <w:szCs w:val="24"/>
          </w:rPr>
          <w:t xml:space="preserve">intermediary </w:t>
        </w:r>
      </w:ins>
      <w:ins w:id="1782" w:author="Bandana Shakya" w:date="2020-07-01T09:57:00Z">
        <w:r w:rsidR="00196237">
          <w:rPr>
            <w:rFonts w:ascii="Times New Roman" w:hAnsi="Times New Roman" w:cs="Times New Roman"/>
            <w:sz w:val="24"/>
            <w:szCs w:val="24"/>
          </w:rPr>
          <w:t xml:space="preserve">processes and </w:t>
        </w:r>
      </w:ins>
      <w:ins w:id="1783" w:author="Bandana Shakya" w:date="2020-07-01T09:52:00Z">
        <w:r w:rsidR="00EB5E24">
          <w:rPr>
            <w:rFonts w:ascii="Times New Roman" w:hAnsi="Times New Roman" w:cs="Times New Roman"/>
            <w:sz w:val="24"/>
            <w:szCs w:val="24"/>
          </w:rPr>
          <w:t xml:space="preserve">services are needed to </w:t>
        </w:r>
      </w:ins>
      <w:ins w:id="1784" w:author="Bandana Shakya" w:date="2020-07-01T09:55:00Z">
        <w:r w:rsidR="007F1879">
          <w:rPr>
            <w:rFonts w:ascii="Times New Roman" w:hAnsi="Times New Roman" w:cs="Times New Roman"/>
            <w:sz w:val="24"/>
            <w:szCs w:val="24"/>
          </w:rPr>
          <w:t>further strengthen</w:t>
        </w:r>
      </w:ins>
      <w:ins w:id="1785" w:author="Bandana Shakya" w:date="2020-07-01T09:56:00Z">
        <w:r w:rsidR="007F1879">
          <w:rPr>
            <w:rFonts w:ascii="Times New Roman" w:hAnsi="Times New Roman" w:cs="Times New Roman"/>
            <w:sz w:val="24"/>
            <w:szCs w:val="24"/>
          </w:rPr>
          <w:t xml:space="preserve"> PA management c</w:t>
        </w:r>
      </w:ins>
      <w:ins w:id="1786" w:author="Bandana Shakya" w:date="2020-07-01T09:54:00Z">
        <w:r w:rsidR="00EB5E24">
          <w:rPr>
            <w:rFonts w:ascii="Times New Roman" w:hAnsi="Times New Roman" w:cs="Times New Roman"/>
            <w:color w:val="000000" w:themeColor="text1"/>
            <w:sz w:val="24"/>
            <w:szCs w:val="24"/>
          </w:rPr>
          <w:t xml:space="preserve">ommitment </w:t>
        </w:r>
      </w:ins>
      <w:ins w:id="1787" w:author="Bandana Shakya" w:date="2020-07-01T09:56:00Z">
        <w:r w:rsidR="007F1879">
          <w:rPr>
            <w:rFonts w:ascii="Times New Roman" w:hAnsi="Times New Roman" w:cs="Times New Roman"/>
            <w:color w:val="000000" w:themeColor="text1"/>
            <w:sz w:val="24"/>
            <w:szCs w:val="24"/>
          </w:rPr>
          <w:t>by countires (Sc</w:t>
        </w:r>
      </w:ins>
      <w:ins w:id="1788" w:author="Bandana Shakya" w:date="2020-07-01T09:57:00Z">
        <w:r w:rsidR="00196237">
          <w:rPr>
            <w:rFonts w:ascii="Times New Roman" w:hAnsi="Times New Roman" w:cs="Times New Roman"/>
            <w:color w:val="000000" w:themeColor="text1"/>
            <w:sz w:val="24"/>
            <w:szCs w:val="24"/>
          </w:rPr>
          <w:t xml:space="preserve">hirpke et al 2017). </w:t>
        </w:r>
      </w:ins>
    </w:p>
    <w:p w:rsidR="00196AFA" w:rsidRPr="00294C89" w:rsidRDefault="00DF2FBF" w:rsidP="00DF2FBF">
      <w:pPr>
        <w:spacing w:line="480" w:lineRule="auto"/>
        <w:ind w:firstLine="720"/>
        <w:rPr>
          <w:ins w:id="1789" w:author="Bandana Shakya" w:date="2020-06-30T11:39:00Z"/>
          <w:rFonts w:ascii="Times New Roman" w:hAnsi="Times New Roman" w:cs="Times New Roman"/>
          <w:color w:val="000000" w:themeColor="text1"/>
          <w:sz w:val="24"/>
          <w:szCs w:val="24"/>
        </w:rPr>
      </w:pPr>
      <w:ins w:id="1790" w:author="Bandana Shakya" w:date="2020-06-30T11:39:00Z">
        <w:r>
          <w:rPr>
            <w:rFonts w:ascii="Times New Roman" w:hAnsi="Times New Roman" w:cs="Times New Roman"/>
            <w:color w:val="000000" w:themeColor="text1"/>
            <w:sz w:val="24"/>
            <w:szCs w:val="24"/>
          </w:rPr>
          <w:t xml:space="preserve">The Individual PCA bioplot (Figure </w:t>
        </w:r>
      </w:ins>
      <w:ins w:id="1791" w:author="Bandana Shakya" w:date="2020-06-30T16:06:00Z">
        <w:r w:rsidR="003D224D">
          <w:rPr>
            <w:rFonts w:ascii="Times New Roman" w:hAnsi="Times New Roman" w:cs="Times New Roman"/>
            <w:color w:val="000000" w:themeColor="text1"/>
            <w:sz w:val="24"/>
            <w:szCs w:val="24"/>
          </w:rPr>
          <w:t>8</w:t>
        </w:r>
      </w:ins>
      <w:ins w:id="1792" w:author="Bandana Shakya" w:date="2020-06-30T11:39:00Z">
        <w:r>
          <w:rPr>
            <w:rFonts w:ascii="Times New Roman" w:hAnsi="Times New Roman" w:cs="Times New Roman"/>
            <w:color w:val="000000" w:themeColor="text1"/>
            <w:sz w:val="24"/>
            <w:szCs w:val="24"/>
          </w:rPr>
          <w:t xml:space="preserve">) validates participant’s perceptions on source and sink areas of services. Degradation of SPHs related to habitat services (HdSPHs), and SBAs for </w:t>
        </w:r>
        <w:r>
          <w:rPr>
            <w:rFonts w:ascii="Times New Roman" w:hAnsi="Times New Roman" w:cs="Times New Roman"/>
            <w:color w:val="000000" w:themeColor="text1"/>
            <w:sz w:val="24"/>
            <w:szCs w:val="24"/>
          </w:rPr>
          <w:lastRenderedPageBreak/>
          <w:t>cultural (CSBAs), Water (WSBAs), and Habitat (HSBAs) services - positive to PC2 and PC1 respectively imply that they strongly influence the delivery of ecosystem services. The dSPHs related to habitat services (HdSPHs) for NNP-TR substantiate the unsustainable transformation of PAs (Datta et al., 2008) as a result of multitude of factors as identified by the participants such as landuse change and land erosion, population growth, habitat encroachment, agricultural expansion, coal mining, haphazard extraction of resources, and illegal hunting and trade. The SBAs and SPHs for cultural services (CSBAs, CSPHs) confer that PA management in the landscape need to also consider bio-culturally sensitive areas outside PAs</w:t>
        </w:r>
      </w:ins>
      <w:ins w:id="1793" w:author="Bandana Shakya" w:date="2020-07-01T07:07:00Z">
        <w:r w:rsidR="00B41D39">
          <w:rPr>
            <w:rFonts w:ascii="Times New Roman" w:hAnsi="Times New Roman" w:cs="Times New Roman"/>
            <w:color w:val="000000" w:themeColor="text1"/>
            <w:sz w:val="24"/>
            <w:szCs w:val="24"/>
          </w:rPr>
          <w:t xml:space="preserve">, as </w:t>
        </w:r>
      </w:ins>
      <w:ins w:id="1794" w:author="Bandana Shakya" w:date="2020-06-30T11:39:00Z">
        <w:r>
          <w:rPr>
            <w:rFonts w:ascii="Times New Roman" w:hAnsi="Times New Roman" w:cs="Times New Roman"/>
            <w:color w:val="000000" w:themeColor="text1"/>
            <w:sz w:val="24"/>
            <w:szCs w:val="24"/>
          </w:rPr>
          <w:t xml:space="preserve">they enhance aesthetic and knowledge value of the PAs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{"citationItems":[{"id":"ITEM-1","itemData":{"DOI":"10.1111/conl.12283","author":[{"dropping-particle":"","family":"Ament","given":"Judith M","non-dropping-particle":"","parse-names":false,"suffix":""},{"dropping-particle":"","family":"Moore","given":"Christine","non-dropping-particle":"","parse-names":false,"suffix":""},{"dropping-particle":"","family":"Herbst","given":"Marna","non-dropping-particle":"","parse-names":false,"suffix":""},{"dropping-particle":"","family":"African","given":"South","non-dropping-particle":"","parse-names":false,"suffix":""},{"dropping-particle":"","family":"Parks","given":"National","non-dropping-particle":"","parse-names":false,"suffix":""},{"dropping-particle":"","family":"Cumming","given":"Graeme S","non-dropping-particle":"","parse-names":false,"suffix":""}],"id":"ITEM-1","issue":"October","issued":{"date-parts":[["2016"]]},"title":"Cultural Ecosystem Services in Protected Areas : Understanding Bundles , Cultural Ecosystem Services in Protected Areas : Understanding Bundles , Trade-Offs , and Synergies","type":"article-journal"},"uris":["http://www.mendeley.com/documents/?uuid=c2cc97b3-616a-4c0b-97ee-f7556f42c543"]}],"mendeley":{"formattedCitation":"(Ament et al., 2016)","plainTextFormattedCitation":"(Ament et al., 2016)","previouslyFormattedCitation":"(Ament et al., 2016)"},"properties":{"noteIndex":0},"schema":"https://github.com/citation-style-language/schema/raw/master/csl-citation.json"}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C7BD9">
          <w:rPr>
            <w:rFonts w:ascii="Times New Roman" w:hAnsi="Times New Roman" w:cs="Times New Roman"/>
            <w:noProof/>
            <w:color w:val="000000" w:themeColor="text1"/>
            <w:sz w:val="24"/>
            <w:szCs w:val="24"/>
          </w:rPr>
          <w:t>(Ament et al., 2016)</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For NNP-TR, although the state policy are sensitive to the traditional rights of indigenous community, this has negatively influenced habitat </w:t>
        </w:r>
        <w:r w:rsidRPr="0063070E">
          <w:rPr>
            <w:rFonts w:ascii="Times New Roman" w:hAnsi="Times New Roman" w:cs="Times New Roman"/>
            <w:color w:val="000000" w:themeColor="text1"/>
            <w:sz w:val="24"/>
            <w:szCs w:val="24"/>
          </w:rPr>
          <w:t>regulation services</w:t>
        </w:r>
        <w:r>
          <w:rPr>
            <w:rFonts w:ascii="Times New Roman" w:hAnsi="Times New Roman" w:cs="Times New Roman"/>
            <w:color w:val="000000" w:themeColor="text1"/>
            <w:sz w:val="24"/>
            <w:szCs w:val="24"/>
          </w:rPr>
          <w:t xml:space="preserve">, with increased encroachment even in the core zones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{"citationItems":[{"id":"ITEM-1","itemData":{"abstract":"The Namdapha nature reserve is one of the largest protected areas for biological conservation in the Indian Eastern Himalayas - a global biodiversity hot spot. The reserve supports rich floral and faunal species diversity. The virgin forest cover of this nature reserve has been considerably reduced, degraded and fragmented by clear-felling for human settlements, shifting agriculture and massive extraction of non-timber forest products (NTFPs), particularly Zalacca secunda, an endemic stemless rattan palm. There are 12 villages with a population of 4191 in the northwestern periphery and 13 villages with a population of 5147 in the southeastern periphery of the park. The core zone of the park has two major Lisu local settlements with a total of 43 households. The local people totally depend on the nature reserve for their livelihood. This article focuses on the human-generated threats (due to immigration pressure and its consequences manifesting as clear-felling for settlements and agriculture, overharvesting of NTFPs, hunting and poaching of rare and endangered fauna, uncontrolled fishing in the river, etc.) to biological diversity in the nature reserve. For better management of Namdapha nature reserve, approaches like formation of biodiversity management committees in the fringe villages, creation of a buffer zone in the southeastern boundary of the park, resettlement of encroached communities in the core zone, provision of alternative conservation options (substitutes for roofing and fuelwood) and deployment of more field staff for better patrolling are recommended.","author":[{"dropping-particle":"","family":"Arunachalam","given":"A","non-dropping-particle":"","parse-names":false,"suffix":""},{"dropping-particle":"","family":"Sarmah","given":"R","non-dropping-particle":"","parse-names":false,"suffix":""},{"dropping-particle":"","family":"Adhikari","given":"D","non-dropping-particle":"","parse-names":false,"suffix":""},{"dropping-particle":"","family":"Majumder","given":"M","non-dropping-particle":"","parse-names":false,"suffix":""},{"dropping-particle":"","family":"Khan","given":"M L","non-dropping-particle":"","parse-names":false,"suffix":""}],"container-title":"Current Science","id":"ITEM-1","issue":"4","issued":{"date-parts":[["2004"]]},"note":"Cited By :21\n\nExport Date: 4 March 2020","page":"447-454","publisher-place":"Department of Forestry, N. E. Reg. Inst. Sci. and Technol., Nirjuli 791 109, India","title":"Anthropogenic threats and biodiversity conservation in Namdapha nature reserve in the Indian Eastern Himalayas","type":"article-journal","volume":"87"},"uris":["http://www.mendeley.com/documents/?uuid=31aa7f5b-3fc5-4518-828e-07f85032a5e0"]}],"mendeley":{"formattedCitation":"(Arunachalam, Sarmah, Adhikari, Majumder, &amp; Khan, 2004)","manualFormatting":"(Arunachalam et al., 2004)","plainTextFormattedCitation":"(Arunachalam, Sarmah, Adhikari, Majumder, &amp; Khan, 2004)","previouslyFormattedCitation":"(Arunachalam, Sarmah, Adhikari, Majumder, &amp; Khan,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9B7FB2">
          <w:rPr>
            <w:rFonts w:ascii="Times New Roman" w:hAnsi="Times New Roman" w:cs="Times New Roman"/>
            <w:noProof/>
            <w:color w:val="000000" w:themeColor="text1"/>
            <w:sz w:val="24"/>
            <w:szCs w:val="24"/>
          </w:rPr>
          <w:t>(Arunachalam</w:t>
        </w:r>
        <w:r>
          <w:rPr>
            <w:rFonts w:ascii="Times New Roman" w:hAnsi="Times New Roman" w:cs="Times New Roman"/>
            <w:noProof/>
            <w:color w:val="000000" w:themeColor="text1"/>
            <w:sz w:val="24"/>
            <w:szCs w:val="24"/>
          </w:rPr>
          <w:t xml:space="preserve"> et al.,</w:t>
        </w:r>
        <w:r w:rsidRPr="009B7FB2">
          <w:rPr>
            <w:rFonts w:ascii="Times New Roman" w:hAnsi="Times New Roman" w:cs="Times New Roman"/>
            <w:noProof/>
            <w:color w:val="000000" w:themeColor="text1"/>
            <w:sz w:val="24"/>
            <w:szCs w:val="24"/>
          </w:rPr>
          <w:t xml:space="preserve"> 2004)</w:t>
        </w:r>
        <w:r>
          <w:rPr>
            <w:rFonts w:ascii="Times New Roman" w:hAnsi="Times New Roman" w:cs="Times New Roman"/>
            <w:color w:val="000000" w:themeColor="text1"/>
            <w:sz w:val="24"/>
            <w:szCs w:val="24"/>
          </w:rPr>
          <w:fldChar w:fldCharType="end"/>
        </w:r>
        <w:r w:rsidRPr="006307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Pr="0063070E">
          <w:rPr>
            <w:rFonts w:ascii="Times New Roman" w:hAnsi="Times New Roman" w:cs="Times New Roman"/>
            <w:color w:val="000000" w:themeColor="text1"/>
            <w:sz w:val="24"/>
            <w:szCs w:val="24"/>
          </w:rPr>
          <w:t xml:space="preserve">ntegrated landscape management will be fundamental </w:t>
        </w:r>
        <w:r>
          <w:rPr>
            <w:rFonts w:ascii="Times New Roman" w:hAnsi="Times New Roman" w:cs="Times New Roman"/>
            <w:color w:val="000000" w:themeColor="text1"/>
            <w:sz w:val="24"/>
            <w:szCs w:val="24"/>
          </w:rPr>
          <w:t xml:space="preserve">here </w:t>
        </w:r>
        <w:r w:rsidRPr="0063070E">
          <w:rPr>
            <w:rFonts w:ascii="Times New Roman" w:hAnsi="Times New Roman" w:cs="Times New Roman"/>
            <w:color w:val="000000" w:themeColor="text1"/>
            <w:sz w:val="24"/>
            <w:szCs w:val="24"/>
          </w:rPr>
          <w:t>in addressing ethnic land use tenure</w:t>
        </w:r>
        <w:r>
          <w:rPr>
            <w:rFonts w:ascii="Times New Roman" w:hAnsi="Times New Roman" w:cs="Times New Roman"/>
            <w:color w:val="000000" w:themeColor="text1"/>
            <w:sz w:val="24"/>
            <w:szCs w:val="24"/>
          </w:rPr>
          <w:t xml:space="preserve"> challenge and minimize </w:t>
        </w:r>
        <w:r w:rsidRPr="0063070E">
          <w:rPr>
            <w:rFonts w:ascii="Times New Roman" w:hAnsi="Times New Roman" w:cs="Times New Roman"/>
            <w:color w:val="000000" w:themeColor="text1"/>
            <w:sz w:val="24"/>
            <w:szCs w:val="24"/>
          </w:rPr>
          <w:t>habitat encroachment</w:t>
        </w:r>
        <w:r>
          <w:rPr>
            <w:rFonts w:ascii="Times New Roman" w:hAnsi="Times New Roman" w:cs="Times New Roman"/>
            <w:color w:val="000000" w:themeColor="text1"/>
            <w:sz w:val="24"/>
            <w:szCs w:val="24"/>
          </w:rPr>
          <w:t xml:space="preserve"> and d</w:t>
        </w:r>
        <w:r w:rsidRPr="0063070E">
          <w:rPr>
            <w:rFonts w:ascii="Times New Roman" w:hAnsi="Times New Roman" w:cs="Times New Roman"/>
            <w:color w:val="000000" w:themeColor="text1"/>
            <w:sz w:val="24"/>
            <w:szCs w:val="24"/>
          </w:rPr>
          <w:t>eforestation</w:t>
        </w:r>
        <w:r>
          <w:rPr>
            <w:rFonts w:ascii="Times New Roman" w:hAnsi="Times New Roman" w:cs="Times New Roman"/>
            <w:color w:val="000000" w:themeColor="text1"/>
            <w:sz w:val="24"/>
            <w:szCs w:val="24"/>
          </w:rPr>
          <w:t xml:space="preserve">. The degradation of SPHs for cultural services (CdSPHs) and SBAs for provisioning services for HKNP – both positive to PC1 justify their importance for enhancement of services from PAs. For HKNP, SPHs and dSPHs for water strongly positive to PC1 highlight the importance of the PA being the water tower for the entire country. The watershed and forests in the PAs have received strong national conservation priority, and with its remote location and low population density among ethnic communities living in and around the PAs, currently, all services have been maintained well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{"citationItems":[{"id":"ITEM-1","itemData":{"author":[{"dropping-particle":"","family":"Tun","given":"Nyo","non-dropping-particle":"","parse-names":false,"suffix":""}],"container-title":"Journal of Myanmar Academic and Technology","id":"ITEM-1","issue":"1","issued":{"date-parts":[["2001"]]},"page":"11-21","title":"Conservation Approach to the Wildlife Survey in the Hkakaborazi National Park , Northern Myanmar The National Park is located in Naung Mung Township , Putao District","type":"article-journal"},"uris":["http://www.mendeley.com/documents/?uuid=56170b0a-8ea3-438c-8660-4a836c675900"]}],"mendeley":{"formattedCitation":"(Tun, 2001)","plainTextFormattedCitation":"(Tun, 2001)","previouslyFormattedCitation":"(Tun, 2001)"},"properties":{"noteIndex":0},"schema":"https://github.com/citation-style-language/schema/raw/master/csl-citation.json"}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DD695B">
          <w:rPr>
            <w:rFonts w:ascii="Times New Roman" w:hAnsi="Times New Roman" w:cs="Times New Roman"/>
            <w:noProof/>
            <w:color w:val="000000" w:themeColor="text1"/>
            <w:sz w:val="24"/>
            <w:szCs w:val="24"/>
          </w:rPr>
          <w:t>(Tun, 2001)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however cultural services are most compromised given the socio-political conflicts in the region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{"citationItems":[{"id":"ITEM-1","itemData":{"DOI":"10.1017/S0030605307001603","abstract":"We classified land cover in the Northern Forest Complex in Myanmar using satellite imagery (MODIS/NDVI) and field surveys carried out in 2001, 2004 and 2005. Using Landsat TM/ETM+ images from 1991 and 1999 we determined deforestation rates. The c. 22,000 km2 Northern Forest Complex, including the Hkakabo Razi National Park in northern Kachin State, is characterized by tropical to subtropical pristine forests with lowhuman impact. The area studied, which includes land beyond the boundaries of Hkakabo Razi National Park, is of special conservation importance because it provides a refuge for many rare plant and animal species. Less than 1.4% of the area is affected by humans (excluding hunting) and deforestation rates are low at &amp;lt;0.01% annually. We observed several bird and mammal species that are considered threatened elsewhere. Based on our data, those of previous surveys, and the fact that &amp;gt;10 new vertebrate species have been described in the region since 1999, it is likely there are still undescribed vertebrate species to be discovered. We recommend extending the boundaries of Hkakabo Razi National Park to the south and west, connecting it to Hpongkan Razi Wildlife Sanctuary, and/or adding an additional sanctuary in the Naung Mung area, to protect the vast yet still pristine rainforest habitats that are home to many of the most important aspects of the region's biodiversity. © 2007 FFI.","author":[{"dropping-particle":"","family":"Renner","given":"S C","non-dropping-particle":"","parse-names":false,"suffix":""},{"dropping-particle":"","family":"Rappole","given":"J H","non-dropping-particle":"","parse-names":false,"suffix":""},{"dropping-particle":"","family":"Leimgruber","given":"P","non-dropping-particle":"","parse-names":false,"suffix":""},{"dropping-particle":"","family":"Kelly","given":"D S","non-dropping-particle":"","parse-names":false,"suffix":""},{"dropping-particle":"","family":"Shwe","given":"N M","non-dropping-particle":"","parse-names":false,"suffix":""},{"dropping-particle":"","family":"Aung","given":"T","non-dropping-particle":"","parse-names":false,"suffix":""},{"dropping-particle":"","family":"Aung","given":"M","non-dropping-particle":"","parse-names":false,"suffix":""}],"container-title":"ORYX","id":"ITEM-1","issue":"1","issued":{"date-parts":[["2007"]]},"note":"Cited By :21\n\nExport Date: 4 March 2020","page":"27-37","publisher-place":"Conservation and Research Center, National Zoological Park, Smithsonian Institution, 1500 Remount Road, Front Royal, VA 22630, United States","title":"Land cover in the northern forest complex of Myanmar: New insights for conservation","type":"article-journal","volume":"41"},"uris":["http://www.mendeley.com/documents/?uuid=01f799c9-d633-468e-bc04-1abbdce320b0"]}],"mendeley":{"formattedCitation":"(Renner et al., 2007)","plainTextFormattedCitation":"(Renner et al., 2007)","previouslyFormattedCitation":"(Renner et al., 2007)"},"properties":{"noteIndex":0},"schema":"https://github.com/citation-style-language/schema/raw/master/csl-citation.json"}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4B3CFB">
          <w:rPr>
            <w:rFonts w:ascii="Times New Roman" w:hAnsi="Times New Roman" w:cs="Times New Roman"/>
            <w:noProof/>
            <w:color w:val="000000" w:themeColor="text1"/>
            <w:sz w:val="24"/>
            <w:szCs w:val="24"/>
          </w:rPr>
          <w:t>(Renner et al., 2007)</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For GNNR, habitat services along with provisioning services related to genetic resources and medicinal and aromatic plants are very strong compared to water </w:t>
        </w:r>
        <w:r w:rsidRPr="00294C89">
          <w:rPr>
            <w:rFonts w:ascii="Times New Roman" w:hAnsi="Times New Roman" w:cs="Times New Roman"/>
            <w:color w:val="000000" w:themeColor="text1"/>
            <w:sz w:val="24"/>
            <w:szCs w:val="24"/>
          </w:rPr>
          <w:t xml:space="preserve">regulation/provisioning and cultural services- </w:t>
        </w:r>
        <w:r w:rsidRPr="00294C89">
          <w:rPr>
            <w:rFonts w:ascii="Times New Roman" w:hAnsi="Times New Roman" w:cs="Times New Roman"/>
            <w:color w:val="000000" w:themeColor="text1"/>
            <w:sz w:val="24"/>
            <w:szCs w:val="24"/>
          </w:rPr>
          <w:lastRenderedPageBreak/>
          <w:t xml:space="preserve">therefore appear negative to both PC1 and PC2. </w:t>
        </w:r>
      </w:ins>
      <w:ins w:id="1795" w:author="Bandana Shakya" w:date="2020-06-30T16:08:00Z">
        <w:r w:rsidR="00196AFA" w:rsidRPr="00AE33BC">
          <w:rPr>
            <w:rFonts w:ascii="Times New Roman" w:hAnsi="Times New Roman" w:cs="Times New Roman"/>
            <w:noProof/>
            <w:color w:val="000000" w:themeColor="text1"/>
            <w:sz w:val="24"/>
            <w:szCs w:val="24"/>
          </w:rPr>
          <w:drawing>
            <wp:inline distT="0" distB="0" distL="0" distR="0" wp14:anchorId="5CF00FAA" wp14:editId="0095C9F9">
              <wp:extent cx="5943600" cy="3846830"/>
              <wp:effectExtent l="0" t="0" r="0" b="1270"/>
              <wp:docPr id="11" name="Picture 11" descr="D:\2020 work\ES flow\Submission -ES\Figure 8-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20 work\ES flow\Submission -ES\Figure 8- V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46830"/>
                      </a:xfrm>
                      <a:prstGeom prst="rect">
                        <a:avLst/>
                      </a:prstGeom>
                      <a:noFill/>
                      <a:ln>
                        <a:noFill/>
                      </a:ln>
                    </pic:spPr>
                  </pic:pic>
                </a:graphicData>
              </a:graphic>
            </wp:inline>
          </w:drawing>
        </w:r>
      </w:ins>
    </w:p>
    <w:p w:rsidR="00196AFA" w:rsidRPr="00294C89" w:rsidRDefault="00196AFA" w:rsidP="00196AFA">
      <w:pPr>
        <w:spacing w:line="480" w:lineRule="auto"/>
        <w:rPr>
          <w:ins w:id="1796" w:author="Bandana Shakya" w:date="2020-06-30T16:09:00Z"/>
          <w:rFonts w:ascii="Times New Roman" w:hAnsi="Times New Roman" w:cs="Times New Roman"/>
          <w:color w:val="000000" w:themeColor="text1"/>
          <w:sz w:val="24"/>
          <w:szCs w:val="24"/>
        </w:rPr>
      </w:pPr>
      <w:ins w:id="1797" w:author="Bandana Shakya" w:date="2020-06-30T16:09:00Z">
        <w:r w:rsidRPr="00DD498F">
          <w:rPr>
            <w:rFonts w:ascii="Times New Roman" w:hAnsi="Times New Roman" w:cs="Times New Roman"/>
            <w:b/>
            <w:color w:val="000000" w:themeColor="text1"/>
            <w:sz w:val="20"/>
            <w:szCs w:val="20"/>
          </w:rPr>
          <w:t xml:space="preserve">Fig. </w:t>
        </w:r>
        <w:r>
          <w:rPr>
            <w:rFonts w:ascii="Times New Roman" w:hAnsi="Times New Roman" w:cs="Times New Roman"/>
            <w:b/>
            <w:color w:val="000000" w:themeColor="text1"/>
            <w:sz w:val="20"/>
            <w:szCs w:val="20"/>
          </w:rPr>
          <w:t>8</w:t>
        </w:r>
        <w:r w:rsidRPr="00DD498F">
          <w:rPr>
            <w:rFonts w:ascii="Times New Roman" w:hAnsi="Times New Roman" w:cs="Times New Roman"/>
            <w:b/>
            <w:color w:val="000000" w:themeColor="text1"/>
            <w:sz w:val="20"/>
            <w:szCs w:val="20"/>
          </w:rPr>
          <w:t>.</w:t>
        </w:r>
        <w:r w:rsidRPr="00DD498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Individual PCA biplot showing relationships of SPHs, SBAs and dSPHS in the three PAs. </w:t>
        </w:r>
      </w:ins>
    </w:p>
    <w:p w:rsidR="00DF2FBF" w:rsidRDefault="00DF2FBF" w:rsidP="00DF2FBF">
      <w:pPr>
        <w:spacing w:line="480" w:lineRule="auto"/>
        <w:ind w:firstLine="720"/>
        <w:rPr>
          <w:ins w:id="1798" w:author="Bandana Shakya" w:date="2020-06-30T11:39:00Z"/>
          <w:rFonts w:ascii="Times New Roman" w:hAnsi="Times New Roman" w:cs="Times New Roman"/>
          <w:color w:val="000000" w:themeColor="text1"/>
          <w:sz w:val="24"/>
          <w:szCs w:val="24"/>
        </w:rPr>
      </w:pPr>
      <w:ins w:id="1799" w:author="Bandana Shakya" w:date="2020-06-30T11:39:00Z">
        <w:r>
          <w:rPr>
            <w:rFonts w:ascii="Times New Roman" w:hAnsi="Times New Roman" w:cs="Times New Roman"/>
            <w:color w:val="000000" w:themeColor="text1"/>
            <w:sz w:val="24"/>
            <w:szCs w:val="24"/>
          </w:rPr>
          <w:t>Coming to</w:t>
        </w:r>
      </w:ins>
      <w:ins w:id="1800" w:author="Bandana Shakya" w:date="2020-07-01T07:18:00Z">
        <w:r w:rsidR="00033D1C">
          <w:rPr>
            <w:rFonts w:ascii="Times New Roman" w:hAnsi="Times New Roman" w:cs="Times New Roman"/>
            <w:color w:val="000000" w:themeColor="text1"/>
            <w:sz w:val="24"/>
            <w:szCs w:val="24"/>
          </w:rPr>
          <w:t xml:space="preserve"> future direction, </w:t>
        </w:r>
      </w:ins>
      <w:ins w:id="1801" w:author="Bandana Shakya" w:date="2020-07-01T07:20:00Z">
        <w:r w:rsidR="00033D1C">
          <w:rPr>
            <w:rFonts w:ascii="Times New Roman" w:hAnsi="Times New Roman" w:cs="Times New Roman"/>
            <w:color w:val="000000" w:themeColor="text1"/>
            <w:sz w:val="24"/>
            <w:szCs w:val="24"/>
          </w:rPr>
          <w:t>the N</w:t>
        </w:r>
      </w:ins>
      <w:ins w:id="1802" w:author="Bandana Shakya" w:date="2020-06-30T11:39:00Z">
        <w:r w:rsidRPr="004153B5">
          <w:rPr>
            <w:rFonts w:ascii="Times New Roman" w:hAnsi="Times New Roman" w:cs="Times New Roman"/>
            <w:color w:val="000000" w:themeColor="text1"/>
            <w:sz w:val="24"/>
            <w:szCs w:val="24"/>
          </w:rPr>
          <w:t>ature-</w:t>
        </w:r>
        <w:r>
          <w:rPr>
            <w:rFonts w:ascii="Times New Roman" w:hAnsi="Times New Roman" w:cs="Times New Roman"/>
            <w:color w:val="000000" w:themeColor="text1"/>
            <w:sz w:val="24"/>
            <w:szCs w:val="24"/>
          </w:rPr>
          <w:t>P</w:t>
        </w:r>
        <w:r w:rsidRPr="004153B5">
          <w:rPr>
            <w:rFonts w:ascii="Times New Roman" w:hAnsi="Times New Roman" w:cs="Times New Roman"/>
            <w:color w:val="000000" w:themeColor="text1"/>
            <w:sz w:val="24"/>
            <w:szCs w:val="24"/>
          </w:rPr>
          <w:t>eople-</w:t>
        </w:r>
        <w:r>
          <w:rPr>
            <w:rFonts w:ascii="Times New Roman" w:hAnsi="Times New Roman" w:cs="Times New Roman"/>
            <w:color w:val="000000" w:themeColor="text1"/>
            <w:sz w:val="24"/>
            <w:szCs w:val="24"/>
          </w:rPr>
          <w:t>H</w:t>
        </w:r>
        <w:r w:rsidRPr="004153B5">
          <w:rPr>
            <w:rFonts w:ascii="Times New Roman" w:hAnsi="Times New Roman" w:cs="Times New Roman"/>
            <w:color w:val="000000" w:themeColor="text1"/>
            <w:sz w:val="24"/>
            <w:szCs w:val="24"/>
          </w:rPr>
          <w:t>armony scenario</w:t>
        </w:r>
        <w:r>
          <w:rPr>
            <w:rFonts w:ascii="Times New Roman" w:hAnsi="Times New Roman" w:cs="Times New Roman"/>
            <w:color w:val="000000" w:themeColor="text1"/>
            <w:sz w:val="24"/>
            <w:szCs w:val="24"/>
          </w:rPr>
          <w:t xml:space="preserve"> </w:t>
        </w:r>
      </w:ins>
      <w:ins w:id="1803" w:author="Bandana Shakya" w:date="2020-07-01T07:19:00Z">
        <w:r w:rsidR="00033D1C">
          <w:rPr>
            <w:rFonts w:ascii="Times New Roman" w:hAnsi="Times New Roman" w:cs="Times New Roman"/>
            <w:color w:val="000000" w:themeColor="text1"/>
            <w:sz w:val="24"/>
            <w:szCs w:val="24"/>
          </w:rPr>
          <w:t>reflect</w:t>
        </w:r>
      </w:ins>
      <w:ins w:id="1804" w:author="Bandana Shakya" w:date="2020-07-01T07:20:00Z">
        <w:r w:rsidR="00033D1C">
          <w:rPr>
            <w:rFonts w:ascii="Times New Roman" w:hAnsi="Times New Roman" w:cs="Times New Roman"/>
            <w:color w:val="000000" w:themeColor="text1"/>
            <w:sz w:val="24"/>
            <w:szCs w:val="24"/>
          </w:rPr>
          <w:t xml:space="preserve">s more holistic </w:t>
        </w:r>
      </w:ins>
      <w:ins w:id="1805" w:author="Bandana Shakya" w:date="2020-07-01T07:24:00Z">
        <w:r w:rsidR="00446F6F">
          <w:rPr>
            <w:rFonts w:ascii="Times New Roman" w:hAnsi="Times New Roman" w:cs="Times New Roman"/>
            <w:color w:val="000000" w:themeColor="text1"/>
            <w:sz w:val="24"/>
            <w:szCs w:val="24"/>
          </w:rPr>
          <w:t xml:space="preserve">multifunctional </w:t>
        </w:r>
      </w:ins>
      <w:ins w:id="1806" w:author="Bandana Shakya" w:date="2020-07-01T07:20:00Z">
        <w:r w:rsidR="00033D1C">
          <w:rPr>
            <w:rFonts w:ascii="Times New Roman" w:hAnsi="Times New Roman" w:cs="Times New Roman"/>
            <w:color w:val="000000" w:themeColor="text1"/>
            <w:sz w:val="24"/>
            <w:szCs w:val="24"/>
          </w:rPr>
          <w:t xml:space="preserve">landscape </w:t>
        </w:r>
        <w:r w:rsidR="00AB5DD5">
          <w:rPr>
            <w:rFonts w:ascii="Times New Roman" w:hAnsi="Times New Roman" w:cs="Times New Roman"/>
            <w:color w:val="000000" w:themeColor="text1"/>
            <w:sz w:val="24"/>
            <w:szCs w:val="24"/>
          </w:rPr>
          <w:t>ser</w:t>
        </w:r>
      </w:ins>
      <w:ins w:id="1807" w:author="Bandana Shakya" w:date="2020-07-01T07:21:00Z">
        <w:r w:rsidR="00AB5DD5">
          <w:rPr>
            <w:rFonts w:ascii="Times New Roman" w:hAnsi="Times New Roman" w:cs="Times New Roman"/>
            <w:color w:val="000000" w:themeColor="text1"/>
            <w:sz w:val="24"/>
            <w:szCs w:val="24"/>
          </w:rPr>
          <w:t>v</w:t>
        </w:r>
      </w:ins>
      <w:ins w:id="1808" w:author="Bandana Shakya" w:date="2020-07-01T07:20:00Z">
        <w:r w:rsidR="00AB5DD5">
          <w:rPr>
            <w:rFonts w:ascii="Times New Roman" w:hAnsi="Times New Roman" w:cs="Times New Roman"/>
            <w:color w:val="000000" w:themeColor="text1"/>
            <w:sz w:val="24"/>
            <w:szCs w:val="24"/>
          </w:rPr>
          <w:t>ices concept</w:t>
        </w:r>
      </w:ins>
      <w:ins w:id="1809" w:author="Bandana Shakya" w:date="2020-07-01T07:24:00Z">
        <w:r w:rsidR="00446F6F">
          <w:rPr>
            <w:rFonts w:ascii="Times New Roman" w:hAnsi="Times New Roman" w:cs="Times New Roman"/>
            <w:color w:val="000000" w:themeColor="text1"/>
            <w:sz w:val="24"/>
            <w:szCs w:val="24"/>
          </w:rPr>
          <w:t xml:space="preserve"> </w:t>
        </w:r>
      </w:ins>
      <w:r w:rsidR="00446F6F">
        <w:rPr>
          <w:rFonts w:ascii="Times New Roman" w:hAnsi="Times New Roman" w:cs="Times New Roman"/>
          <w:color w:val="000000" w:themeColor="text1"/>
          <w:sz w:val="24"/>
          <w:szCs w:val="24"/>
        </w:rPr>
        <w:fldChar w:fldCharType="begin" w:fldLock="1"/>
      </w:r>
      <w:r w:rsidR="002772D6">
        <w:rPr>
          <w:rFonts w:ascii="Times New Roman" w:hAnsi="Times New Roman" w:cs="Times New Roman"/>
          <w:color w:val="000000" w:themeColor="text1"/>
          <w:sz w:val="24"/>
          <w:szCs w:val="24"/>
        </w:rPr>
        <w:instrText>ADDIN CSL_CITATION {"citationItems":[{"id":"ITEM-1","itemData":{"DOI":"10.1016/j.jenvman.2014.09.001","ISSN":"10958630","abstract":"The contribution of ecosystems to human well-being has been widely recognised. Taking into account existing trade-offs between ecosystem services (ES) at the farm scale and the dependence of multiple ES on processes that take place at the landscape scale, long-term preservation of multifunctional landscapes must be a priority. Studies carried out from such perspective, and those that develop appropriate indicators, could provide useful tools for integrating ES in landscape planning. In this study we propose a new integrative environmental indicator based on the ES provided by the landscape and named \"multiple ecosystem services landscape index\" (MESLI). Because synergies and trade-offs between ES are produced at regional or local levels, being different from those perceived at larger scales, MESLI was developed at municipality level. Furthermore, in order to identify main drivers of change in ES provision at the landscape scale an analysis of the relationship between the environmental and the socioeconomic characteristics of the municipalities was carried out. The study was located in the Basque Country and the results demonstrated that the MESLI index is a good tool to measure landscape multifunctionality at local scales. It is effective evaluating landscapes, distinguishing between municipalities based on ES provision, and identifying the drivers of change and their effects. This information about ES provisioning at the local level is usually lacking; therefore, MESLI would be very useful for policy-makers and land managers because it provides relevant information to local scale decision-making.","author":[{"dropping-particle":"","family":"Rodríguez-Loinaz","given":"Gloria","non-dropping-particle":"","parse-names":false,"suffix":""},{"dropping-particle":"","family":"Alday","given":"Josu G.","non-dropping-particle":"","parse-names":false,"suffix":""},{"dropping-particle":"","family":"Onaindia","given":"Miren","non-dropping-particle":"","parse-names":false,"suffix":""}],"container-title":"Journal of Environmental Management","id":"ITEM-1","issued":{"date-parts":[["2015"]]},"page":"152-163","publisher":"Elsevier Ltd","title":"Multiple ecosystem services landscape index: A tool for multifunctional landscapes conservation","type":"article-journal","volume":"147"},"uris":["http://www.mendeley.com/documents/?uuid=a1f32f99-e5fc-47ea-a044-75c08e6cc5a6"]}],"mendeley":{"formattedCitation":"(Rodríguez-Loinaz, Alday, &amp; Onaindia, 2015)","manualFormatting":"(Rodríguez-Loinaz et al., 2015)","plainTextFormattedCitation":"(Rodríguez-Loinaz, Alday, &amp; Onaindia, 2015)","previouslyFormattedCitation":"(Rodríguez-Loinaz, Alday, &amp; Onaindia, 2015)"},"properties":{"noteIndex":0},"schema":"https://github.com/citation-style-language/schema/raw/master/csl-citation.json"}</w:instrText>
      </w:r>
      <w:r w:rsidR="00446F6F">
        <w:rPr>
          <w:rFonts w:ascii="Times New Roman" w:hAnsi="Times New Roman" w:cs="Times New Roman"/>
          <w:color w:val="000000" w:themeColor="text1"/>
          <w:sz w:val="24"/>
          <w:szCs w:val="24"/>
        </w:rPr>
        <w:fldChar w:fldCharType="separate"/>
      </w:r>
      <w:r w:rsidR="00446F6F" w:rsidRPr="00446F6F">
        <w:rPr>
          <w:rFonts w:ascii="Times New Roman" w:hAnsi="Times New Roman" w:cs="Times New Roman"/>
          <w:noProof/>
          <w:color w:val="000000" w:themeColor="text1"/>
          <w:sz w:val="24"/>
          <w:szCs w:val="24"/>
        </w:rPr>
        <w:t>(Rodríguez-Loinaz</w:t>
      </w:r>
      <w:ins w:id="1810" w:author="Bandana Shakya" w:date="2020-07-01T07:25:00Z">
        <w:r w:rsidR="00446F6F">
          <w:rPr>
            <w:rFonts w:ascii="Times New Roman" w:hAnsi="Times New Roman" w:cs="Times New Roman"/>
            <w:noProof/>
            <w:color w:val="000000" w:themeColor="text1"/>
            <w:sz w:val="24"/>
            <w:szCs w:val="24"/>
          </w:rPr>
          <w:t xml:space="preserve"> et al., </w:t>
        </w:r>
      </w:ins>
      <w:del w:id="1811" w:author="Bandana Shakya" w:date="2020-07-01T07:25:00Z">
        <w:r w:rsidR="00446F6F" w:rsidRPr="00446F6F" w:rsidDel="00446F6F">
          <w:rPr>
            <w:rFonts w:ascii="Times New Roman" w:hAnsi="Times New Roman" w:cs="Times New Roman"/>
            <w:noProof/>
            <w:color w:val="000000" w:themeColor="text1"/>
            <w:sz w:val="24"/>
            <w:szCs w:val="24"/>
          </w:rPr>
          <w:delText xml:space="preserve">, Alday, &amp; Onaindia, </w:delText>
        </w:r>
      </w:del>
      <w:r w:rsidR="00446F6F" w:rsidRPr="00446F6F">
        <w:rPr>
          <w:rFonts w:ascii="Times New Roman" w:hAnsi="Times New Roman" w:cs="Times New Roman"/>
          <w:noProof/>
          <w:color w:val="000000" w:themeColor="text1"/>
          <w:sz w:val="24"/>
          <w:szCs w:val="24"/>
        </w:rPr>
        <w:t>2015)</w:t>
      </w:r>
      <w:ins w:id="1812" w:author="Bandana Shakya" w:date="2020-07-01T07:24:00Z">
        <w:r w:rsidR="00446F6F">
          <w:rPr>
            <w:rFonts w:ascii="Times New Roman" w:hAnsi="Times New Roman" w:cs="Times New Roman"/>
            <w:color w:val="000000" w:themeColor="text1"/>
            <w:sz w:val="24"/>
            <w:szCs w:val="24"/>
          </w:rPr>
          <w:fldChar w:fldCharType="end"/>
        </w:r>
      </w:ins>
      <w:ins w:id="1813" w:author="Bandana Shakya" w:date="2020-07-01T07:20:00Z">
        <w:r w:rsidR="00AB5DD5">
          <w:rPr>
            <w:rFonts w:ascii="Times New Roman" w:hAnsi="Times New Roman" w:cs="Times New Roman"/>
            <w:color w:val="000000" w:themeColor="text1"/>
            <w:sz w:val="24"/>
            <w:szCs w:val="24"/>
          </w:rPr>
          <w:t xml:space="preserve"> </w:t>
        </w:r>
      </w:ins>
      <w:ins w:id="1814" w:author="Bandana Shakya" w:date="2020-06-30T11:39:00Z">
        <w:r>
          <w:rPr>
            <w:rFonts w:ascii="Times New Roman" w:hAnsi="Times New Roman" w:cs="Times New Roman"/>
            <w:color w:val="000000" w:themeColor="text1"/>
            <w:sz w:val="24"/>
            <w:szCs w:val="24"/>
          </w:rPr>
          <w:t>allow</w:t>
        </w:r>
      </w:ins>
      <w:ins w:id="1815" w:author="Bandana Shakya" w:date="2020-07-01T07:26:00Z">
        <w:r w:rsidR="00446F6F">
          <w:rPr>
            <w:rFonts w:ascii="Times New Roman" w:hAnsi="Times New Roman" w:cs="Times New Roman"/>
            <w:color w:val="000000" w:themeColor="text1"/>
            <w:sz w:val="24"/>
            <w:szCs w:val="24"/>
          </w:rPr>
          <w:t xml:space="preserve">ing </w:t>
        </w:r>
      </w:ins>
      <w:ins w:id="1816" w:author="Bandana Shakya" w:date="2020-06-30T11:39:00Z">
        <w:r>
          <w:rPr>
            <w:rFonts w:ascii="Times New Roman" w:hAnsi="Times New Roman" w:cs="Times New Roman"/>
            <w:color w:val="000000" w:themeColor="text1"/>
            <w:sz w:val="24"/>
            <w:szCs w:val="24"/>
          </w:rPr>
          <w:t xml:space="preserve">governments in the three countries to put equal emphasis to </w:t>
        </w:r>
        <w:r w:rsidRPr="004153B5">
          <w:rPr>
            <w:rFonts w:ascii="Times New Roman" w:hAnsi="Times New Roman" w:cs="Times New Roman"/>
            <w:color w:val="000000" w:themeColor="text1"/>
            <w:sz w:val="24"/>
            <w:szCs w:val="24"/>
          </w:rPr>
          <w:t>environmental</w:t>
        </w:r>
        <w:r>
          <w:rPr>
            <w:rFonts w:ascii="Times New Roman" w:hAnsi="Times New Roman" w:cs="Times New Roman"/>
            <w:color w:val="000000" w:themeColor="text1"/>
            <w:sz w:val="24"/>
            <w:szCs w:val="24"/>
          </w:rPr>
          <w:t xml:space="preserve">, </w:t>
        </w:r>
        <w:r w:rsidRPr="004153B5">
          <w:rPr>
            <w:rFonts w:ascii="Times New Roman" w:hAnsi="Times New Roman" w:cs="Times New Roman"/>
            <w:color w:val="000000" w:themeColor="text1"/>
            <w:sz w:val="24"/>
            <w:szCs w:val="24"/>
          </w:rPr>
          <w:t>cultural</w:t>
        </w:r>
      </w:ins>
      <w:ins w:id="1817" w:author="Bandana Shakya" w:date="2020-07-01T07:26:00Z">
        <w:r w:rsidR="00937B7C">
          <w:rPr>
            <w:rFonts w:ascii="Times New Roman" w:hAnsi="Times New Roman" w:cs="Times New Roman"/>
            <w:color w:val="000000" w:themeColor="text1"/>
            <w:sz w:val="24"/>
            <w:szCs w:val="24"/>
          </w:rPr>
          <w:t>,</w:t>
        </w:r>
      </w:ins>
      <w:ins w:id="1818" w:author="Bandana Shakya" w:date="2020-06-30T11:39:00Z">
        <w:r>
          <w:rPr>
            <w:rFonts w:ascii="Times New Roman" w:hAnsi="Times New Roman" w:cs="Times New Roman"/>
            <w:color w:val="000000" w:themeColor="text1"/>
            <w:sz w:val="24"/>
            <w:szCs w:val="24"/>
          </w:rPr>
          <w:t xml:space="preserve"> and economic objectives </w:t>
        </w:r>
      </w:ins>
      <w:ins w:id="1819" w:author="Bandana Shakya" w:date="2020-07-01T07:26:00Z">
        <w:r w:rsidR="00937B7C">
          <w:rPr>
            <w:rFonts w:ascii="Times New Roman" w:hAnsi="Times New Roman" w:cs="Times New Roman"/>
            <w:color w:val="000000" w:themeColor="text1"/>
            <w:sz w:val="24"/>
            <w:szCs w:val="24"/>
          </w:rPr>
          <w:t xml:space="preserve">and </w:t>
        </w:r>
      </w:ins>
      <w:ins w:id="1820" w:author="Bandana Shakya" w:date="2020-06-30T11:39:00Z">
        <w:r>
          <w:rPr>
            <w:rFonts w:ascii="Times New Roman" w:hAnsi="Times New Roman" w:cs="Times New Roman"/>
            <w:color w:val="000000" w:themeColor="text1"/>
            <w:sz w:val="24"/>
            <w:szCs w:val="24"/>
          </w:rPr>
          <w:t>minimize trade-offs among multiple services driven by management strategies (McShane et al, 2011) or by value dimensions (</w:t>
        </w:r>
        <w:r w:rsidRPr="00711285">
          <w:rPr>
            <w:rFonts w:ascii="Times New Roman" w:hAnsi="Times New Roman" w:cs="Times New Roman"/>
            <w:color w:val="000000" w:themeColor="text1"/>
            <w:sz w:val="24"/>
            <w:szCs w:val="24"/>
          </w:rPr>
          <w:t>Martín-López et al., 2014</w:t>
        </w:r>
        <w:r>
          <w:rPr>
            <w:rFonts w:ascii="Times New Roman" w:hAnsi="Times New Roman" w:cs="Times New Roman"/>
            <w:color w:val="000000" w:themeColor="text1"/>
            <w:sz w:val="24"/>
            <w:szCs w:val="24"/>
          </w:rPr>
          <w:t>).</w:t>
        </w:r>
      </w:ins>
      <w:ins w:id="1821" w:author="Bandana Shakya" w:date="2020-07-01T07:42:00Z">
        <w:r w:rsidR="00AD69BC">
          <w:rPr>
            <w:rFonts w:ascii="Times New Roman" w:hAnsi="Times New Roman" w:cs="Times New Roman"/>
            <w:color w:val="000000" w:themeColor="text1"/>
            <w:sz w:val="24"/>
            <w:szCs w:val="24"/>
          </w:rPr>
          <w:t xml:space="preserve"> </w:t>
        </w:r>
      </w:ins>
      <w:ins w:id="1822" w:author="Bandana Shakya" w:date="2020-06-30T11:39:00Z">
        <w:r w:rsidRPr="004153B5">
          <w:rPr>
            <w:rFonts w:ascii="Times New Roman" w:hAnsi="Times New Roman" w:cs="Times New Roman"/>
            <w:color w:val="000000" w:themeColor="text1"/>
            <w:sz w:val="24"/>
            <w:szCs w:val="24"/>
          </w:rPr>
          <w:t xml:space="preserve">The scenario, as depicted by the participants </w:t>
        </w:r>
        <w:r>
          <w:rPr>
            <w:rFonts w:ascii="Times New Roman" w:hAnsi="Times New Roman" w:cs="Times New Roman"/>
            <w:color w:val="000000" w:themeColor="text1"/>
            <w:sz w:val="24"/>
            <w:szCs w:val="24"/>
          </w:rPr>
          <w:t xml:space="preserve">considered </w:t>
        </w:r>
        <w:r w:rsidRPr="004153B5">
          <w:rPr>
            <w:rFonts w:ascii="Times New Roman" w:hAnsi="Times New Roman" w:cs="Times New Roman"/>
            <w:color w:val="000000" w:themeColor="text1"/>
            <w:sz w:val="24"/>
            <w:szCs w:val="24"/>
          </w:rPr>
          <w:t xml:space="preserve">development aspiration </w:t>
        </w:r>
        <w:r w:rsidRPr="00547F1B">
          <w:rPr>
            <w:rFonts w:ascii="Times New Roman" w:hAnsi="Times New Roman" w:cs="Times New Roman"/>
            <w:color w:val="000000" w:themeColor="text1"/>
            <w:sz w:val="24"/>
            <w:szCs w:val="24"/>
          </w:rPr>
          <w:t>of community in and around PAs and promot</w:t>
        </w:r>
        <w:r>
          <w:rPr>
            <w:rFonts w:ascii="Times New Roman" w:hAnsi="Times New Roman" w:cs="Times New Roman"/>
            <w:color w:val="000000" w:themeColor="text1"/>
            <w:sz w:val="24"/>
            <w:szCs w:val="24"/>
          </w:rPr>
          <w:t xml:space="preserve">ed </w:t>
        </w:r>
        <w:r w:rsidRPr="00547F1B">
          <w:rPr>
            <w:rFonts w:ascii="Times New Roman" w:hAnsi="Times New Roman" w:cs="Times New Roman"/>
            <w:color w:val="000000" w:themeColor="text1"/>
            <w:sz w:val="24"/>
            <w:szCs w:val="24"/>
          </w:rPr>
          <w:t>other aesthetic, recreation</w:t>
        </w:r>
        <w:r>
          <w:rPr>
            <w:rFonts w:ascii="Times New Roman" w:hAnsi="Times New Roman" w:cs="Times New Roman"/>
            <w:color w:val="000000" w:themeColor="text1"/>
            <w:sz w:val="24"/>
            <w:szCs w:val="24"/>
          </w:rPr>
          <w:t xml:space="preserve">, </w:t>
        </w:r>
        <w:r w:rsidRPr="00547F1B">
          <w:rPr>
            <w:rFonts w:ascii="Times New Roman" w:hAnsi="Times New Roman" w:cs="Times New Roman"/>
            <w:color w:val="000000" w:themeColor="text1"/>
            <w:sz w:val="24"/>
            <w:szCs w:val="24"/>
          </w:rPr>
          <w:t>knowledge and education related cultural services</w:t>
        </w:r>
        <w:r>
          <w:rPr>
            <w:rFonts w:ascii="Times New Roman" w:hAnsi="Times New Roman" w:cs="Times New Roman"/>
            <w:color w:val="000000" w:themeColor="text1"/>
            <w:sz w:val="24"/>
            <w:szCs w:val="24"/>
          </w:rPr>
          <w:t xml:space="preserve"> in the landscape. The </w:t>
        </w:r>
        <w:r>
          <w:rPr>
            <w:rFonts w:ascii="Times New Roman" w:hAnsi="Times New Roman" w:cs="Times New Roman"/>
            <w:color w:val="538135" w:themeColor="accent6" w:themeShade="BF"/>
            <w:sz w:val="24"/>
            <w:szCs w:val="24"/>
          </w:rPr>
          <w:t>cu</w:t>
        </w:r>
        <w:r w:rsidRPr="00547F1B">
          <w:rPr>
            <w:rFonts w:ascii="Times New Roman" w:hAnsi="Times New Roman" w:cs="Times New Roman"/>
            <w:color w:val="000000" w:themeColor="text1"/>
            <w:sz w:val="24"/>
            <w:szCs w:val="24"/>
          </w:rPr>
          <w:t>rrent situation in HKNP with better habitat and water regulation services more or less reflect</w:t>
        </w:r>
        <w:r>
          <w:rPr>
            <w:rFonts w:ascii="Times New Roman" w:hAnsi="Times New Roman" w:cs="Times New Roman"/>
            <w:color w:val="000000" w:themeColor="text1"/>
            <w:sz w:val="24"/>
            <w:szCs w:val="24"/>
          </w:rPr>
          <w:t xml:space="preserve"> </w:t>
        </w:r>
        <w:r w:rsidRPr="00547F1B">
          <w:rPr>
            <w:rFonts w:ascii="Times New Roman" w:hAnsi="Times New Roman" w:cs="Times New Roman"/>
            <w:color w:val="000000" w:themeColor="text1"/>
            <w:sz w:val="24"/>
            <w:szCs w:val="24"/>
          </w:rPr>
          <w:t>th</w:t>
        </w:r>
        <w:r>
          <w:rPr>
            <w:rFonts w:ascii="Times New Roman" w:hAnsi="Times New Roman" w:cs="Times New Roman"/>
            <w:color w:val="000000" w:themeColor="text1"/>
            <w:sz w:val="24"/>
            <w:szCs w:val="24"/>
          </w:rPr>
          <w:t xml:space="preserve">is adaptive </w:t>
        </w:r>
        <w:r w:rsidRPr="00547F1B">
          <w:rPr>
            <w:rFonts w:ascii="Times New Roman" w:hAnsi="Times New Roman" w:cs="Times New Roman"/>
            <w:color w:val="000000" w:themeColor="text1"/>
            <w:sz w:val="24"/>
            <w:szCs w:val="24"/>
          </w:rPr>
          <w:t>scenario</w:t>
        </w:r>
        <w:r>
          <w:rPr>
            <w:rFonts w:ascii="Times New Roman" w:hAnsi="Times New Roman" w:cs="Times New Roman"/>
            <w:color w:val="000000" w:themeColor="text1"/>
            <w:sz w:val="24"/>
            <w:szCs w:val="24"/>
          </w:rPr>
          <w:t xml:space="preserve"> (figure 8</w:t>
        </w:r>
      </w:ins>
      <w:ins w:id="1823" w:author="Bandana Shakya" w:date="2020-07-01T07:47:00Z">
        <w:r w:rsidR="007A3AB6">
          <w:rPr>
            <w:rFonts w:ascii="Times New Roman" w:hAnsi="Times New Roman" w:cs="Times New Roman"/>
            <w:color w:val="000000" w:themeColor="text1"/>
            <w:sz w:val="24"/>
            <w:szCs w:val="24"/>
          </w:rPr>
          <w:t xml:space="preserve">). </w:t>
        </w:r>
        <w:r w:rsidR="007A3AB6">
          <w:rPr>
            <w:rFonts w:ascii="Times New Roman" w:hAnsi="Times New Roman" w:cs="Times New Roman"/>
            <w:color w:val="000000" w:themeColor="text1"/>
            <w:sz w:val="24"/>
            <w:szCs w:val="24"/>
          </w:rPr>
          <w:t xml:space="preserve">The balance between environmental conservation and economic development of indigenous </w:t>
        </w:r>
        <w:r w:rsidR="007A3AB6">
          <w:rPr>
            <w:rFonts w:ascii="Times New Roman" w:hAnsi="Times New Roman" w:cs="Times New Roman"/>
            <w:color w:val="000000" w:themeColor="text1"/>
            <w:sz w:val="24"/>
            <w:szCs w:val="24"/>
          </w:rPr>
          <w:lastRenderedPageBreak/>
          <w:t xml:space="preserve">communities, and communities-led resource management remain fundamental to cater to several dSPHs that overlap with SBAs, or SPHs outside the PAs that represent areas of rich biodiversity nurtured by traditions and cultures of ethnic communities </w:t>
        </w:r>
        <w:r w:rsidR="007A3AB6">
          <w:rPr>
            <w:rFonts w:ascii="Times New Roman" w:hAnsi="Times New Roman" w:cs="Times New Roman"/>
            <w:color w:val="000000" w:themeColor="text1"/>
            <w:sz w:val="24"/>
            <w:szCs w:val="24"/>
          </w:rPr>
          <w:fldChar w:fldCharType="begin" w:fldLock="1"/>
        </w:r>
        <w:r w:rsidR="007A3AB6">
          <w:rPr>
            <w:rFonts w:ascii="Times New Roman" w:hAnsi="Times New Roman" w:cs="Times New Roman"/>
            <w:color w:val="000000" w:themeColor="text1"/>
            <w:sz w:val="24"/>
            <w:szCs w:val="24"/>
          </w:rPr>
          <w:instrText>ADDIN CSL_CITATION {"citationItems":[{"id":"ITEM-1","itemData":{"DOI":"10.1016/j.biocon.2013.08.013","abstract":"Finding common ground between local residents' livelihoods and the conservation of protected areas in developing countries has been considered a challenge. Recently, ecosystem services have been used as a framework to understand the benefits that protected areas provide local residents. In this study, we explore the role of ecosystem services in residents' relationships with Gaoligongshan Nature Reserve (GNR) in Yunnan, China. GNR is located in a biodiversity hotspot and in an area that has been affected severe droughts. Results show that the majority of people recognize ecosystem services as benefits from GNR, particularly regulating services such as the provision of water. Respondents who perceived regulating services were more likely to be older, male, of Yi ethnicity, more educated, and grow sugarcane but not corn. However, controlling for residents' knowledge about GNR, the effects of gender, age, and education decrease or disappear, while ethnicity and agricultural crops grown remain significant. This study demonstrates that people recognize common ground between their livelihoods and GNR and suggests that people's knowledge about GNR, cultural context, and agricultural experiences influence their appreciation of ecosystem services from GNR. This study highlights that protected area conservation, if conducted with awareness of people's already-existing perceptions of benefits, can begin with a discussion of win-win scenarios. © 2013 Elsevier Ltd.","author":[{"dropping-particle":"","family":"Allendorf","given":"T D","non-dropping-particle":"","parse-names":false,"suffix":""},{"dropping-particle":"","family":"Yang","given":"J","non-dropping-particle":"","parse-names":false,"suffix":""}],"container-title":"Biological Conservation","id":"ITEM-1","issued":{"date-parts":[["2013"]]},"note":"Cited By :38\n\nExport Date: 4 March 2020","page":"187-193","publisher-place":"Department of Forest and Wildlife Ecology, University of Wisconsin-Madison, 1630 Linden Drive, Madison, WI 53706, United States","title":"The role of ecosystem services in park-people relationships: The case of Gaoligongshan Nature Reserve in southwest China","type":"article-journal","volume":"167"},"uris":["http://www.mendeley.com/documents/?uuid=21407cbd-0fae-4725-ac1e-e88c242a6d18"]}],"mendeley":{"formattedCitation":"(Allendorf &amp; Yang, 2013)","plainTextFormattedCitation":"(Allendorf &amp; Yang, 2013)","previouslyFormattedCitation":"(Allendorf &amp; Yang, 2013)"},"properties":{"noteIndex":0},"schema":"https://github.com/citation-style-language/schema/raw/master/csl-citation.json"}</w:instrText>
        </w:r>
        <w:r w:rsidR="007A3AB6">
          <w:rPr>
            <w:rFonts w:ascii="Times New Roman" w:hAnsi="Times New Roman" w:cs="Times New Roman"/>
            <w:color w:val="000000" w:themeColor="text1"/>
            <w:sz w:val="24"/>
            <w:szCs w:val="24"/>
          </w:rPr>
          <w:fldChar w:fldCharType="separate"/>
        </w:r>
        <w:r w:rsidR="007A3AB6" w:rsidRPr="00474DC7">
          <w:rPr>
            <w:rFonts w:ascii="Times New Roman" w:hAnsi="Times New Roman" w:cs="Times New Roman"/>
            <w:noProof/>
            <w:color w:val="000000" w:themeColor="text1"/>
            <w:sz w:val="24"/>
            <w:szCs w:val="24"/>
          </w:rPr>
          <w:t>(Allendorf &amp; Yang, 2013)</w:t>
        </w:r>
        <w:r w:rsidR="007A3AB6">
          <w:rPr>
            <w:rFonts w:ascii="Times New Roman" w:hAnsi="Times New Roman" w:cs="Times New Roman"/>
            <w:color w:val="000000" w:themeColor="text1"/>
            <w:sz w:val="24"/>
            <w:szCs w:val="24"/>
          </w:rPr>
          <w:fldChar w:fldCharType="end"/>
        </w:r>
        <w:r w:rsidR="007A3AB6" w:rsidRPr="00294C89">
          <w:rPr>
            <w:rFonts w:ascii="Times New Roman" w:hAnsi="Times New Roman" w:cs="Times New Roman"/>
            <w:color w:val="000000" w:themeColor="text1"/>
            <w:sz w:val="24"/>
            <w:szCs w:val="24"/>
          </w:rPr>
          <w:t>.</w:t>
        </w:r>
        <w:r w:rsidR="007A3AB6">
          <w:rPr>
            <w:rFonts w:ascii="Times New Roman" w:hAnsi="Times New Roman" w:cs="Times New Roman"/>
            <w:color w:val="000000" w:themeColor="text1"/>
            <w:sz w:val="24"/>
            <w:szCs w:val="24"/>
          </w:rPr>
          <w:t xml:space="preserve"> Such functional spatial units with distinct socio-ecological characters have been considered important for ecosystem services based decision making especially in the mountain landscape </w:t>
        </w:r>
        <w:r w:rsidR="007A3AB6">
          <w:rPr>
            <w:rFonts w:ascii="Times New Roman" w:hAnsi="Times New Roman" w:cs="Times New Roman"/>
            <w:color w:val="000000" w:themeColor="text1"/>
            <w:sz w:val="24"/>
            <w:szCs w:val="24"/>
          </w:rPr>
          <w:fldChar w:fldCharType="begin" w:fldLock="1"/>
        </w:r>
        <w:r w:rsidR="007A3AB6">
          <w:rPr>
            <w:rFonts w:ascii="Times New Roman" w:hAnsi="Times New Roman" w:cs="Times New Roman"/>
            <w:color w:val="000000" w:themeColor="text1"/>
            <w:sz w:val="24"/>
            <w:szCs w:val="24"/>
          </w:rPr>
          <w:instrText>ADDIN CSL_CITATION {"citationItems":[{"id":"ITEM-1","itemData":{"DOI":"10.1016/j.apgeog.2020.102200","ISSN":"0143-6228","author":[{"dropping-particle":"","family":"Schirpke","given":"Uta","non-dropping-particle":"","parse-names":false,"suffix":""},{"dropping-particle":"","family":"Schirpke","given":"Uta","non-dropping-particle":"","parse-names":false,"suffix":""},{"dropping-particle":"","family":"Leitinger","given":"Georg","non-dropping-particle":"","parse-names":false,"suffix":""},{"dropping-particle":"","family":"Tasser","given":"Erich","non-dropping-particle":"","parse-names":false,"suffix":""},{"dropping-particle":"","family":"Rüdisser","given":"Johannes","non-dropping-particle":"","parse-names":false,"suffix":""},{"dropping-particle":"","family":"Fontana","given":"Veronika","non-dropping-particle":"","parse-names":false,"suffix":""}],"container-title":"Applied Geography","id":"ITEM-1","issue":"April","issued":{"date-parts":[["2020"]]},"page":"102200","publisher":"Elsevier Ltd","title":"Functional spatial units are fundamental for modelling ecosystem services in mountain regions Functional spatial units are fundamental for modelling ecosystem services in mountain regions","type":"article-journal","volume":"118"},"uris":["http://www.mendeley.com/documents/?uuid=812d3d99-cecf-42f6-8dcf-1301b97fda9f"]}],"mendeley":{"formattedCitation":"(Uta Schirpke et al., 2020)","manualFormatting":"( Schirpke et al., 2020)","plainTextFormattedCitation":"(Uta Schirpke et al., 2020)","previouslyFormattedCitation":"(Uta Schirpke et al., 2020)"},"properties":{"noteIndex":0},"schema":"https://github.com/citation-style-language/schema/raw/master/csl-citation.json"}</w:instrText>
        </w:r>
        <w:r w:rsidR="007A3AB6">
          <w:rPr>
            <w:rFonts w:ascii="Times New Roman" w:hAnsi="Times New Roman" w:cs="Times New Roman"/>
            <w:color w:val="000000" w:themeColor="text1"/>
            <w:sz w:val="24"/>
            <w:szCs w:val="24"/>
          </w:rPr>
          <w:fldChar w:fldCharType="separate"/>
        </w:r>
        <w:r w:rsidR="007A3AB6" w:rsidRPr="008747D3">
          <w:rPr>
            <w:rFonts w:ascii="Times New Roman" w:hAnsi="Times New Roman" w:cs="Times New Roman"/>
            <w:noProof/>
            <w:color w:val="000000" w:themeColor="text1"/>
            <w:sz w:val="24"/>
            <w:szCs w:val="24"/>
          </w:rPr>
          <w:t>( Schirpke et al., 2020)</w:t>
        </w:r>
        <w:r w:rsidR="007A3AB6">
          <w:rPr>
            <w:rFonts w:ascii="Times New Roman" w:hAnsi="Times New Roman" w:cs="Times New Roman"/>
            <w:color w:val="000000" w:themeColor="text1"/>
            <w:sz w:val="24"/>
            <w:szCs w:val="24"/>
          </w:rPr>
          <w:fldChar w:fldCharType="end"/>
        </w:r>
        <w:r w:rsidR="007A3AB6">
          <w:rPr>
            <w:rFonts w:ascii="Times New Roman" w:hAnsi="Times New Roman" w:cs="Times New Roman"/>
            <w:color w:val="000000" w:themeColor="text1"/>
            <w:sz w:val="24"/>
            <w:szCs w:val="24"/>
          </w:rPr>
          <w:t>.</w:t>
        </w:r>
      </w:ins>
      <w:ins w:id="1824" w:author="Bandana Shakya" w:date="2020-07-01T07:48:00Z">
        <w:r w:rsidR="00A84250">
          <w:rPr>
            <w:rFonts w:ascii="Times New Roman" w:hAnsi="Times New Roman" w:cs="Times New Roman"/>
            <w:color w:val="000000" w:themeColor="text1"/>
            <w:sz w:val="24"/>
            <w:szCs w:val="24"/>
          </w:rPr>
          <w:t xml:space="preserve"> </w:t>
        </w:r>
      </w:ins>
      <w:ins w:id="1825" w:author="Bandana Shakya" w:date="2020-06-30T11:39:00Z">
        <w:r w:rsidRPr="00B2464C">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other </w:t>
        </w:r>
        <w:r w:rsidRPr="00B2464C">
          <w:rPr>
            <w:rFonts w:ascii="Times New Roman" w:hAnsi="Times New Roman" w:cs="Times New Roman"/>
            <w:color w:val="000000" w:themeColor="text1"/>
            <w:sz w:val="24"/>
            <w:szCs w:val="24"/>
          </w:rPr>
          <w:t xml:space="preserve">two </w:t>
        </w:r>
        <w:r>
          <w:rPr>
            <w:rFonts w:ascii="Times New Roman" w:hAnsi="Times New Roman" w:cs="Times New Roman"/>
            <w:color w:val="000000" w:themeColor="text1"/>
            <w:sz w:val="24"/>
            <w:szCs w:val="24"/>
          </w:rPr>
          <w:t xml:space="preserve">- </w:t>
        </w:r>
        <w:r w:rsidRPr="00B2464C">
          <w:rPr>
            <w:rFonts w:ascii="Times New Roman" w:hAnsi="Times New Roman" w:cs="Times New Roman"/>
            <w:color w:val="000000" w:themeColor="text1"/>
            <w:sz w:val="24"/>
            <w:szCs w:val="24"/>
          </w:rPr>
          <w:t xml:space="preserve">Nature-at-Work and People-at-Work </w:t>
        </w:r>
        <w:r>
          <w:rPr>
            <w:rFonts w:ascii="Times New Roman" w:hAnsi="Times New Roman" w:cs="Times New Roman"/>
            <w:color w:val="000000" w:themeColor="text1"/>
            <w:sz w:val="24"/>
            <w:szCs w:val="24"/>
          </w:rPr>
          <w:t xml:space="preserve">scenarios </w:t>
        </w:r>
        <w:r w:rsidRPr="00B2464C">
          <w:rPr>
            <w:rFonts w:ascii="Times New Roman" w:hAnsi="Times New Roman" w:cs="Times New Roman"/>
            <w:color w:val="000000" w:themeColor="text1"/>
            <w:sz w:val="24"/>
            <w:szCs w:val="24"/>
          </w:rPr>
          <w:t xml:space="preserve">relate to situations when conservation and development policies are not aligned and </w:t>
        </w:r>
        <w:r>
          <w:rPr>
            <w:rFonts w:ascii="Times New Roman" w:hAnsi="Times New Roman" w:cs="Times New Roman"/>
            <w:color w:val="000000" w:themeColor="text1"/>
            <w:sz w:val="24"/>
            <w:szCs w:val="24"/>
          </w:rPr>
          <w:t xml:space="preserve">incur </w:t>
        </w:r>
        <w:r w:rsidRPr="00B2464C">
          <w:rPr>
            <w:rFonts w:ascii="Times New Roman" w:hAnsi="Times New Roman" w:cs="Times New Roman"/>
            <w:color w:val="000000" w:themeColor="text1"/>
            <w:sz w:val="24"/>
            <w:szCs w:val="24"/>
          </w:rPr>
          <w:t>greater trade-offs</w:t>
        </w:r>
        <w:r>
          <w:rPr>
            <w:rFonts w:ascii="Times New Roman" w:hAnsi="Times New Roman" w:cs="Times New Roman"/>
            <w:color w:val="000000" w:themeColor="text1"/>
            <w:sz w:val="24"/>
            <w:szCs w:val="24"/>
          </w:rPr>
          <w:t>.</w:t>
        </w:r>
      </w:ins>
      <w:ins w:id="1826" w:author="Bandana Shakya" w:date="2020-06-30T16:10:00Z">
        <w:r w:rsidR="00637C18">
          <w:rPr>
            <w:rFonts w:ascii="Times New Roman" w:hAnsi="Times New Roman" w:cs="Times New Roman"/>
            <w:color w:val="000000" w:themeColor="text1"/>
            <w:sz w:val="24"/>
            <w:szCs w:val="24"/>
          </w:rPr>
          <w:t xml:space="preserve">    </w:t>
        </w:r>
      </w:ins>
      <w:ins w:id="1827" w:author="Bandana Shakya" w:date="2020-06-30T11:39:00Z">
        <w:r>
          <w:rPr>
            <w:rFonts w:ascii="Times New Roman" w:hAnsi="Times New Roman" w:cs="Times New Roman"/>
            <w:color w:val="000000" w:themeColor="text1"/>
            <w:sz w:val="24"/>
            <w:szCs w:val="24"/>
          </w:rPr>
          <w:t xml:space="preserve">    </w:t>
        </w:r>
      </w:ins>
    </w:p>
    <w:p w:rsidR="00DF2FBF" w:rsidRPr="006C6909" w:rsidRDefault="00DF2FBF" w:rsidP="00DF2FBF">
      <w:pPr>
        <w:spacing w:line="480" w:lineRule="auto"/>
        <w:rPr>
          <w:ins w:id="1828" w:author="Bandana Shakya" w:date="2020-06-30T11:39:00Z"/>
          <w:rFonts w:ascii="Times New Roman" w:hAnsi="Times New Roman" w:cs="Times New Roman"/>
          <w:b/>
          <w:color w:val="000000" w:themeColor="text1"/>
          <w:sz w:val="24"/>
          <w:szCs w:val="24"/>
        </w:rPr>
      </w:pPr>
      <w:ins w:id="1829" w:author="Bandana Shakya" w:date="2020-06-30T11:39:00Z">
        <w:r w:rsidRPr="006C6909">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2</w:t>
        </w:r>
        <w:r w:rsidRPr="006C690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Cooperation pathways to manage multiple services </w:t>
        </w:r>
      </w:ins>
    </w:p>
    <w:p w:rsidR="00DF2FBF" w:rsidRDefault="00DF2FBF" w:rsidP="00DF2FBF">
      <w:pPr>
        <w:spacing w:line="480" w:lineRule="auto"/>
        <w:ind w:firstLine="720"/>
        <w:rPr>
          <w:rFonts w:ascii="Times New Roman" w:hAnsi="Times New Roman" w:cs="Times New Roman"/>
          <w:color w:val="000000" w:themeColor="text1"/>
          <w:sz w:val="24"/>
          <w:szCs w:val="24"/>
        </w:rPr>
      </w:pPr>
      <w:ins w:id="1830" w:author="Bandana Shakya" w:date="2020-06-30T11:39:00Z">
        <w:r>
          <w:rPr>
            <w:rFonts w:ascii="Times New Roman" w:hAnsi="Times New Roman" w:cs="Times New Roman"/>
            <w:color w:val="000000" w:themeColor="text1"/>
            <w:sz w:val="24"/>
            <w:szCs w:val="24"/>
          </w:rPr>
          <w:t xml:space="preserve">Biodiversity is integral to the </w:t>
        </w:r>
        <w:r w:rsidRPr="00C61A15">
          <w:rPr>
            <w:rFonts w:ascii="Times New Roman" w:hAnsi="Times New Roman" w:cs="Times New Roman"/>
            <w:color w:val="000000" w:themeColor="text1"/>
            <w:sz w:val="24"/>
            <w:szCs w:val="24"/>
          </w:rPr>
          <w:t>socio-cultural and economic well-being of people</w:t>
        </w:r>
        <w:r>
          <w:rPr>
            <w:rFonts w:ascii="Times New Roman" w:hAnsi="Times New Roman" w:cs="Times New Roman"/>
            <w:color w:val="000000" w:themeColor="text1"/>
            <w:sz w:val="24"/>
            <w:szCs w:val="24"/>
          </w:rPr>
          <w:t xml:space="preserve"> in the Far-eastern Himalayan landscape where majority of rural populations rely on biodiversity dependent livelihoods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{"citationItems":[{"id":"ITEM-1","itemData":{"DOI":"10.1659/0276-4741(2002)022{[}0004:ALIMLM]2.0.CO;2","ISSN":"0276-4741","abstract":"... benjavan@chiangmai.ac.th. 2 Charal Thong-Ngam, Highland  Agriculture and Social Development Promotion Office, Department of Public Welfare, Chiang Mai 50200, Thailand. Charal Thong-Ngam is an officer at Highland  Agriculture and Social Development Promotion Office. ... \\n","author":[{"dropping-particle":"","family":"Rerkasem","given":"Kanok","non-dropping-particle":"","parse-names":false,"suffix":""},{"dropping-particle":"","family":"Yimyam","given":"Narit","non-dropping-particle":"","parse-names":false,"suffix":""},{"dropping-particle":"","family":"Korsamphan","given":"Chawalit","non-dropping-particle":"","parse-names":false,"suffix":""},{"dropping-particle":"","family":"Thong-Ngam","given":"Charal","non-dropping-particle":"","parse-names":false,"suffix":""},{"dropping-particle":"","family":"Rerkasem","given":"Benjavan","non-dropping-particle":"","parse-names":false,"suffix":""}],"container-title":"Mountain Research and Development","id":"ITEM-1","issue":"1","issued":{"date-parts":[["2002"]]},"page":"4-9","title":"Agrodiversity Lessons in Mountain Land Management","type":"article-journal","volume":"22"},"uris":["http://www.mendeley.com/documents/?uuid=19ae8e1b-9e27-4958-bad2-592fe3e05d53"]}],"mendeley":{"formattedCitation":"(Rerkasem, Yimyam, Korsamphan, Thong-Ngam, &amp; Rerkasem, 2002)","manualFormatting":"(Rerkasem et al., 2002","plainTextFormattedCitation":"(Rerkasem, Yimyam, Korsamphan, Thong-Ngam, &amp; Rerkasem, 2002)","previouslyFormattedCitation":"(Rerkasem, Yimyam, Korsamphan, Thong-Ngam, &amp; Rerkasem, 2002)"},"properties":{"noteIndex":0},"schema":"https://github.com/citation-style-language/schema/raw/master/csl-citation.json"}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F87800">
          <w:rPr>
            <w:rFonts w:ascii="Times New Roman" w:hAnsi="Times New Roman" w:cs="Times New Roman"/>
            <w:noProof/>
            <w:color w:val="000000" w:themeColor="text1"/>
            <w:sz w:val="24"/>
            <w:szCs w:val="24"/>
          </w:rPr>
          <w:t>(Rerkasem</w:t>
        </w:r>
        <w:r>
          <w:rPr>
            <w:rFonts w:ascii="Times New Roman" w:hAnsi="Times New Roman" w:cs="Times New Roman"/>
            <w:noProof/>
            <w:color w:val="000000" w:themeColor="text1"/>
            <w:sz w:val="24"/>
            <w:szCs w:val="24"/>
          </w:rPr>
          <w:t xml:space="preserve"> et al., </w:t>
        </w:r>
        <w:r w:rsidRPr="00F87800">
          <w:rPr>
            <w:rFonts w:ascii="Times New Roman" w:hAnsi="Times New Roman" w:cs="Times New Roman"/>
            <w:noProof/>
            <w:color w:val="000000" w:themeColor="text1"/>
            <w:sz w:val="24"/>
            <w:szCs w:val="24"/>
          </w:rPr>
          <w:t>2002</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{"citationItems":[{"id":"ITEM-1","itemData":{"DOI":"10.1007/s00267-011-9662-z","ISSN":"1432-1009","abstract":"Hunting is a threat to wildlife within the Hkakaborazi National Park in north Myanmar. We used questionnaire surveys to obtain data on variables such as commonly targeted species, prices of traded wildlife, reasons for hunting and the relative importance of livelihood sources. We examine (a) the significance of hunting and trade for livelihoods and explore (b) the impacts of hunting on targeted species. Ninety per cent of trade records (n = 803) was constituted by seven species commonly targeted by hunters (serow, red goral, muntjac, bear, Assamese macaque, black musk deer and takin). Commercially valuable species previously targeted by hunters (tiger, otter, pangolin) appear to be completely absent from current harvest records and potentially in decline. Although farming is the predominant occupation, hunting (driven by trade) represents a significantly higher source of income than other livelihood activities. Management recommendations include increased investment in enforcement, education and outreach, small livestock development, improved crop productivity, demarcation of no-take areas for wildlife and biological monitoring of targeted species.","author":[{"dropping-particle":"","family":"Rao","given":"Madhu","non-dropping-particle":"","parse-names":false,"suffix":""},{"dropping-particle":"","family":"Zaw","given":"Than","non-dropping-particle":"","parse-names":false,"suffix":""},{"dropping-particle":"","family":"Htun","given":"Saw","non-dropping-particle":"","parse-names":false,"suffix":""},{"dropping-particle":"","family":"Myint","given":"Than","non-dropping-particle":"","parse-names":false,"suffix":""}],"container-title":"Environmental Management","id":"ITEM-1","issue":"1","issued":{"date-parts":[["2011"]]},"page":"158-167","title":"Hunting for a Living: Wildlife Trade, Rural Livelihoods and Declining Wildlife in the Hkakaborazi National Park, North Myanmar","type":"article-journal","volume":"48"},"uris":["http://www.mendeley.com/documents/?uuid=26ff0b11-39df-417e-9959-5bc39bd61817"]}],"mendeley":{"formattedCitation":"(Rao, Zaw, Htun, &amp; Myint, 2011)","manualFormatting":"Rao et al., 2011)","plainTextFormattedCitation":"(Rao, Zaw, Htun, &amp; Myint, 2011)","previouslyFormattedCitation":"(Rao, Zaw, Htun, &amp; Myint,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7358B2">
          <w:rPr>
            <w:rFonts w:ascii="Times New Roman" w:hAnsi="Times New Roman" w:cs="Times New Roman"/>
            <w:noProof/>
            <w:color w:val="000000" w:themeColor="text1"/>
            <w:sz w:val="24"/>
            <w:szCs w:val="24"/>
          </w:rPr>
          <w:t>Rao</w:t>
        </w:r>
        <w:r>
          <w:rPr>
            <w:rFonts w:ascii="Times New Roman" w:hAnsi="Times New Roman" w:cs="Times New Roman"/>
            <w:noProof/>
            <w:color w:val="000000" w:themeColor="text1"/>
            <w:sz w:val="24"/>
            <w:szCs w:val="24"/>
          </w:rPr>
          <w:t xml:space="preserve"> et al., </w:t>
        </w:r>
        <w:r w:rsidRPr="007358B2">
          <w:rPr>
            <w:rFonts w:ascii="Times New Roman" w:hAnsi="Times New Roman" w:cs="Times New Roman"/>
            <w:noProof/>
            <w:color w:val="000000" w:themeColor="text1"/>
            <w:sz w:val="24"/>
            <w:szCs w:val="24"/>
          </w:rPr>
          <w:t>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ins>
      <w:ins w:id="1831" w:author="Bandana Shakya" w:date="2020-06-30T17:37:00Z">
        <w:r w:rsidR="00303503">
          <w:rPr>
            <w:rFonts w:ascii="Times New Roman" w:hAnsi="Times New Roman" w:cs="Times New Roman"/>
            <w:color w:val="000000" w:themeColor="text1"/>
            <w:sz w:val="24"/>
            <w:szCs w:val="24"/>
          </w:rPr>
          <w:t xml:space="preserve">PAs here </w:t>
        </w:r>
      </w:ins>
      <w:ins w:id="1832" w:author="Bandana Shakya" w:date="2020-06-30T17:39:00Z">
        <w:r w:rsidR="00303503">
          <w:rPr>
            <w:rFonts w:ascii="Times New Roman" w:hAnsi="Times New Roman" w:cs="Times New Roman"/>
            <w:color w:val="000000" w:themeColor="text1"/>
            <w:sz w:val="24"/>
            <w:szCs w:val="24"/>
          </w:rPr>
          <w:t xml:space="preserve">are meant to </w:t>
        </w:r>
      </w:ins>
      <w:ins w:id="1833" w:author="Bandana Shakya" w:date="2020-06-30T17:38:00Z">
        <w:r w:rsidR="00303503">
          <w:rPr>
            <w:rFonts w:ascii="Times New Roman" w:hAnsi="Times New Roman" w:cs="Times New Roman"/>
            <w:color w:val="000000" w:themeColor="text1"/>
            <w:sz w:val="24"/>
            <w:szCs w:val="24"/>
          </w:rPr>
          <w:t>pr</w:t>
        </w:r>
      </w:ins>
      <w:ins w:id="1834" w:author="Bandana Shakya" w:date="2020-06-30T17:39:00Z">
        <w:r w:rsidR="00303503">
          <w:rPr>
            <w:rFonts w:ascii="Times New Roman" w:hAnsi="Times New Roman" w:cs="Times New Roman"/>
            <w:color w:val="000000" w:themeColor="text1"/>
            <w:sz w:val="24"/>
            <w:szCs w:val="24"/>
          </w:rPr>
          <w:t>e</w:t>
        </w:r>
      </w:ins>
      <w:ins w:id="1835" w:author="Bandana Shakya" w:date="2020-06-30T17:38:00Z">
        <w:r w:rsidR="00303503">
          <w:rPr>
            <w:rFonts w:ascii="Times New Roman" w:hAnsi="Times New Roman" w:cs="Times New Roman"/>
            <w:color w:val="000000" w:themeColor="text1"/>
            <w:sz w:val="24"/>
            <w:szCs w:val="24"/>
          </w:rPr>
          <w:t>serve nature</w:t>
        </w:r>
      </w:ins>
      <w:ins w:id="1836" w:author="Bandana Shakya" w:date="2020-06-30T17:39:00Z">
        <w:r w:rsidR="00303503">
          <w:rPr>
            <w:rFonts w:ascii="Times New Roman" w:hAnsi="Times New Roman" w:cs="Times New Roman"/>
            <w:color w:val="000000" w:themeColor="text1"/>
            <w:sz w:val="24"/>
            <w:szCs w:val="24"/>
          </w:rPr>
          <w:t xml:space="preserve"> and </w:t>
        </w:r>
      </w:ins>
      <w:ins w:id="1837" w:author="Bandana Shakya" w:date="2020-06-30T17:38:00Z">
        <w:r w:rsidR="00303503">
          <w:rPr>
            <w:rFonts w:ascii="Times New Roman" w:hAnsi="Times New Roman" w:cs="Times New Roman"/>
            <w:color w:val="000000" w:themeColor="text1"/>
            <w:sz w:val="24"/>
            <w:szCs w:val="24"/>
          </w:rPr>
          <w:t>interaction between nature and human</w:t>
        </w:r>
      </w:ins>
      <w:ins w:id="1838" w:author="Bandana Shakya" w:date="2020-06-30T17:39:00Z">
        <w:r w:rsidR="00303503">
          <w:rPr>
            <w:rFonts w:ascii="Times New Roman" w:hAnsi="Times New Roman" w:cs="Times New Roman"/>
            <w:color w:val="000000" w:themeColor="text1"/>
            <w:sz w:val="24"/>
            <w:szCs w:val="24"/>
          </w:rPr>
          <w:t xml:space="preserve">, including </w:t>
        </w:r>
      </w:ins>
      <w:ins w:id="1839" w:author="Bandana Shakya" w:date="2020-06-30T17:38:00Z">
        <w:r w:rsidR="00303503">
          <w:rPr>
            <w:rFonts w:ascii="Times New Roman" w:hAnsi="Times New Roman" w:cs="Times New Roman"/>
            <w:color w:val="000000" w:themeColor="text1"/>
            <w:sz w:val="24"/>
            <w:szCs w:val="24"/>
          </w:rPr>
          <w:t>social assets in nature</w:t>
        </w:r>
      </w:ins>
      <w:ins w:id="1840" w:author="Bandana Shakya" w:date="2020-06-30T17:39:00Z">
        <w:r w:rsidR="00621FA8">
          <w:rPr>
            <w:rFonts w:ascii="Times New Roman" w:hAnsi="Times New Roman" w:cs="Times New Roman"/>
            <w:color w:val="000000" w:themeColor="text1"/>
            <w:sz w:val="24"/>
            <w:szCs w:val="24"/>
          </w:rPr>
          <w:t xml:space="preserve"> (Hummel et al, 2019). </w:t>
        </w:r>
      </w:ins>
      <w:ins w:id="1841" w:author="Bandana Shakya" w:date="2020-06-30T11:39:00Z">
        <w:r>
          <w:rPr>
            <w:rFonts w:ascii="Times New Roman" w:hAnsi="Times New Roman" w:cs="Times New Roman"/>
            <w:color w:val="000000" w:themeColor="text1"/>
            <w:sz w:val="24"/>
            <w:szCs w:val="24"/>
          </w:rPr>
          <w:t xml:space="preserve">However, </w:t>
        </w:r>
      </w:ins>
      <w:ins w:id="1842" w:author="Bandana Shakya" w:date="2020-06-30T17:40:00Z">
        <w:r w:rsidR="00621FA8">
          <w:rPr>
            <w:rFonts w:ascii="Times New Roman" w:hAnsi="Times New Roman" w:cs="Times New Roman"/>
            <w:color w:val="000000" w:themeColor="text1"/>
            <w:sz w:val="24"/>
            <w:szCs w:val="24"/>
          </w:rPr>
          <w:t xml:space="preserve">important realization is that </w:t>
        </w:r>
      </w:ins>
      <w:ins w:id="1843" w:author="Bandana Shakya" w:date="2020-06-30T11:39:00Z">
        <w:r>
          <w:rPr>
            <w:rFonts w:ascii="Times New Roman" w:hAnsi="Times New Roman" w:cs="Times New Roman"/>
            <w:color w:val="000000" w:themeColor="text1"/>
            <w:sz w:val="24"/>
            <w:szCs w:val="24"/>
          </w:rPr>
          <w:t xml:space="preserve">benefits and services from biodiversity in the form of ecosystem services </w:t>
        </w:r>
      </w:ins>
      <w:ins w:id="1844" w:author="Bandana Shakya" w:date="2020-06-30T17:40:00Z">
        <w:r w:rsidR="008F56F5">
          <w:rPr>
            <w:rFonts w:ascii="Times New Roman" w:hAnsi="Times New Roman" w:cs="Times New Roman"/>
            <w:color w:val="000000" w:themeColor="text1"/>
            <w:sz w:val="24"/>
            <w:szCs w:val="24"/>
          </w:rPr>
          <w:t xml:space="preserve">relate to </w:t>
        </w:r>
      </w:ins>
      <w:ins w:id="1845" w:author="Bandana Shakya" w:date="2020-06-30T11:39:00Z">
        <w:r>
          <w:rPr>
            <w:rFonts w:ascii="Times New Roman" w:hAnsi="Times New Roman" w:cs="Times New Roman"/>
            <w:color w:val="000000" w:themeColor="text1"/>
            <w:sz w:val="24"/>
            <w:szCs w:val="24"/>
          </w:rPr>
          <w:t xml:space="preserve">beneficiaries ranging from communities in and around PAs </w:t>
        </w:r>
      </w:ins>
      <w:ins w:id="1846" w:author="Bandana Shakya" w:date="2020-06-30T17:41:00Z">
        <w:r w:rsidR="008F56F5">
          <w:rPr>
            <w:rFonts w:ascii="Times New Roman" w:hAnsi="Times New Roman" w:cs="Times New Roman"/>
            <w:color w:val="000000" w:themeColor="text1"/>
            <w:sz w:val="24"/>
            <w:szCs w:val="24"/>
          </w:rPr>
          <w:t xml:space="preserve">to </w:t>
        </w:r>
      </w:ins>
      <w:ins w:id="1847" w:author="Bandana Shakya" w:date="2020-06-30T11:39:00Z">
        <w:r>
          <w:rPr>
            <w:rFonts w:ascii="Times New Roman" w:hAnsi="Times New Roman" w:cs="Times New Roman"/>
            <w:color w:val="000000" w:themeColor="text1"/>
            <w:sz w:val="24"/>
            <w:szCs w:val="24"/>
          </w:rPr>
          <w:t>stakeholders in distant location</w:t>
        </w:r>
      </w:ins>
      <w:ins w:id="1848" w:author="Bandana Shakya" w:date="2020-06-30T17:41:00Z">
        <w:r w:rsidR="008F56F5">
          <w:rPr>
            <w:rFonts w:ascii="Times New Roman" w:hAnsi="Times New Roman" w:cs="Times New Roman"/>
            <w:color w:val="000000" w:themeColor="text1"/>
            <w:sz w:val="24"/>
            <w:szCs w:val="24"/>
          </w:rPr>
          <w:t>s</w:t>
        </w:r>
      </w:ins>
      <w:ins w:id="1849" w:author="Bandana Shakya" w:date="2020-06-30T11:39:00Z">
        <w:r w:rsidR="007660B0">
          <w:rPr>
            <w:rFonts w:ascii="Times New Roman" w:hAnsi="Times New Roman" w:cs="Times New Roman"/>
            <w:color w:val="000000" w:themeColor="text1"/>
            <w:sz w:val="24"/>
            <w:szCs w:val="24"/>
          </w:rPr>
          <w:t xml:space="preserve"> within </w:t>
        </w:r>
        <w:r>
          <w:rPr>
            <w:rFonts w:ascii="Times New Roman" w:hAnsi="Times New Roman" w:cs="Times New Roman"/>
            <w:color w:val="000000" w:themeColor="text1"/>
            <w:sz w:val="24"/>
            <w:szCs w:val="24"/>
          </w:rPr>
          <w:t>each countr</w:t>
        </w:r>
      </w:ins>
      <w:ins w:id="1850" w:author="Bandana Shakya" w:date="2020-06-30T17:42:00Z">
        <w:r w:rsidR="007660B0">
          <w:rPr>
            <w:rFonts w:ascii="Times New Roman" w:hAnsi="Times New Roman" w:cs="Times New Roman"/>
            <w:color w:val="000000" w:themeColor="text1"/>
            <w:sz w:val="24"/>
            <w:szCs w:val="24"/>
          </w:rPr>
          <w:t xml:space="preserve">y or in different </w:t>
        </w:r>
      </w:ins>
      <w:ins w:id="1851" w:author="Bandana Shakya" w:date="2020-06-30T11:39:00Z">
        <w:r>
          <w:rPr>
            <w:rFonts w:ascii="Times New Roman" w:hAnsi="Times New Roman" w:cs="Times New Roman"/>
            <w:color w:val="000000" w:themeColor="text1"/>
            <w:sz w:val="24"/>
            <w:szCs w:val="24"/>
          </w:rPr>
          <w:t xml:space="preserve">countries (Figure 9). This implies that stakeholders value judgement and power stakes </w:t>
        </w:r>
      </w:ins>
      <w:ins w:id="1852" w:author="Bandana Shakya" w:date="2020-06-30T17:42:00Z">
        <w:r w:rsidR="007660B0">
          <w:rPr>
            <w:rFonts w:ascii="Times New Roman" w:hAnsi="Times New Roman" w:cs="Times New Roman"/>
            <w:color w:val="000000" w:themeColor="text1"/>
            <w:sz w:val="24"/>
            <w:szCs w:val="24"/>
          </w:rPr>
          <w:t>become</w:t>
        </w:r>
      </w:ins>
      <w:ins w:id="1853" w:author="Bandana Shakya" w:date="2020-06-30T11:39:00Z">
        <w:r>
          <w:rPr>
            <w:rFonts w:ascii="Times New Roman" w:hAnsi="Times New Roman" w:cs="Times New Roman"/>
            <w:color w:val="000000" w:themeColor="text1"/>
            <w:sz w:val="24"/>
            <w:szCs w:val="24"/>
          </w:rPr>
          <w:t xml:space="preserve"> crucial in maintaining the services </w:t>
        </w:r>
        <w:r w:rsidRPr="00E636B0">
          <w:rPr>
            <w:rFonts w:ascii="Times New Roman" w:hAnsi="Times New Roman" w:cs="Times New Roman"/>
            <w:color w:val="000000" w:themeColor="text1"/>
            <w:sz w:val="24"/>
            <w:szCs w:val="24"/>
          </w:rPr>
          <w:fldChar w:fldCharType="begin" w:fldLock="1"/>
        </w:r>
        <w:r w:rsidRPr="00E636B0">
          <w:rPr>
            <w:rFonts w:ascii="Times New Roman" w:hAnsi="Times New Roman" w:cs="Times New Roman"/>
            <w:color w:val="000000" w:themeColor="text1"/>
            <w:sz w:val="24"/>
            <w:szCs w:val="24"/>
          </w:rPr>
          <w:instrText>ADDIN CSL_CITATION {"citationItems":[{"id":"ITEM-1","itemData":{"DOI":"10.1371/journal.pone.0132232","abstract":"The ecosystem services framework has enabled the broader public to acknowledge the benefits nature provides to different stakeholders. However, not all stakeholders benefit equally from these services. Rather, power relationships are a key factor influencing the access of individuals or groups to ecosystem services. In this paper, we propose an adaptation of the \"cascade\" framework for ecosystem services to integrate the analysis of ecological interactions among ecosystem services and stakeholders' interactions, reflecting power relationships that mediate ecosystem services flows. We illustrate its application using the floodplain of the River Piedra (Spain) as a case study. First, we used structural equation modelling (SEM) to model the dependence relationships among ecosystem services. Second, we performed semi-structured interviews to identify formal power relationships among stakeholders. Third, we depicted ecosystem services according to stakeholders' ability to use, manage or impair ecosystem services in order to expose how power relationships mediate access to ecosystem services. Our results revealed that the strongest power was held by those stakeholders who managed (although did not use) those keystone ecosystem properties and services that determine the provision of other services (i.e., intermediate regulating and final services). In contrast, non-empowered stakeholders were only able to access the remaining non-excludable and non-rival ecosystem services (i.e., some of the cultural services, freshwater supply, water quality, and biological control). In addition, land stewardship, access rights, and governance appeared as critical factors determining the status of ecosystem services. Finally, we stress the need to analyse the role of stakeholders and their relationships to foster equal access to ecosystem services. © 2015 Felipe-Lucia et al. This is an open access article distributed under the terms of the Creative Commons Attribution License, which permits unrestricted use, distribution, and reproduction in any medium, provided the original author and source are credited.","author":[{"dropping-particle":"","family":"Felipe-Lucia","given":"M R","non-dropping-particle":"","parse-names":false,"suffix":""},{"dropping-particle":"","family":"Martín-López","given":"B","non-dropping-particle":"","parse-names":false,"suffix":""},{"dropping-particle":"","family":"Lavorel","given":"S","non-dropping-particle":"","parse-names":false,"suffix":""},{"dropping-particle":"","family":"Berraquero-Díaz","given":"L","non-dropping-particle":"","parse-names":false,"suffix":""},{"dropping-particle":"","family":"Escalera-Reyes","given":"J","non-dropping-particle":"","parse-names":false,"suffix":""},{"dropping-particle":"","family":"Comín","given":"F A","non-dropping-particle":"","parse-names":false,"suffix":""}],"container-title":"PLoS ONE","id":"ITEM-1","issue":"7","issued":{"date-parts":[["2015"]]},"note":"Cited By :52\n\nExport Date: 4 March 2020","publisher-place":"Instituto Pirenaico de Ecología-CSIC, Av. Nuestra Señora de la Victoria, s/n, Jaca, Huesca, 22700, Spain","title":"Ecosystem services flows: Why stakeholders' power relationships matter","type":"article-journal","volume":"10"},"uris":["http://www.mendeley.com/documents/?uuid=df420648-0acb-4f62-a0a6-010ac8874b06"]}],"mendeley":{"formattedCitation":"(Felipe-Lucia et al., 2015)","plainTextFormattedCitation":"(Felipe-Lucia et al., 2015)","previouslyFormattedCitation":"(Felipe-Lucia et al., 2015)"},"properties":{"noteIndex":0},"schema":"https://github.com/citation-style-language/schema/raw/master/csl-citation.json"}</w:instrText>
        </w:r>
        <w:r w:rsidRPr="00E636B0">
          <w:rPr>
            <w:rFonts w:ascii="Times New Roman" w:hAnsi="Times New Roman" w:cs="Times New Roman"/>
            <w:color w:val="000000" w:themeColor="text1"/>
            <w:sz w:val="24"/>
            <w:szCs w:val="24"/>
          </w:rPr>
          <w:fldChar w:fldCharType="separate"/>
        </w:r>
        <w:r w:rsidRPr="00E636B0">
          <w:rPr>
            <w:rFonts w:ascii="Times New Roman" w:hAnsi="Times New Roman" w:cs="Times New Roman"/>
            <w:noProof/>
            <w:color w:val="000000" w:themeColor="text1"/>
            <w:sz w:val="24"/>
            <w:szCs w:val="24"/>
          </w:rPr>
          <w:t>(Felipe-Lucia et al., 2015)</w:t>
        </w:r>
        <w:r w:rsidRPr="00E636B0">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Participatory mapping and scenario development while they helped consolidate stakeholders’ diverse perspectives on use value of PAs, they also imparted knowledge that i) protected areas have complex spatial relationships </w:t>
        </w:r>
        <w:r w:rsidRPr="00E636B0">
          <w:rPr>
            <w:rFonts w:ascii="Times New Roman" w:hAnsi="Times New Roman" w:cs="Times New Roman"/>
            <w:color w:val="000000" w:themeColor="text1"/>
            <w:sz w:val="24"/>
            <w:szCs w:val="24"/>
          </w:rPr>
          <w:t xml:space="preserve">between </w:t>
        </w:r>
        <w:r>
          <w:rPr>
            <w:rFonts w:ascii="Times New Roman" w:hAnsi="Times New Roman" w:cs="Times New Roman"/>
            <w:color w:val="000000" w:themeColor="text1"/>
            <w:sz w:val="24"/>
            <w:szCs w:val="24"/>
          </w:rPr>
          <w:t xml:space="preserve">source and sink </w:t>
        </w:r>
        <w:r w:rsidRPr="00E636B0">
          <w:rPr>
            <w:rFonts w:ascii="Times New Roman" w:hAnsi="Times New Roman" w:cs="Times New Roman"/>
            <w:color w:val="000000" w:themeColor="text1"/>
            <w:sz w:val="24"/>
            <w:szCs w:val="24"/>
          </w:rPr>
          <w:t xml:space="preserve">areas </w:t>
        </w:r>
        <w:r>
          <w:rPr>
            <w:rFonts w:ascii="Times New Roman" w:hAnsi="Times New Roman" w:cs="Times New Roman"/>
            <w:color w:val="000000" w:themeColor="text1"/>
            <w:sz w:val="24"/>
            <w:szCs w:val="24"/>
          </w:rPr>
          <w:t xml:space="preserve">for ecosystem services </w:t>
        </w:r>
        <w:r w:rsidRPr="00E636B0">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ser.2014.06.003","author":[{"dropping-particle":"","family":"Schirpke","given":"Uta","non-dropping-particle":"","parse-names":false,"suffix":""},{"dropping-particle":"","family":"Scolozzi","given":"Rocco","non-dropping-particle":"","parse-names":false,"suffix":""},{"dropping-particle":"De","family":"Marco","given":"Claudio","non-dropping-particle":"","parse-names":false,"suffix":""},{"dropping-particle":"","family":"Tappeiner","given":"Ulrike","non-dropping-particle":"","parse-names":false,"suffix":""}],"id":"ITEM-1","issued":{"date-parts":[["2014"]]},"page":"170-179","title":"Mapping bene fi ciaries of ecosystem services fl ows from Natura 2000 sites","type":"article-journal","volume":"9"},"uris":["http://www.mendeley.com/documents/?uuid=c761430b-153e-48b5-96bb-686842419346"]}],"mendeley":{"formattedCitation":"(Uta Schirpke, Scolozzi, Marco, &amp; Tappeiner, 2014)","manualFormatting":"(Schirpke et al 2014)","plainTextFormattedCitation":"(Uta Schirpke, Scolozzi, Marco, &amp; Tappeiner, 2014)","previouslyFormattedCitation":"(Uta Schirpke, Scolozzi, Marco, &amp; Tappeiner, 2014)"},"properties":{"noteIndex":0},"schema":"https://github.com/citation-style-language/schema/raw/master/csl-citation.json"}</w:instrText>
        </w:r>
        <w:r w:rsidRPr="00E636B0">
          <w:rPr>
            <w:rFonts w:ascii="Times New Roman" w:hAnsi="Times New Roman" w:cs="Times New Roman"/>
            <w:color w:val="000000" w:themeColor="text1"/>
            <w:sz w:val="24"/>
            <w:szCs w:val="24"/>
          </w:rPr>
          <w:fldChar w:fldCharType="separate"/>
        </w:r>
        <w:r w:rsidRPr="00E636B0">
          <w:rPr>
            <w:rFonts w:ascii="Times New Roman" w:hAnsi="Times New Roman" w:cs="Times New Roman"/>
            <w:noProof/>
            <w:color w:val="000000" w:themeColor="text1"/>
            <w:sz w:val="24"/>
            <w:szCs w:val="24"/>
          </w:rPr>
          <w:t>(Schirpke et al 2014)</w:t>
        </w:r>
        <w:r w:rsidRPr="00E636B0">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ii) The four ecosystem services are maintained at above average conditions currently with higher percentage of SPHs compared to SBAs, but their vulnerabilities remain which calls for understanding of common pressures and interactions among ecosystem services (Bennett et al., 2009); and iii) there are obvious trade-offs </w:t>
        </w:r>
        <w:r>
          <w:rPr>
            <w:rFonts w:ascii="Times New Roman" w:hAnsi="Times New Roman" w:cs="Times New Roman"/>
            <w:color w:val="000000" w:themeColor="text1"/>
            <w:sz w:val="24"/>
            <w:szCs w:val="24"/>
          </w:rPr>
          <w:lastRenderedPageBreak/>
          <w:t xml:space="preserve">in managing multiple ecosystem services and adaptive PA management can help mitigate longer </w:t>
        </w:r>
      </w:ins>
      <w:r w:rsidR="005826CD" w:rsidRPr="005826CD">
        <w:rPr>
          <w:rFonts w:ascii="Times New Roman" w:hAnsi="Times New Roman" w:cs="Times New Roman"/>
          <w:color w:val="000000" w:themeColor="text1"/>
          <w:sz w:val="24"/>
          <w:szCs w:val="24"/>
        </w:rPr>
        <mc:AlternateContent>
          <mc:Choice Requires="wpg">
            <w:drawing>
              <wp:anchor distT="0" distB="0" distL="114300" distR="114300" simplePos="0" relativeHeight="251661312" behindDoc="0" locked="0" layoutInCell="1" allowOverlap="1" wp14:anchorId="41318D57" wp14:editId="2ED0A1DD">
                <wp:simplePos x="0" y="0"/>
                <wp:positionH relativeFrom="margin">
                  <wp:align>left</wp:align>
                </wp:positionH>
                <wp:positionV relativeFrom="paragraph">
                  <wp:posOffset>805759</wp:posOffset>
                </wp:positionV>
                <wp:extent cx="4725909" cy="6065822"/>
                <wp:effectExtent l="0" t="0" r="0" b="0"/>
                <wp:wrapNone/>
                <wp:docPr id="106" name="Group 2"/>
                <wp:cNvGraphicFramePr/>
                <a:graphic xmlns:a="http://schemas.openxmlformats.org/drawingml/2006/main">
                  <a:graphicData uri="http://schemas.microsoft.com/office/word/2010/wordprocessingGroup">
                    <wpg:wgp>
                      <wpg:cNvGrpSpPr/>
                      <wpg:grpSpPr>
                        <a:xfrm>
                          <a:off x="0" y="0"/>
                          <a:ext cx="4725909" cy="6065822"/>
                          <a:chOff x="0" y="0"/>
                          <a:chExt cx="5477666" cy="6678386"/>
                        </a:xfrm>
                      </wpg:grpSpPr>
                      <wpg:grpSp>
                        <wpg:cNvPr id="107" name="Group 107"/>
                        <wpg:cNvGrpSpPr/>
                        <wpg:grpSpPr>
                          <a:xfrm>
                            <a:off x="0" y="0"/>
                            <a:ext cx="5477666" cy="6678386"/>
                            <a:chOff x="0" y="0"/>
                            <a:chExt cx="5477666" cy="6678386"/>
                          </a:xfrm>
                        </wpg:grpSpPr>
                        <pic:pic xmlns:pic="http://schemas.openxmlformats.org/drawingml/2006/picture">
                          <pic:nvPicPr>
                            <pic:cNvPr id="108" name="Picture 108"/>
                            <pic:cNvPicPr/>
                          </pic:nvPicPr>
                          <pic:blipFill rotWithShape="1">
                            <a:blip r:embed="rId21">
                              <a:extLst>
                                <a:ext uri="{28A0092B-C50C-407E-A947-70E740481C1C}">
                                  <a14:useLocalDpi xmlns:a14="http://schemas.microsoft.com/office/drawing/2010/main" val="0"/>
                                </a:ext>
                              </a:extLst>
                            </a:blip>
                            <a:srcRect l="38690"/>
                            <a:stretch/>
                          </pic:blipFill>
                          <pic:spPr bwMode="auto">
                            <a:xfrm>
                              <a:off x="0" y="0"/>
                              <a:ext cx="5477666" cy="6678386"/>
                            </a:xfrm>
                            <a:prstGeom prst="rect">
                              <a:avLst/>
                            </a:prstGeom>
                            <a:solidFill>
                              <a:schemeClr val="accent2"/>
                            </a:solidFill>
                            <a:ln>
                              <a:noFill/>
                            </a:ln>
                            <a:extLst>
                              <a:ext uri="{53640926-AAD7-44D8-BBD7-CCE9431645EC}">
                                <a14:shadowObscured xmlns:a14="http://schemas.microsoft.com/office/drawing/2010/main"/>
                              </a:ext>
                            </a:extLst>
                          </pic:spPr>
                        </pic:pic>
                        <wps:wsp>
                          <wps:cNvPr id="109" name="Oval 109"/>
                          <wps:cNvSpPr/>
                          <wps:spPr>
                            <a:xfrm rot="1764973">
                              <a:off x="3176178" y="332707"/>
                              <a:ext cx="1087551" cy="534003"/>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 name="Oval 110"/>
                          <wps:cNvSpPr/>
                          <wps:spPr>
                            <a:xfrm rot="16759449">
                              <a:off x="4272292" y="1293889"/>
                              <a:ext cx="738064" cy="326586"/>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Oval 111"/>
                          <wps:cNvSpPr/>
                          <wps:spPr>
                            <a:xfrm rot="4084014">
                              <a:off x="3988397" y="1830496"/>
                              <a:ext cx="738064" cy="371237"/>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 name="Oval 112"/>
                          <wps:cNvSpPr/>
                          <wps:spPr>
                            <a:xfrm rot="16200000">
                              <a:off x="4139344" y="2731388"/>
                              <a:ext cx="982892" cy="375656"/>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Oval 113"/>
                          <wps:cNvSpPr/>
                          <wps:spPr>
                            <a:xfrm rot="911565">
                              <a:off x="2663737" y="1293376"/>
                              <a:ext cx="1435797" cy="591818"/>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Oval 114"/>
                          <wps:cNvSpPr/>
                          <wps:spPr>
                            <a:xfrm>
                              <a:off x="1384617" y="1372812"/>
                              <a:ext cx="730691" cy="194087"/>
                            </a:xfrm>
                            <a:prstGeom prst="ellipse">
                              <a:avLst/>
                            </a:prstGeom>
                            <a:solidFill>
                              <a:srgbClr val="C1F7FF">
                                <a:alpha val="60000"/>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Oval 115"/>
                          <wps:cNvSpPr/>
                          <wps:spPr>
                            <a:xfrm>
                              <a:off x="3862054" y="5871966"/>
                              <a:ext cx="1153539" cy="423874"/>
                            </a:xfrm>
                            <a:prstGeom prst="ellipse">
                              <a:avLst/>
                            </a:prstGeom>
                            <a:solidFill>
                              <a:srgbClr val="C1F7FF">
                                <a:alpha val="69804"/>
                              </a:srgb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826CD" w:rsidRDefault="005826CD" w:rsidP="005826CD">
                                <w:pPr>
                                  <w:pStyle w:val="NormalWeb"/>
                                  <w:spacing w:before="0" w:beforeAutospacing="0" w:after="0" w:afterAutospacing="0"/>
                                  <w:jc w:val="center"/>
                                </w:pPr>
                                <w:r>
                                  <w:rPr>
                                    <w:rFonts w:asciiTheme="minorHAnsi" w:hAnsi="Calibri" w:cstheme="minorBidi"/>
                                    <w:color w:val="000000" w:themeColor="text1"/>
                                    <w:kern w:val="24"/>
                                    <w:sz w:val="16"/>
                                    <w:szCs w:val="16"/>
                                  </w:rPr>
                                  <w:t>Probable PA extensions</w:t>
                                </w:r>
                              </w:p>
                            </w:txbxContent>
                          </wps:txbx>
                          <wps:bodyPr rtlCol="0" anchor="ctr"/>
                        </wps:wsp>
                        <wps:wsp>
                          <wps:cNvPr id="116" name="Isosceles Triangle 116"/>
                          <wps:cNvSpPr/>
                          <wps:spPr>
                            <a:xfrm>
                              <a:off x="264125" y="394711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 name="Isosceles Triangle 117"/>
                          <wps:cNvSpPr/>
                          <wps:spPr>
                            <a:xfrm>
                              <a:off x="1801008" y="14205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 name="Isosceles Triangle 118"/>
                          <wps:cNvSpPr/>
                          <wps:spPr>
                            <a:xfrm>
                              <a:off x="1590228" y="14205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 name="5-Point Star 119"/>
                          <wps:cNvSpPr/>
                          <wps:spPr>
                            <a:xfrm>
                              <a:off x="2748541" y="92119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 name="5-Point Star 120"/>
                          <wps:cNvSpPr/>
                          <wps:spPr>
                            <a:xfrm>
                              <a:off x="2833179" y="67493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 name="5-Point Star 121"/>
                          <wps:cNvSpPr/>
                          <wps:spPr>
                            <a:xfrm>
                              <a:off x="2761615" y="42541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 name="5-Point Star 122"/>
                          <wps:cNvSpPr/>
                          <wps:spPr>
                            <a:xfrm>
                              <a:off x="3080990" y="29156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 name="5-Point Star 123"/>
                          <wps:cNvSpPr/>
                          <wps:spPr>
                            <a:xfrm>
                              <a:off x="3478700" y="52082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4" name="5-Point Star 124"/>
                          <wps:cNvSpPr/>
                          <wps:spPr>
                            <a:xfrm>
                              <a:off x="3344849" y="38697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5-Point Star 125"/>
                          <wps:cNvSpPr/>
                          <wps:spPr>
                            <a:xfrm>
                              <a:off x="3876410" y="733452"/>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5-Point Star 126"/>
                          <wps:cNvSpPr/>
                          <wps:spPr>
                            <a:xfrm>
                              <a:off x="3979777" y="58023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5-Point Star 127"/>
                          <wps:cNvSpPr/>
                          <wps:spPr>
                            <a:xfrm>
                              <a:off x="4595248" y="14624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5-Point Star 128"/>
                          <wps:cNvSpPr/>
                          <wps:spPr>
                            <a:xfrm>
                              <a:off x="4593380" y="129059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5-Point Star 129"/>
                          <wps:cNvSpPr/>
                          <wps:spPr>
                            <a:xfrm>
                              <a:off x="4747648" y="16148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5-Point Star 130"/>
                          <wps:cNvSpPr/>
                          <wps:spPr>
                            <a:xfrm>
                              <a:off x="3823384" y="1512821"/>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5-Point Star 131"/>
                          <wps:cNvSpPr/>
                          <wps:spPr>
                            <a:xfrm>
                              <a:off x="4111636" y="167717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5-Point Star 132"/>
                          <wps:cNvSpPr/>
                          <wps:spPr>
                            <a:xfrm>
                              <a:off x="4016554" y="175365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 name="5-Point Star 133"/>
                          <wps:cNvSpPr/>
                          <wps:spPr>
                            <a:xfrm>
                              <a:off x="3592224" y="143995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5-Point Star 134"/>
                          <wps:cNvSpPr/>
                          <wps:spPr>
                            <a:xfrm>
                              <a:off x="3984181" y="161489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5-Point Star 135"/>
                          <wps:cNvSpPr/>
                          <wps:spPr>
                            <a:xfrm>
                              <a:off x="4115128" y="156052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 name="5-Point Star 136"/>
                          <wps:cNvSpPr/>
                          <wps:spPr>
                            <a:xfrm>
                              <a:off x="2954228" y="1372812"/>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 name="5-Point Star 137"/>
                          <wps:cNvSpPr/>
                          <wps:spPr>
                            <a:xfrm>
                              <a:off x="2569068" y="158851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 name="5-Point Star 138"/>
                          <wps:cNvSpPr/>
                          <wps:spPr>
                            <a:xfrm>
                              <a:off x="3135358" y="275300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 name="5-Point Star 139"/>
                          <wps:cNvSpPr/>
                          <wps:spPr>
                            <a:xfrm>
                              <a:off x="3530275" y="1998243"/>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5-Point Star 140"/>
                          <wps:cNvSpPr/>
                          <wps:spPr>
                            <a:xfrm>
                              <a:off x="3092859" y="166260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 name="5-Point Star 141"/>
                          <wps:cNvSpPr/>
                          <wps:spPr>
                            <a:xfrm>
                              <a:off x="3294876" y="180136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 name="5-Point Star 142"/>
                          <wps:cNvSpPr/>
                          <wps:spPr>
                            <a:xfrm>
                              <a:off x="3515854" y="190624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3" name="5-Point Star 143"/>
                          <wps:cNvSpPr/>
                          <wps:spPr>
                            <a:xfrm>
                              <a:off x="3388238" y="198043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 name="5-Point Star 144"/>
                          <wps:cNvSpPr/>
                          <wps:spPr>
                            <a:xfrm>
                              <a:off x="3958608" y="1998243"/>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 name="5-Point Star 145"/>
                          <wps:cNvSpPr/>
                          <wps:spPr>
                            <a:xfrm>
                              <a:off x="4252602" y="196757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6" name="5-Point Star 146"/>
                          <wps:cNvSpPr/>
                          <wps:spPr>
                            <a:xfrm>
                              <a:off x="4387139" y="2214411"/>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5-Point Star 147"/>
                          <wps:cNvSpPr/>
                          <wps:spPr>
                            <a:xfrm>
                              <a:off x="4593379" y="2676610"/>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 name="5-Point Star 148"/>
                          <wps:cNvSpPr/>
                          <wps:spPr>
                            <a:xfrm>
                              <a:off x="4655698" y="2515434"/>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 name="5-Point Star 149"/>
                          <wps:cNvSpPr/>
                          <wps:spPr>
                            <a:xfrm>
                              <a:off x="4083144" y="270242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5-Point Star 150"/>
                          <wps:cNvSpPr/>
                          <wps:spPr>
                            <a:xfrm>
                              <a:off x="3678512" y="20451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 name="5-Point Star 151"/>
                          <wps:cNvSpPr/>
                          <wps:spPr>
                            <a:xfrm>
                              <a:off x="3641076" y="18477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5-Point Star 152"/>
                          <wps:cNvSpPr/>
                          <wps:spPr>
                            <a:xfrm>
                              <a:off x="3394492" y="244330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5-Point Star 153"/>
                          <wps:cNvSpPr/>
                          <wps:spPr>
                            <a:xfrm>
                              <a:off x="3546892" y="2595708"/>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5-Point Star 154"/>
                          <wps:cNvSpPr/>
                          <wps:spPr>
                            <a:xfrm>
                              <a:off x="3409605" y="4050266"/>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5-Point Star 155"/>
                          <wps:cNvSpPr/>
                          <wps:spPr>
                            <a:xfrm>
                              <a:off x="4901393" y="3228777"/>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5-Point Star 156"/>
                          <wps:cNvSpPr/>
                          <wps:spPr>
                            <a:xfrm>
                              <a:off x="2480985" y="2178219"/>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5-Point Star 157"/>
                          <wps:cNvSpPr/>
                          <wps:spPr>
                            <a:xfrm>
                              <a:off x="266765" y="4153695"/>
                              <a:ext cx="103367" cy="95416"/>
                            </a:xfrm>
                            <a:prstGeom prst="star5">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TextBox 55"/>
                          <wps:cNvSpPr txBox="1"/>
                          <wps:spPr>
                            <a:xfrm>
                              <a:off x="356983" y="4078292"/>
                              <a:ext cx="499783" cy="246221"/>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SBAs</w:t>
                                </w:r>
                              </w:p>
                            </w:txbxContent>
                          </wps:txbx>
                          <wps:bodyPr wrap="square" rtlCol="0">
                            <a:noAutofit/>
                          </wps:bodyPr>
                        </wps:wsp>
                        <wps:wsp>
                          <wps:cNvPr id="159" name="TextBox 56"/>
                          <wps:cNvSpPr txBox="1"/>
                          <wps:spPr>
                            <a:xfrm>
                              <a:off x="366214" y="3881588"/>
                              <a:ext cx="499745" cy="250825"/>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SPHs</w:t>
                                </w:r>
                              </w:p>
                            </w:txbxContent>
                          </wps:txbx>
                          <wps:bodyPr wrap="square" rtlCol="0">
                            <a:noAutofit/>
                          </wps:bodyPr>
                        </wps:wsp>
                        <wps:wsp>
                          <wps:cNvPr id="160" name="TextBox 57"/>
                          <wps:cNvSpPr txBox="1"/>
                          <wps:spPr>
                            <a:xfrm>
                              <a:off x="356983" y="4312569"/>
                              <a:ext cx="604266" cy="246221"/>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dSPHs</w:t>
                                </w:r>
                              </w:p>
                            </w:txbxContent>
                          </wps:txbx>
                          <wps:bodyPr wrap="square" rtlCol="0">
                            <a:noAutofit/>
                          </wps:bodyPr>
                        </wps:wsp>
                        <wps:wsp>
                          <wps:cNvPr id="161" name="Oval 161"/>
                          <wps:cNvSpPr/>
                          <wps:spPr>
                            <a:xfrm>
                              <a:off x="268091" y="4393556"/>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1732261" y="1420520"/>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4512436" y="1530904"/>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4541695" y="1420520"/>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4259919" y="1858532"/>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3567253" y="1818679"/>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4054544" y="1588386"/>
                              <a:ext cx="103367" cy="9541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Isosceles Triangle 168"/>
                          <wps:cNvSpPr/>
                          <wps:spPr>
                            <a:xfrm>
                              <a:off x="3744179" y="147429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Isosceles Triangle 169"/>
                          <wps:cNvSpPr/>
                          <wps:spPr>
                            <a:xfrm>
                              <a:off x="3515854" y="147429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Isosceles Triangle 170"/>
                          <wps:cNvSpPr/>
                          <wps:spPr>
                            <a:xfrm>
                              <a:off x="2793644" y="1387483"/>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Isosceles Triangle 171"/>
                          <wps:cNvSpPr/>
                          <wps:spPr>
                            <a:xfrm>
                              <a:off x="3976084" y="1541821"/>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Isosceles Triangle 172"/>
                          <wps:cNvSpPr/>
                          <wps:spPr>
                            <a:xfrm>
                              <a:off x="3919737" y="1705949"/>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Isosceles Triangle 173"/>
                          <wps:cNvSpPr/>
                          <wps:spPr>
                            <a:xfrm>
                              <a:off x="3229499" y="155791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 name="Isosceles Triangle 174"/>
                          <wps:cNvSpPr/>
                          <wps:spPr>
                            <a:xfrm>
                              <a:off x="4695964" y="2856969"/>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 name="Isosceles Triangle 175"/>
                          <wps:cNvSpPr/>
                          <wps:spPr>
                            <a:xfrm>
                              <a:off x="2805617" y="789528"/>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6" name="Isosceles Triangle 176"/>
                          <wps:cNvSpPr/>
                          <wps:spPr>
                            <a:xfrm>
                              <a:off x="2929966" y="641391"/>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 name="Isosceles Triangle 177"/>
                          <wps:cNvSpPr/>
                          <wps:spPr>
                            <a:xfrm>
                              <a:off x="3016791" y="577885"/>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 name="Isosceles Triangle 178"/>
                          <wps:cNvSpPr/>
                          <wps:spPr>
                            <a:xfrm>
                              <a:off x="3627243" y="56151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9" name="Isosceles Triangle 179"/>
                          <wps:cNvSpPr/>
                          <wps:spPr>
                            <a:xfrm>
                              <a:off x="3906924" y="80761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 name="Isosceles Triangle 180"/>
                          <wps:cNvSpPr/>
                          <wps:spPr>
                            <a:xfrm>
                              <a:off x="3787027" y="664495"/>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Isosceles Triangle 181"/>
                          <wps:cNvSpPr/>
                          <wps:spPr>
                            <a:xfrm>
                              <a:off x="2424581" y="2082174"/>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 name="Isosceles Triangle 182"/>
                          <wps:cNvSpPr/>
                          <wps:spPr>
                            <a:xfrm>
                              <a:off x="4002860" y="681532"/>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Isosceles Triangle 183"/>
                          <wps:cNvSpPr/>
                          <wps:spPr>
                            <a:xfrm>
                              <a:off x="4695963" y="1205176"/>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 name="Isosceles Triangle 184"/>
                          <wps:cNvSpPr/>
                          <wps:spPr>
                            <a:xfrm>
                              <a:off x="4566510" y="1517220"/>
                              <a:ext cx="103367" cy="95416"/>
                            </a:xfrm>
                            <a:prstGeom prst="triangle">
                              <a:avLst/>
                            </a:prstGeom>
                            <a:solidFill>
                              <a:schemeClr val="accent3"/>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5" name="TextBox 84"/>
                        <wps:cNvSpPr txBox="1"/>
                        <wps:spPr>
                          <a:xfrm>
                            <a:off x="1509575" y="1601771"/>
                            <a:ext cx="662213" cy="246221"/>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NNP-TR</w:t>
                              </w:r>
                            </w:p>
                          </w:txbxContent>
                        </wps:txbx>
                        <wps:bodyPr wrap="square" rtlCol="0">
                          <a:noAutofit/>
                        </wps:bodyPr>
                      </wps:wsp>
                      <wps:wsp>
                        <wps:cNvPr id="186" name="TextBox 85"/>
                        <wps:cNvSpPr txBox="1"/>
                        <wps:spPr>
                          <a:xfrm>
                            <a:off x="3108814" y="824207"/>
                            <a:ext cx="662213" cy="246221"/>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HKNP</w:t>
                              </w:r>
                            </w:p>
                          </w:txbxContent>
                        </wps:txbx>
                        <wps:bodyPr wrap="square" rtlCol="0">
                          <a:noAutofit/>
                        </wps:bodyPr>
                      </wps:wsp>
                      <wps:wsp>
                        <wps:cNvPr id="187" name="TextBox 86"/>
                        <wps:cNvSpPr txBox="1"/>
                        <wps:spPr>
                          <a:xfrm>
                            <a:off x="4031460" y="1007009"/>
                            <a:ext cx="662213" cy="246221"/>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GNNR</w:t>
                              </w:r>
                            </w:p>
                          </w:txbxContent>
                        </wps:txbx>
                        <wps:bodyPr wrap="square" rtlCol="0">
                          <a:noAutofit/>
                        </wps:bodyPr>
                      </wps:wsp>
                      <wps:wsp>
                        <wps:cNvPr id="188" name="TextBox 87"/>
                        <wps:cNvSpPr txBox="1"/>
                        <wps:spPr>
                          <a:xfrm>
                            <a:off x="1214529" y="1239697"/>
                            <a:ext cx="1361927" cy="218527"/>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Kamlang Wildlife Sanctuary</w:t>
                              </w:r>
                            </w:p>
                          </w:txbxContent>
                        </wps:txbx>
                        <wps:bodyPr wrap="square" rtlCol="0">
                          <a:noAutofit/>
                        </wps:bodyPr>
                      </wps:wsp>
                      <wps:wsp>
                        <wps:cNvPr id="189" name="TextBox 88"/>
                        <wps:cNvSpPr txBox="1"/>
                        <wps:spPr>
                          <a:xfrm rot="1569580">
                            <a:off x="2977494" y="1378748"/>
                            <a:ext cx="962025" cy="346710"/>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Southern extension of HKNP</w:t>
                              </w:r>
                            </w:p>
                          </w:txbxContent>
                        </wps:txbx>
                        <wps:bodyPr wrap="square" rtlCol="0">
                          <a:noAutofit/>
                        </wps:bodyPr>
                      </wps:wsp>
                      <wps:wsp>
                        <wps:cNvPr id="190" name="TextBox 89"/>
                        <wps:cNvSpPr txBox="1"/>
                        <wps:spPr>
                          <a:xfrm>
                            <a:off x="1826449" y="2796750"/>
                            <a:ext cx="984885" cy="346710"/>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Hukwang valley wildlife Sanctuary</w:t>
                              </w:r>
                            </w:p>
                          </w:txbxContent>
                        </wps:txbx>
                        <wps:bodyPr wrap="square" rtlCol="0">
                          <a:noAutofit/>
                        </wps:bodyPr>
                      </wps:wsp>
                      <wps:wsp>
                        <wps:cNvPr id="191" name="TextBox 90"/>
                        <wps:cNvSpPr txBox="1"/>
                        <wps:spPr>
                          <a:xfrm>
                            <a:off x="2338885" y="1642021"/>
                            <a:ext cx="984885" cy="346710"/>
                          </a:xfrm>
                          <a:prstGeom prst="rect">
                            <a:avLst/>
                          </a:prstGeom>
                          <a:noFill/>
                        </wps:spPr>
                        <wps:txb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Hponkanrazi  wildlife Sanctuary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318D57" id="Group 2" o:spid="_x0000_s1026" style="position:absolute;left:0;text-align:left;margin-left:0;margin-top:63.45pt;width:372.1pt;height:477.6pt;z-index:251661312;mso-position-horizontal:left;mso-position-horizontal-relative:margin;mso-width-relative:margin;mso-height-relative:margin" coordsize="54776,66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">
                <v:group id="Group 107" o:spid="_x0000_s1027" style="position:absolute;width:54776;height:66783" coordsize="54776,66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Picture 108" o:spid="_x0000_s1028" type="#_x0000_t75" style="position:absolute;width:54776;height:66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zU5DGAAAA3AAAAA8AAABkcnMvZG93bnJldi54bWxEj0FrwkAQhe9C/8Myhd500xYkRFfRloJt&#10;vRhFPQ7ZMQlmZ9PsVtN/3zkI3mZ4b977ZjrvXaMu1IXas4HnUQKKuPC25tLAbvsxTEGFiGyx8UwG&#10;/ijAfPYwmGJm/ZU3dMljqSSEQ4YGqhjbTOtQVOQwjHxLLNrJdw6jrF2pbYdXCXeNfkmSsXZYszRU&#10;2NJbRcU5/3UG9mn7/npcjb+a/vNw/F4u4k+6tsY8PfaLCahIfbybb9crK/iJ0MozMoG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fNTkMYAAADcAAAADwAAAAAAAAAAAAAA&#10;AACfAgAAZHJzL2Rvd25yZXYueG1sUEsFBgAAAAAEAAQA9wAAAJIDAAAAAA==&#10;" filled="t" fillcolor="#ed7d31 [3205]">
                    <v:imagedata r:id="rId22" o:title="" cropleft="25356f"/>
                  </v:shape>
                  <v:oval id="Oval 109" o:spid="_x0000_s1029" style="position:absolute;left:31761;top:3327;width:10876;height:5340;rotation:19278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AgMIA&#10;AADcAAAADwAAAGRycy9kb3ducmV2LnhtbERPTWsCMRC9F/ofwhS8lJrVQ7uuRhFBqMe66nm6GZPV&#10;zSRsUt3++6ZQ6G0e73MWq8F14kZ9bD0rmIwLEMSN1y0bBYd6+1KCiAlZY+eZFHxThNXy8WGBlfZ3&#10;/qDbPhmRQzhWqMCmFCopY2PJYRz7QJy5s+8dpgx7I3WP9xzuOjktilfpsOXcYDHQxlJz3X85Bc8X&#10;W4ZW76Zvx896HU7meKrNRKnR07Ceg0g0pH/xn/td5/nFDH6fyR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MCAwgAAANwAAAAPAAAAAAAAAAAAAAAAAJgCAABkcnMvZG93&#10;bnJldi54bWxQSwUGAAAAAAQABAD1AAAAhwMAAAAA&#10;" fillcolor="#c1f7ff" strokecolor="#f4b083 [1941]" strokeweight="1pt">
                    <v:fill opacity="39321f"/>
                    <v:stroke joinstyle="miter"/>
                  </v:oval>
                  <v:oval id="Oval 110" o:spid="_x0000_s1030" style="position:absolute;left:42722;top:12939;width:7381;height:3266;rotation:-52871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4LsUA&#10;AADcAAAADwAAAGRycy9kb3ducmV2LnhtbESPT2sCQQzF7wW/wxChl6KzWiiyOopoLbWe/IPnsBN3&#10;F3cyw85U129vDoXeEt7Le7/MFp1r1I3aWHs2MBpmoIgLb2suDZyOm8EEVEzIFhvPZOBBERbz3ssM&#10;c+vvvKfbIZVKQjjmaKBKKeRax6Iih3HoA7FoF986TLK2pbYt3iXcNXqcZR/aYc3SUGGgVUXF9fDr&#10;DIRdvCzfv876cV4ff9LeZm/b8GnMa79bTkEl6tK/+e/62wr+SPDlGZlAz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guxQAAANwAAAAPAAAAAAAAAAAAAAAAAJgCAABkcnMv&#10;ZG93bnJldi54bWxQSwUGAAAAAAQABAD1AAAAigMAAAAA&#10;" fillcolor="#c1f7ff" strokecolor="#f4b083 [1941]" strokeweight="1pt">
                    <v:fill opacity="39321f"/>
                    <v:stroke joinstyle="miter"/>
                  </v:oval>
                  <v:oval id="Oval 111" o:spid="_x0000_s1031" style="position:absolute;left:39883;top:18305;width:7381;height:3712;rotation:446083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HqcQA&#10;AADcAAAADwAAAGRycy9kb3ducmV2LnhtbERPTWvCQBC9C/6HZQQvUjexVGzqKtIiVIoHY9HrkB2T&#10;aHY27G41/fduoeBtHu9z5svONOJKzteWFaTjBARxYXXNpYLv/fppBsIHZI2NZVLwSx6Wi35vjpm2&#10;N97RNQ+liCHsM1RQhdBmUvqiIoN+bFviyJ2sMxgidKXUDm8x3DRykiRTabDm2FBhS+8VFZf8xyjY&#10;rZ/dx+F8LF4P+Wb05WYvYXtslRoOutUbiEBdeIj/3Z86zk9T+HsmX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R6nEAAAA3AAAAA8AAAAAAAAAAAAAAAAAmAIAAGRycy9k&#10;b3ducmV2LnhtbFBLBQYAAAAABAAEAPUAAACJAwAAAAA=&#10;" fillcolor="#c1f7ff" strokecolor="#f4b083 [1941]" strokeweight="1pt">
                    <v:fill opacity="39321f"/>
                    <v:stroke joinstyle="miter"/>
                  </v:oval>
                  <v:oval id="Oval 112" o:spid="_x0000_s1032" style="position:absolute;left:41393;top:27313;width:9829;height:37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9PN8EA&#10;AADcAAAADwAAAGRycy9kb3ducmV2LnhtbERPTWvCQBC9F/wPyxS81Y05iKSuIsVCLx6MhV6n2WmS&#10;mp2Nu6PGf+8Kgrd5vM9ZrAbXqTOF2Ho2MJ1koIgrb1uuDXzvP9/moKIgW+w8k4ErRVgtRy8LLKy/&#10;8I7OpdQqhXAs0EAj0hdax6ohh3Hie+LE/fngUBIMtbYBLyncdTrPspl22HJqaLCnj4aqQ3lyBnr8&#10;l+GwOa7rfbkJeXna/sivGDN+HdbvoIQGeYof7i+b5k9zuD+TLt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vTzfBAAAA3AAAAA8AAAAAAAAAAAAAAAAAmAIAAGRycy9kb3du&#10;cmV2LnhtbFBLBQYAAAAABAAEAPUAAACGAwAAAAA=&#10;" fillcolor="#c1f7ff" strokecolor="#f4b083 [1941]" strokeweight="1pt">
                    <v:fill opacity="39321f"/>
                    <v:stroke joinstyle="miter"/>
                  </v:oval>
                  <v:oval id="Oval 113" o:spid="_x0000_s1033" style="position:absolute;left:26637;top:12933;width:14358;height:5918;rotation:99567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FIcMA&#10;AADcAAAADwAAAGRycy9kb3ducmV2LnhtbERPyWrDMBC9B/oPYgq9hEZ2EtLgWg6hoVB6ytIPGKyJ&#10;ZWqNjCUv7ddXhUBu83jr5LvJNmKgzteOFaSLBARx6XTNlYKvy/vzFoQPyBobx6TghzzsiodZjpl2&#10;I59oOIdKxBD2GSowIbSZlL40ZNEvXEscuavrLIYIu0rqDscYbhu5TJKNtFhzbDDY0puh8vvcWwWf&#10;v+FlM84Pp6uWx6Ffm5JW+61ST4/T/hVEoCncxTf3h47z0xX8PxMv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FIcMAAADcAAAADwAAAAAAAAAAAAAAAACYAgAAZHJzL2Rv&#10;d25yZXYueG1sUEsFBgAAAAAEAAQA9QAAAIgDAAAAAA==&#10;" fillcolor="#c1f7ff" strokecolor="#f4b083 [1941]" strokeweight="1pt">
                    <v:fill opacity="39321f"/>
                    <v:stroke joinstyle="miter"/>
                  </v:oval>
                  <v:oval id="Oval 114" o:spid="_x0000_s1034" style="position:absolute;left:13846;top:13728;width:7307;height:1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JL8IA&#10;AADcAAAADwAAAGRycy9kb3ducmV2LnhtbERPTYvCMBC9L/gfwgh7kTV1FdFqFBEUQRR0lz2PzdgW&#10;m0ltoq3/3gjC3ubxPmc6b0wh7lS53LKCXjcCQZxYnXOq4Pdn9TUC4TyyxsIyKXiQg/ms9THFWNua&#10;D3Q/+lSEEHYxKsi8L2MpXZKRQde1JXHgzrYy6AOsUqkrrEO4KeR3FA2lwZxDQ4YlLTNKLsebUbAr&#10;8NSpF3rfp+3ob3dbX9Pz+KrUZ7tZTEB4avy/+O3e6DC/N4D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QkvwgAAANwAAAAPAAAAAAAAAAAAAAAAAJgCAABkcnMvZG93&#10;bnJldi54bWxQSwUGAAAAAAQABAD1AAAAhwMAAAAA&#10;" fillcolor="#c1f7ff" strokecolor="#f4b083 [1941]" strokeweight="1pt">
                    <v:fill opacity="39321f"/>
                    <v:stroke joinstyle="miter"/>
                  </v:oval>
                  <v:oval id="Oval 115" o:spid="_x0000_s1035" style="position:absolute;left:38620;top:58719;width:11535;height:4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zOsMA&#10;AADcAAAADwAAAGRycy9kb3ducmV2LnhtbERPTUsDMRC9C/6HMIIXsdkWKrJtWkqhrVh7sBb2OmzG&#10;zdrNZEniNv57UxC8zeN9znyZbCcG8qF1rGA8KkAQ10633Cg4fWwen0GEiKyxc0wKfijAcnF7M8dS&#10;uwu/03CMjcghHEpUYGLsSylDbchiGLmeOHOfzluMGfpGao+XHG47OSmKJ2mx5dxgsKe1ofp8/LYK&#10;DpX5GqYPQabXt11TJek31Xav1P1dWs1ARErxX/znftF5/ngK12fyB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MzOsMAAADcAAAADwAAAAAAAAAAAAAAAACYAgAAZHJzL2Rv&#10;d25yZXYueG1sUEsFBgAAAAAEAAQA9QAAAIgDAAAAAA==&#10;" fillcolor="#c1f7ff" strokecolor="#f4b083 [1941]" strokeweight="1pt">
                    <v:fill opacity="45746f"/>
                    <v:stroke joinstyle="miter"/>
                    <v:textbox>
                      <w:txbxContent>
                        <w:p w:rsidR="005826CD" w:rsidRDefault="005826CD" w:rsidP="005826CD">
                          <w:pPr>
                            <w:pStyle w:val="NormalWeb"/>
                            <w:spacing w:before="0" w:beforeAutospacing="0" w:after="0" w:afterAutospacing="0"/>
                            <w:jc w:val="center"/>
                          </w:pPr>
                          <w:r>
                            <w:rPr>
                              <w:rFonts w:asciiTheme="minorHAnsi" w:hAnsi="Calibri" w:cstheme="minorBidi"/>
                              <w:color w:val="000000" w:themeColor="text1"/>
                              <w:kern w:val="24"/>
                              <w:sz w:val="16"/>
                              <w:szCs w:val="16"/>
                            </w:rPr>
                            <w:t>Probable PA extensions</w:t>
                          </w:r>
                        </w:p>
                      </w:txbxContent>
                    </v:textbox>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6" o:spid="_x0000_s1036" type="#_x0000_t5" style="position:absolute;left:2641;top:39471;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hDMEA&#10;AADcAAAADwAAAGRycy9kb3ducmV2LnhtbERPTYvCMBC9C/6HMAteRFM9VLcaRYVFQVB0xfPQjG3Z&#10;ZFKarNZ/bxYWvM3jfc582Voj7tT4yrGC0TABQZw7XXGh4PL9NZiC8AFZo3FMCp7kYbnoduaYaffg&#10;E93PoRAxhH2GCsoQ6kxKn5dk0Q9dTRy5m2sshgibQuoGHzHcGjlOklRarDg2lFjTpqT85/xrFey3&#10;10n/aupjkR4Rd2szPXySV6r30a5mIAK14S3+d+90nD9K4e+Ze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K4QzBAAAA3AAAAA8AAAAAAAAAAAAAAAAAmAIAAGRycy9kb3du&#10;cmV2LnhtbFBLBQYAAAAABAAEAPUAAACGAwAAAAA=&#10;" fillcolor="#a5a5a5 [3206]" strokecolor="#a5a5a5 [3206]" strokeweight="1pt"/>
                  <v:shape id="Isosceles Triangle 117" o:spid="_x0000_s1037" type="#_x0000_t5" style="position:absolute;left:18010;top:1420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El8EA&#10;AADcAAAADwAAAGRycy9kb3ducmV2LnhtbERPS4vCMBC+C/6HMIIX0VQPPrpGUUEUhBV18Tw0s23Z&#10;ZFKaqPXfG2HB23x8z5kvG2vEnWpfOlYwHCQgiDOnS84V/Fy2/SkIH5A1Gsek4Ekelot2a46pdg8+&#10;0f0cchFD2KeooAihSqX0WUEW/cBVxJH7dbXFEGGdS13jI4ZbI0dJMpYWS44NBVa0KSj7O9+sgsPu&#10;OuldTXXMx0fE/dpMv2fklep2mtUXiEBN+Ij/3Xsd5w8n8H4mX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GRJfBAAAA3AAAAA8AAAAAAAAAAAAAAAAAmAIAAGRycy9kb3du&#10;cmV2LnhtbFBLBQYAAAAABAAEAPUAAACGAwAAAAA=&#10;" fillcolor="#a5a5a5 [3206]" strokecolor="#a5a5a5 [3206]" strokeweight="1pt"/>
                  <v:shape id="Isosceles Triangle 118" o:spid="_x0000_s1038" type="#_x0000_t5" style="position:absolute;left:15902;top:1420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Q5cYA&#10;AADcAAAADwAAAGRycy9kb3ducmV2LnhtbESPT2vCQBDF74LfYZlCL9Js7ME/MavYQqlQUNTieciO&#10;SejubMhuNf32nUOhtxnem/d+U24G79SN+tgGNjDNclDEVbAt1wY+z29PC1AxIVt0gcnAD0XYrMej&#10;Egsb7nyk2ynVSkI4FmigSakrtI5VQx5jFjpi0a6h95hk7Wtte7xLuHf6Oc9n2mPL0tBgR68NVV+n&#10;b2/g4/0yn1xcd6hnB8Tdi1vslxSNeXwYtitQiYb0b/673lnBnwq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nQ5cYAAADcAAAADwAAAAAAAAAAAAAAAACYAgAAZHJz&#10;L2Rvd25yZXYueG1sUEsFBgAAAAAEAAQA9QAAAIsDAAAAAA==&#10;" fillcolor="#a5a5a5 [3206]" strokecolor="#a5a5a5 [3206]" strokeweight="1pt"/>
                  <v:shape id="5-Point Star 119" o:spid="_x0000_s1039" style="position:absolute;left:27485;top:9211;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8JMAA&#10;AADcAAAADwAAAGRycy9kb3ducmV2LnhtbERPTYvCMBC9L/gfwgje1lQR2a1GqYogXmRdwevQjG21&#10;mZQmtvXfG0HwNo/3OfNlZ0rRUO0KywpGwwgEcWp1wZmC0//2+weE88gaS8uk4EEOlove1xxjbVv+&#10;o+boMxFC2MWoIPe+iqV0aU4G3dBWxIG72NqgD7DOpK6xDeGmlOMomkqDBYeGHCta55Tejnej4HyZ&#10;JKuuKarD3u1b6a6J3ZxbpQb9LpmB8NT5j/jt3ukwf/QL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B8J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0" o:spid="_x0000_s1040" style="position:absolute;left:28331;top:6749;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fBMQA&#10;AADcAAAADwAAAGRycy9kb3ducmV2LnhtbESPT2vCQBDF7wW/wzJCb3WjlFKiG4kWQbyU2oLXITv5&#10;o9nZkN0m8ds7h0JvM7w37/1ms51cqwbqQ+PZwHKRgCIuvG24MvDzfXh5BxUissXWMxm4U4BtNnva&#10;YGr9yF80nGOlJIRDigbqGLtU61DU5DAsfEcsWul7h1HWvtK2x1HCXatXSfKmHTYsDTV2tK+puJ1/&#10;nYFL+ZrvpqHpPk/hNOpwzf3HZTTmeT7la1CRpvhv/rs+WsFfCb48IxPo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HwT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1" o:spid="_x0000_s1041" style="position:absolute;left:27616;top:4254;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6n8IA&#10;AADcAAAADwAAAGRycy9kb3ducmV2LnhtbERPS0vDQBC+C/6HZQRvdpNQpMRsQtoilF7EttDrkJ08&#10;bHY2ZNck/ntXEHqbj+85WbGYXkw0us6ygngVgSCurO64UXA5v79sQDiPrLG3TAp+yEGRPz5kmGo7&#10;8ydNJ9+IEMIuRQWt90MqpataMuhWdiAOXG1Hgz7AsZF6xDmEm14mUfQqDXYcGlocaNdSdTt9GwXX&#10;el1ul6kbPo7uOEv3Vdr9dVbq+Wkp30B4Wvxd/O8+6DA/ieHvmXCB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rqf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2" o:spid="_x0000_s1042" style="position:absolute;left:30809;top:2915;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k6MIA&#10;AADcAAAADwAAAGRycy9kb3ducmV2LnhtbERPyWrDMBC9B/oPYgq9xXJNCcWxEtyEQMmlZIFcB2ti&#10;u7VGRlJs9++rQKC3ebx1ivVkOjGQ861lBa9JCoK4srrlWsH5tJu/g/ABWWNnmRT8kof16mlWYK7t&#10;yAcajqEWMYR9jgqaEPpcSl81ZNAntieO3NU6gyFCV0vtcIzhppNZmi6kwZZjQ4M9bRqqfo43o+By&#10;fSs/pqHtv/Z+P0r/XdrtZVTq5XkqlyACTeFf/HB/6jg/y+D+TLx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CTo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3" o:spid="_x0000_s1043" style="position:absolute;left:34787;top:5208;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c8AA&#10;AADcAAAADwAAAGRycy9kb3ducmV2LnhtbERPS4vCMBC+L/gfwgje1tQHi1Sj1F0E8SKrgtehGdtq&#10;MylNbOu/N4LgbT6+5yxWnSlFQ7UrLCsYDSMQxKnVBWcKTsfN9wyE88gaS8uk4EEOVsve1wJjbVv+&#10;p+bgMxFC2MWoIPe+iqV0aU4G3dBWxIG72NqgD7DOpK6xDeGmlOMo+pEGCw4NOVb0m1N6O9yNgvNl&#10;mqy7pqj2O7drpbsm9u/cKjXod8kchKfOf8Rv91aH+eMJvJ4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Bc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4" o:spid="_x0000_s1044" style="position:absolute;left:33448;top:3869;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ZB8AA&#10;AADcAAAADwAAAGRycy9kb3ducmV2LnhtbERPy6rCMBDdX/AfwgjurqkiItUo1YsgbsQHuB2asa02&#10;k9LktvXvjSC4m8N5zmLVmVI0VLvCsoLRMAJBnFpdcKbgct7+zkA4j6yxtEwKnuRgtez9LDDWtuUj&#10;NSefiRDCLkYFufdVLKVLczLohrYiDtzN1gZ9gHUmdY1tCDelHEfRVBosODTkWNEmp/Rx+jcKrrdJ&#10;su6aojrs3b6V7p7Yv2ur1KDfJXMQnjr/FX/cOx3mjyfwfiZc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0ZB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5" o:spid="_x0000_s1045" style="position:absolute;left:38764;top:7334;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8nMAA&#10;AADcAAAADwAAAGRycy9kb3ducmV2LnhtbERPTYvCMBC9L/gfwgje1lTRRapR6i6CeJFVwevQjG21&#10;mZQmtvXfG0HwNo/3OYtVZ0rRUO0KywpGwwgEcWp1wZmC03HzPQPhPLLG0jIpeJCD1bL3tcBY25b/&#10;qTn4TIQQdjEqyL2vYildmpNBN7QVceAutjboA6wzqWtsQ7gp5TiKfqTBgkNDjhX95pTeDnej4HyZ&#10;JOuuKar9zu1a6a6J/Tu3Sg36XTIH4anzH/HbvdVh/ngK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G8n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6" o:spid="_x0000_s1046" style="position:absolute;left:39797;top:580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68EA&#10;AADcAAAADwAAAGRycy9kb3ducmV2LnhtbERPTYvCMBC9L/gfwgh7W1NlEammpboI4kV0F7wOzdhW&#10;m0lpsm3990YQvM3jfc4qHUwtOmpdZVnBdBKBIM6trrhQ8Pe7/VqAcB5ZY22ZFNzJQZqMPlYYa9vz&#10;kbqTL0QIYRejgtL7JpbS5SUZdBPbEAfuYluDPsC2kLrFPoSbWs6iaC4NVhwaSmxoU1J+O/0bBefL&#10;d7Yeuqo57N2+l+6a2Z9zr9TneMiWIDwN/i1+uXc6zJ/N4flMuEA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zIuvBAAAA3AAAAA8AAAAAAAAAAAAAAAAAmAIAAGRycy9kb3du&#10;cmV2LnhtbFBLBQYAAAAABAAEAPUAAACG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7" o:spid="_x0000_s1047" style="position:absolute;left:45952;top:14624;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HcMAA&#10;AADcAAAADwAAAGRycy9kb3ducmV2LnhtbERPTYvCMBC9L/gfwgje1lQRV6pR6i6CeJFVwevQjG21&#10;mZQmtvXfG0HwNo/3OYtVZ0rRUO0KywpGwwgEcWp1wZmC03HzPQPhPLLG0jIpeJCD1bL3tcBY25b/&#10;qTn4TIQQdjEqyL2vYildmpNBN7QVceAutjboA6wzqWtsQ7gp5TiKptJgwaEhx4p+c0pvh7tRcL5M&#10;knXXFNV+53atdNfE/p1bpQb9LpmD8NT5j/jt3uowf/wD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Hc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8" o:spid="_x0000_s1048" style="position:absolute;left:45933;top:12905;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ATAsQA&#10;AADcAAAADwAAAGRycy9kb3ducmV2LnhtbESPT2vCQBDF7wW/wzJCb3WjlFKiG4kWQbyU2oLXITv5&#10;o9nZkN0m8ds7h0JvM7w37/1ms51cqwbqQ+PZwHKRgCIuvG24MvDzfXh5BxUissXWMxm4U4BtNnva&#10;YGr9yF80nGOlJIRDigbqGLtU61DU5DAsfEcsWul7h1HWvtK2x1HCXatXSfKmHTYsDTV2tK+puJ1/&#10;nYFL+ZrvpqHpPk/hNOpwzf3HZTTmeT7la1CRpvhv/rs+WsFfCa08IxPo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gEwL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29" o:spid="_x0000_s1049" style="position:absolute;left:47476;top:16148;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2mcAA&#10;AADcAAAADwAAAGRycy9kb3ducmV2LnhtbERPTYvCMBC9L/gfwgje1lQRWatR6i6CeJFVwevQjG21&#10;mZQmtvXfG0HwNo/3OYtVZ0rRUO0KywpGwwgEcWp1wZmC03Hz/QPCeWSNpWVS8CAHq2Xva4Gxti3/&#10;U3PwmQgh7GJUkHtfxVK6NCeDbmgr4sBdbG3QB1hnUtfYhnBTynEUTaXBgkNDjhX95pTeDnej4HyZ&#10;JOuuKar9zu1a6a6J/Tu3Sg36XTIH4anzH/HbvdVh/ngG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2m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0" o:spid="_x0000_s1050" style="position:absolute;left:38233;top:15128;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2cUA&#10;AADcAAAADwAAAGRycy9kb3ducmV2LnhtbESPT2vCQBDF70K/wzIFb7ppK1JSN5K2FMSLaAteh+zk&#10;T5udDdltEr+9cxC8zfDevPebzXZyrRqoD41nA0/LBBRx4W3DlYGf76/FK6gQkS22nsnAhQJss4fZ&#10;BlPrRz7ScIqVkhAOKRqoY+xSrUNRk8Ow9B2xaKXvHUZZ+0rbHkcJd61+TpK1dtiwNNTY0UdNxd/p&#10;3xk4l6v8fRqa7rAP+1GH39x/nkdj5o9T/gYq0hTv5tv1zgr+i+DL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4nZ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1" o:spid="_x0000_s1051" style="position:absolute;left:41116;top:16771;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sAA&#10;AADcAAAADwAAAGRycy9kb3ducmV2LnhtbERPS4vCMBC+L/gfwgje1tQHy1KNUhVBvMi6gtehGdtq&#10;MylNbOu/N4LgbT6+58yXnSlFQ7UrLCsYDSMQxKnVBWcKTv/b718QziNrLC2Tggc5WC56X3OMtW35&#10;j5qjz0QIYRejgtz7KpbSpTkZdENbEQfuYmuDPsA6k7rGNoSbUo6j6EcaLDg05FjROqf0drwbBefL&#10;NFl1TVEd9m7fSndN7ObcKjXod8kMhKfOf8Rv906H+ZMR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MsQ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2" o:spid="_x0000_s1052" style="position:absolute;left:40165;top:1753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yNcAA&#10;AADcAAAADwAAAGRycy9kb3ducmV2LnhtbERPS4vCMBC+L/gfwgje1tQHi1Sj1F0E8SKrgtehGdtq&#10;MylNbOu/N4LgbT6+5yxWnSlFQ7UrLCsYDSMQxKnVBWcKTsfN9wyE88gaS8uk4EEOVsve1wJjbVv+&#10;p+bgMxFC2MWoIPe+iqV0aU4G3dBWxIG72NqgD7DOpK6xDeGmlOMo+pEGCw4NOVb0m1N6O9yNgvNl&#10;mqy7pqj2O7drpbsm9u/cKjXod8kchKfOf8Rv91aH+ZMxvJ4JF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GyN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3" o:spid="_x0000_s1053" style="position:absolute;left:35922;top:14399;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XrsAA&#10;AADcAAAADwAAAGRycy9kb3ducmV2LnhtbERPTYvCMBC9L/gfwgje1tRVFqlGqSuCeJFVwevQjG21&#10;mZQmtvXfG0HwNo/3OfNlZ0rRUO0KywpGwwgEcWp1wZmC03HzPQXhPLLG0jIpeJCD5aL3NcdY25b/&#10;qTn4TIQQdjEqyL2vYildmpNBN7QVceAutjboA6wzqWtsQ7gp5U8U/UqDBYeGHCv6yym9He5Gwfky&#10;SVZdU1T7ndu10l0Tuz63Sg36XTID4anzH/HbvdVh/ngM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0Xr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4" o:spid="_x0000_s1054" style="position:absolute;left:39841;top:16148;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P2sAA&#10;AADcAAAADwAAAGRycy9kb3ducmV2LnhtbERPS4vCMBC+L/gfwgje1tQHy1KNUhVBvMi6gtehGdtq&#10;MylNbOu/N4LgbT6+58yXnSlFQ7UrLCsYDSMQxKnVBWcKTv/b718QziNrLC2Tggc5WC56X3OMtW35&#10;j5qjz0QIYRejgtz7KpbSpTkZdENbEQfuYmuDPsA6k7rGNoSbUo6j6EcaLDg05FjROqf0drwbBefL&#10;NFl1TVEd9m7fSndN7ObcKjXod8kMhKfOf8Rv906H+ZMp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SP2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5" o:spid="_x0000_s1055" style="position:absolute;left:41151;top:15605;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gqQcMA&#10;AADcAAAADwAAAGRycy9kb3ducmV2LnhtbERPTWvCQBC9C/6HZYTemo3WikTXEC0FyaWYFrwO2TFJ&#10;m50N2W2S/vtuoeBtHu9z9ulkWjFQ7xrLCpZRDIK4tLrhSsHH++vjFoTzyBpby6Tghxykh/lsj4m2&#10;I19oKHwlQgi7BBXU3neJlK6syaCLbEccuJvtDfoA+0rqHscQblq5iuONNNhwaKixo1NN5VfxbRRc&#10;b+vsOA1N95a7fJTuM7Mv11Gph8WU7UB4mvxd/O8+6zD/6Rn+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gqQ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6" o:spid="_x0000_s1056" style="position:absolute;left:29542;top:13728;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q0NsAA&#10;AADcAAAADwAAAGRycy9kb3ducmV2LnhtbERPS4vCMBC+C/6HMII3TX0gSzVKVQTxsqwreB2asa02&#10;k9LEtv57IyzsbT6+56w2nSlFQ7UrLCuYjCMQxKnVBWcKLr+H0RcI55E1lpZJwYscbNb93gpjbVv+&#10;oebsMxFC2MWoIPe+iqV0aU4G3dhWxIG72dqgD7DOpK6xDeGmlNMoWkiDBYeGHCva5ZQ+zk+j4Hqb&#10;J9uuKarvkzu10t0Tu7+2Sg0HXbIE4anz/+I/91GH+bMFfJ4JF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q0N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7" o:spid="_x0000_s1057" style="position:absolute;left:25690;top:15885;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RrcMA&#10;AADcAAAADwAAAGRycy9kb3ducmV2LnhtbERPTWvCQBC9C/6HZYTemo1WqkTXEC0FyaWYFrwO2TFJ&#10;m50N2W2S/vtuoeBtHu9z9ulkWjFQ7xrLCpZRDIK4tLrhSsHH++vjFoTzyBpby6Tghxykh/lsj4m2&#10;I19oKHwlQgi7BBXU3neJlK6syaCLbEccuJvtDfoA+0rqHscQblq5iuNnabDh0FBjR6eayq/i2yi4&#10;3tbZcRqa7i13+SjdZ2ZfrqNSD4sp24HwNPm7+N991mH+0w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Rr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8" o:spid="_x0000_s1058" style="position:absolute;left:31353;top:27530;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F38UA&#10;AADcAAAADwAAAGRycy9kb3ducmV2LnhtbESPT2vCQBDF70K/wzIFb7ppK1JSN5K2FMSLaAteh+zk&#10;T5udDdltEr+9cxC8zfDevPebzXZyrRqoD41nA0/LBBRx4W3DlYGf76/FK6gQkS22nsnAhQJss4fZ&#10;BlPrRz7ScIqVkhAOKRqoY+xSrUNRk8Ow9B2xaKXvHUZZ+0rbHkcJd61+TpK1dtiwNNTY0UdNxd/p&#10;3xk4l6v8fRqa7rAP+1GH39x/nkdj5o9T/gYq0hTv5tv1zgr+i9DK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Xf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39" o:spid="_x0000_s1059" style="position:absolute;left:35302;top:1998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gRMMA&#10;AADcAAAADwAAAGRycy9kb3ducmV2LnhtbERPTWvCQBC9C/6HZYTemo1WikbXEC0FyaWYFrwO2TFJ&#10;m50N2W2S/vtuoeBtHu9z9ulkWjFQ7xrLCpZRDIK4tLrhSsHH++vjBoTzyBpby6Tghxykh/lsj4m2&#10;I19oKHwlQgi7BBXU3neJlK6syaCLbEccuJvtDfoA+0rqHscQblq5iuNnabDh0FBjR6eayq/i2yi4&#10;3tbZcRqa7i13+SjdZ2ZfrqNSD4sp24HwNPm7+N991mH+0x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UgRM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0" o:spid="_x0000_s1060" style="position:absolute;left:30928;top:1662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pMQA&#10;AADcAAAADwAAAGRycy9kb3ducmV2LnhtbESPT2vCQBDF7wW/wzKCt7qxSCnRjUSLIF5KbcHrkJ38&#10;0exsyK5J+u07h0JvM7w37/1mu5tcqwbqQ+PZwGqZgCIuvG24MvD9dXx+AxUissXWMxn4oQC7bPa0&#10;xdT6kT9puMRKSQiHFA3UMXap1qGoyWFY+o5YtNL3DqOsfaVtj6OEu1a/JMmrdtiwNNTY0aGm4n55&#10;OAPXcp3vp6HpPs7hPOpwy/37dTRmMZ/yDahIU/w3/12frOCvBV+ekQl0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J+qT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1" o:spid="_x0000_s1061" style="position:absolute;left:32948;top:18013;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fP8IA&#10;AADcAAAADwAAAGRycy9kb3ducmV2LnhtbERPS0vDQBC+C/6HZYTe7CYSRGI2IW0plF6KVeh1yE4e&#10;NjsbsmuS/vuuIHibj+85WbGYXkw0us6ygngdgSCurO64UfD1uX9+A+E8ssbeMim4kYMif3zIMNV2&#10;5g+azr4RIYRdigpa74dUSle1ZNCt7UAcuNqOBn2AYyP1iHMIN718iaJXabDj0NDiQNuWquv5xyi4&#10;1Em5WaZuOB3dcZbuu7S7y6zU6mkp30F4Wvy/+M990GF+EsPvM+ECm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RV8/wgAAANwAAAAPAAAAAAAAAAAAAAAAAJgCAABkcnMvZG93&#10;bnJldi54bWxQSwUGAAAAAAQABAD1AAAAhw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2" o:spid="_x0000_s1062" style="position:absolute;left:35158;top:1906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BSMAA&#10;AADcAAAADwAAAGRycy9kb3ducmV2LnhtbERPy6rCMBDdX/AfwgjurqkiItUo1YsgbsQHuB2asa02&#10;k9LktvXvjSC4m8N5zmLVmVI0VLvCsoLRMAJBnFpdcKbgct7+zkA4j6yxtEwKnuRgtez9LDDWtuUj&#10;NSefiRDCLkYFufdVLKVLczLohrYiDtzN1gZ9gHUmdY1tCDelHEfRVBosODTkWNEmp/Rx+jcKrrdJ&#10;su6aojrs3b6V7p7Yv2ur1KDfJXMQnjr/FX/cOx3mT8bwfiZc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fBS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3" o:spid="_x0000_s1063" style="position:absolute;left:33882;top:1980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08AA&#10;AADcAAAADwAAAGRycy9kb3ducmV2LnhtbERPS4vCMBC+L/gfwgje1tQHy1KNUhVBvMi6gtehGdtq&#10;MylNbOu/N4LgbT6+58yXnSlFQ7UrLCsYDSMQxKnVBWcKTv/b718QziNrLC2Tggc5WC56X3OMtW35&#10;j5qjz0QIYRejgtz7KpbSpTkZdENbEQfuYmuDPsA6k7rGNoSbUo6j6EcaLDg05FjROqf0drwbBefL&#10;NFl1TVEd9m7fSndN7ObcKjXod8kMhKfOf8Rv906H+dMJvJ4JF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9tk0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4" o:spid="_x0000_s1064" style="position:absolute;left:39586;top:19982;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8p8EA&#10;AADcAAAADwAAAGRycy9kb3ducmV2LnhtbERPTYvCMBC9L/gfwgje1nSliFSjdBVBvMiq0OvQjG13&#10;m0lpYlv/vREWvM3jfc5qM5hadNS6yrKCr2kEgji3uuJCwfWy/1yAcB5ZY22ZFDzIwWY9+lhhom3P&#10;P9SdfSFCCLsEFZTeN4mULi/JoJvahjhwN9sa9AG2hdQt9iHc1HIWRXNpsOLQUGJD25Lyv/PdKMhu&#10;cfo9dFVzOrpjL91vandZr9RkPKRLEJ4G/xb/uw86zI9j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y/KfBAAAA3AAAAA8AAAAAAAAAAAAAAAAAmAIAAGRycy9kb3du&#10;cmV2LnhtbFBLBQYAAAAABAAEAPUAAACG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5" o:spid="_x0000_s1065" style="position:absolute;left:42526;top:19675;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5ZPMAA&#10;AADcAAAADwAAAGRycy9kb3ducmV2LnhtbERPTYvCMBC9L/gfwgje1tRFF6lGqSuCeJFVwevQjG21&#10;mZQmtvXfG0HwNo/3OfNlZ0rRUO0KywpGwwgEcWp1wZmC03HzPQXhPLLG0jIpeJCD5aL3NcdY25b/&#10;qTn4TIQQdjEqyL2vYildmpNBN7QVceAutjboA6wzqWtsQ7gp5U8U/UqDBYeGHCv6yym9He5Gwfky&#10;TlZdU1T7ndu10l0Tuz63Sg36XTID4anzH/HbvdVh/ngC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5ZP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6" o:spid="_x0000_s1066" style="position:absolute;left:43871;top:2214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HS8AA&#10;AADcAAAADwAAAGRycy9kb3ducmV2LnhtbERPy6rCMBDdC/5DGMGdporIpRqlKoK4ufgAt0MzttVm&#10;UprY1r83F4S7m8N5znLdmVI0VLvCsoLJOAJBnFpdcKbgetmPfkA4j6yxtEwK3uRgver3lhhr2/KJ&#10;mrPPRAhhF6OC3PsqltKlORl0Y1sRB+5ua4M+wDqTusY2hJtSTqNoLg0WHBpyrGibU/o8v4yC232W&#10;bLqmqH6P7thK90js7tYqNRx0yQKEp87/i7/ugw7zZ3P4eyZc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zHS8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7" o:spid="_x0000_s1067" style="position:absolute;left:45933;top:26766;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i0MAA&#10;AADcAAAADwAAAGRycy9kb3ducmV2LnhtbERPTYvCMBC9L/gfwgje1tRFXKlGqSuCeJFVwevQjG21&#10;mZQmtvXfG0HwNo/3OfNlZ0rRUO0KywpGwwgEcWp1wZmC03HzPQXhPLLG0jIpeJCD5aL3NcdY25b/&#10;qTn4TIQQdjEqyL2vYildmpNBN7QVceAutjboA6wzqWtsQ7gp5U8UTaTBgkNDjhX95ZTeDnej4HwZ&#10;J6uuKar9zu1a6a6JXZ9bpQb9LpmB8NT5j/jt3uowf/wL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Bi0M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8" o:spid="_x0000_s1068" style="position:absolute;left:46556;top:2515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2osQA&#10;AADcAAAADwAAAGRycy9kb3ducmV2LnhtbESPT2vCQBDF7wW/wzKCt7qxSCnRjUSLIF5KbcHrkJ38&#10;0exsyK5J+u07h0JvM7w37/1mu5tcqwbqQ+PZwGqZgCIuvG24MvD9dXx+AxUissXWMxn4oQC7bPa0&#10;xdT6kT9puMRKSQiHFA3UMXap1qGoyWFY+o5YtNL3DqOsfaVtj6OEu1a/JMmrdtiwNNTY0aGm4n55&#10;OAPXcp3vp6HpPs7hPOpwy/37dTRmMZ/yDahIU/w3/12frOCvhVaekQl0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9qLEAAAA3AAAAA8AAAAAAAAAAAAAAAAAmAIAAGRycy9k&#10;b3ducmV2LnhtbFBLBQYAAAAABAAEAPUAAACJAw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49" o:spid="_x0000_s1069" style="position:absolute;left:40831;top:27024;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TOcAA&#10;AADcAAAADwAAAGRycy9kb3ducmV2LnhtbERPTYvCMBC9L/gfwgje1tRFZK1GqSuCeJFVwevQjG21&#10;mZQmtvXfG0HwNo/3OfNlZ0rRUO0KywpGwwgEcWp1wZmC03Hz/QvCeWSNpWVS8CAHy0Xva46xti3/&#10;U3PwmQgh7GJUkHtfxVK6NCeDbmgr4sBdbG3QB1hnUtfYhnBTyp8omkiDBYeGHCv6yym9He5Gwfky&#10;TlZdU1T7ndu10l0Tuz63Sg36XTID4anzH/HbvdVh/ngK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NTO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0" o:spid="_x0000_s1070" style="position:absolute;left:36785;top:20451;width:1033;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secUA&#10;AADcAAAADwAAAGRycy9kb3ducmV2LnhtbESPT2vCQBDF70K/wzIFb7ppqVJSN5K2FMSLaAteh+zk&#10;T5udDdltEr+9cxC8zfDevPebzXZyrRqoD41nA0/LBBRx4W3DlYGf76/FK6gQkS22nsnAhQJss4fZ&#10;BlPrRz7ScIqVkhAOKRqoY+xSrUNRk8Ow9B2xaKXvHUZZ+0rbHkcJd61+TpK1dtiwNNTY0UdNxd/p&#10;3xk4ly/5+zQ03WEf9qMOv7n/PI/GzB+n/A1UpCnezbfrnRX8leDLMzK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Gx5xQAAANwAAAAPAAAAAAAAAAAAAAAAAJgCAABkcnMv&#10;ZG93bnJldi54bWxQSwUGAAAAAAQABAD1AAAAigM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1" o:spid="_x0000_s1071" style="position:absolute;left:36410;top:18477;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J4sAA&#10;AADcAAAADwAAAGRycy9kb3ducmV2LnhtbERPTYvCMBC9L/gfwgje1lTRZalGqYogXmRdwevQjG21&#10;mZQmtvXfG0HwNo/3OfNlZ0rRUO0KywpGwwgEcWp1wZmC0//2+xeE88gaS8uk4EEOlove1xxjbVv+&#10;o+boMxFC2MWoIPe+iqV0aU4G3dBWxIG72NqgD7DOpK6xDeGmlOMo+pEGCw4NOVa0zim9He9Gwfky&#10;SVZdU1SHvdu30l0Tuzm3Sg36XTID4anzH/HbvdNh/nQE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zJ4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2" o:spid="_x0000_s1072" style="position:absolute;left:33944;top:24433;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XlcAA&#10;AADcAAAADwAAAGRycy9kb3ducmV2LnhtbERPTYvCMBC9L/gfwgje1lTRRapR6i6CeJFVwevQjG21&#10;mZQmtvXfG0HwNo/3OYtVZ0rRUO0KywpGwwgEcWp1wZmC03HzPQPhPLLG0jIpeJCD1bL3tcBY25b/&#10;qTn4TIQQdjEqyL2vYildmpNBN7QVceAutjboA6wzqWtsQ7gp5TiKfqTBgkNDjhX95pTeDnej4HyZ&#10;JOuuKar9zu1a6a6J/Tu3Sg36XTIH4anzH/HbvdVh/nQMr2fC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5Xl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3" o:spid="_x0000_s1073" style="position:absolute;left:35468;top:25957;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yDsMA&#10;AADcAAAADwAAAGRycy9kb3ducmV2LnhtbERPTWvCQBC9C/6HZYTemo3WikTXEC0FyaWYFrwO2TFJ&#10;m50N2W2S/vtuoeBtHu9z9ulkWjFQ7xrLCpZRDIK4tLrhSsHH++vjFoTzyBpby6Tghxykh/lsj4m2&#10;I19oKHwlQgi7BBXU3neJlK6syaCLbEccuJvtDfoA+0rqHscQblq5iuONNNhwaKixo1NN5VfxbRRc&#10;b+vsOA1N95a7fJTuM7Mv11Gph8WU7UB4mvxd/O8+6zD/+Qn+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LyDs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4" o:spid="_x0000_s1074" style="position:absolute;left:34096;top:40502;width:1033;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tqesAA&#10;AADcAAAADwAAAGRycy9kb3ducmV2LnhtbERPTYvCMBC9L/gfwgje1tRFF6lGqSuCeJFVwevQjG21&#10;mZQmtvXfG0HwNo/3OfNlZ0rRUO0KywpGwwgEcWp1wZmC03HzPQXhPLLG0jIpeJCD5aL3NcdY25b/&#10;qTn4TIQQdjEqyL2vYildmpNBN7QVceAutjboA6wzqWtsQ7gp5U8U/UqDBYeGHCv6yym9He5Gwfky&#10;TlZdU1T7ndu10l0Tuz63Sg36XTID4anzH/HbvdVh/mQM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tqe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5" o:spid="_x0000_s1075" style="position:absolute;left:49013;top:32287;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P4cAA&#10;AADcAAAADwAAAGRycy9kb3ducmV2LnhtbERPTYvCMBC9L/gfwgje1lTRZalGqYogXmRdwevQjG21&#10;mZQmtvXfG0HwNo/3OfNlZ0rRUO0KywpGwwgEcWp1wZmC0//2+xeE88gaS8uk4EEOlove1xxjbVv+&#10;o+boMxFC2MWoIPe+iqV0aU4G3dBWxIG72NqgD7DOpK6xDeGmlOMo+pEGCw4NOVa0zim9He9Gwfky&#10;SVZdU1SHvdu30l0Tuzm3Sg36XTID4anzH/HbvdNh/nQKr2fC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fP4c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6" o:spid="_x0000_s1076" style="position:absolute;left:24809;top:21782;width:1034;height:954;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RlsAA&#10;AADcAAAADwAAAGRycy9kb3ducmV2LnhtbERPTYvCMBC9C/6HMII3TRWVpRqlKoJ4WdYVvA7N2Fab&#10;SWliW/+9ERb2No/3OatNZ0rRUO0Kywom4wgEcWp1wZmCy+9h9AXCeWSNpWVS8CIHm3W/t8JY25Z/&#10;qDn7TIQQdjEqyL2vYildmpNBN7YVceButjboA6wzqWtsQ7gp5TSKFtJgwaEhx4p2OaWP89MouN5m&#10;ybZriur75E6tdPfE7q+tUsNBlyxBeOr8v/jPfdRh/nwBn2fCB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VRlsAAAADcAAAADwAAAAAAAAAAAAAAAACYAgAAZHJzL2Rvd25y&#10;ZXYueG1sUEsFBgAAAAAEAAQA9QAAAIU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 id="5-Point Star 157" o:spid="_x0000_s1077" style="position:absolute;left:2667;top:41536;width:1034;height:955;visibility:visible;mso-wrap-style:square;v-text-anchor:middle" coordsize="103367,9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n0DcMA&#10;AADcAAAADwAAAGRycy9kb3ducmV2LnhtbERPTWvCQBC9C/6HZYTemo1Sq0TXEC0FyaWYFrwO2TFJ&#10;m50N2W2S/vtuoeBtHu9z9ulkWjFQ7xrLCpZRDIK4tLrhSsHH++vjFoTzyBpby6Tghxykh/lsj4m2&#10;I19oKHwlQgi7BBXU3neJlK6syaCLbEccuJvtDfoA+0rqHscQblq5iuNnabDh0FBjR6eayq/i2yi4&#10;3p6y4zQ03Vvu8lG6z8y+XEelHhZTtgPhafJ38b/7rMP89Qb+ng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n0DcMAAADcAAAADwAAAAAAAAAAAAAAAACYAgAAZHJzL2Rv&#10;d25yZXYueG1sUEsFBgAAAAAEAAQA9QAAAIgDAAAAAA==&#10;" path="m,36446r39483,l51684,,63884,36446r39483,l71424,58970,83626,95416,51684,72891,19741,95416,31943,58970,,36446xe" fillcolor="#9cc2e5 [1940]" strokecolor="#9cc2e5 [1940]" strokeweight="1pt">
                    <v:stroke joinstyle="miter"/>
                    <v:path arrowok="t" o:connecttype="custom" o:connectlocs="0,36446;39483,36446;51684,0;63884,36446;103367,36446;71424,58970;83626,95416;51684,72891;19741,95416;31943,58970;0,36446" o:connectangles="0,0,0,0,0,0,0,0,0,0,0"/>
                  </v:shape>
                  <v:shapetype id="_x0000_t202" coordsize="21600,21600" o:spt="202" path="m,l,21600r21600,l21600,xe">
                    <v:stroke joinstyle="miter"/>
                    <v:path gradientshapeok="t" o:connecttype="rect"/>
                  </v:shapetype>
                  <v:shape id="TextBox 55" o:spid="_x0000_s1078" type="#_x0000_t202" style="position:absolute;left:3569;top:40782;width:4998;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SBAs</w:t>
                          </w:r>
                        </w:p>
                      </w:txbxContent>
                    </v:textbox>
                  </v:shape>
                  <v:shape id="TextBox 56" o:spid="_x0000_s1079" type="#_x0000_t202" style="position:absolute;left:3662;top:38815;width:4997;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SPHs</w:t>
                          </w:r>
                        </w:p>
                      </w:txbxContent>
                    </v:textbox>
                  </v:shape>
                  <v:shape id="TextBox 57" o:spid="_x0000_s1080" type="#_x0000_t202" style="position:absolute;left:3569;top:43125;width:6043;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QMQA&#10;AADcAAAADwAAAGRycy9kb3ducmV2LnhtbESPQWvCQBCF70L/wzKF3nS3otJGVymK0FOl2grehuyY&#10;BLOzIbua9N87B6G3Gd6b975ZrHpfqxu1sQps4XVkQBHnwVVcWPg5bIdvoGJCdlgHJgt/FGG1fBos&#10;MHOh42+67VOhJIRjhhbKlJpM65iX5DGOQkMs2jm0HpOsbaFdi52E+1qPjZlpjxVLQ4kNrUvKL/ur&#10;t/D7dT4dJ2ZXbPy06UJvNPt3be3Lc/8xB5WoT//mx/WnE/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kDEAAAA3AAAAA8AAAAAAAAAAAAAAAAAmAIAAGRycy9k&#10;b3ducmV2LnhtbFBLBQYAAAAABAAEAPUAAACJ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dSPHs</w:t>
                          </w:r>
                        </w:p>
                      </w:txbxContent>
                    </v:textbox>
                  </v:shape>
                  <v:oval id="Oval 161" o:spid="_x0000_s1081" style="position:absolute;left:2680;top:4393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4KSsIA&#10;AADcAAAADwAAAGRycy9kb3ducmV2LnhtbERP32vCMBB+H/g/hBN8W1OHyOiMIoJDEATd2Hw8klvb&#10;2VxKEmv9740g+HYf38+bLXrbiI58qB0rGGc5CGLtTM2lgu+v9es7iBCRDTaOScGVAizmg5cZFsZd&#10;eE/dIZYihXAoUEEVY1tIGXRFFkPmWuLE/TlvMSboS2k8XlK4beRbnk+lxZpTQ4UtrSrSp8PZKtjX&#10;q2ZXTmzHW39cfv4c9e/kXys1GvbLDxCR+vgUP9wbk+ZPx3B/Jl0g5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jgpKwgAAANwAAAAPAAAAAAAAAAAAAAAAAJgCAABkcnMvZG93&#10;bnJldi54bWxQSwUGAAAAAAQABAD1AAAAhwMAAAAA&#10;" fillcolor="#ffd966 [1943]" strokecolor="#ffd966 [1943]" strokeweight="1pt">
                    <v:stroke joinstyle="miter"/>
                  </v:oval>
                  <v:oval id="Oval 162" o:spid="_x0000_s1082" style="position:absolute;left:17322;top:1420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yUPcIA&#10;AADcAAAADwAAAGRycy9kb3ducmV2LnhtbERP22oCMRB9F/oPYQp9c7MVEVmNIkJLoVDwgvo4JOPu&#10;2s1kSdJ1+/dGEHybw7nOfNnbRnTkQ+1YwXuWgyDWztRcKtjvPoZTECEiG2wck4J/CrBcvAzmWBh3&#10;5Q1121iKFMKhQAVVjG0hZdAVWQyZa4kTd3beYkzQl9J4vKZw28hRnk+kxZpTQ4UtrSvSv9s/q2BT&#10;r5ufcmw7/van1efhpI/ji1bq7bVfzUBE6uNT/HB/mTR/MoL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JQ9wgAAANwAAAAPAAAAAAAAAAAAAAAAAJgCAABkcnMvZG93&#10;bnJldi54bWxQSwUGAAAAAAQABAD1AAAAhwMAAAAA&#10;" fillcolor="#ffd966 [1943]" strokecolor="#ffd966 [1943]" strokeweight="1pt">
                    <v:stroke joinstyle="miter"/>
                  </v:oval>
                  <v:oval id="Oval 163" o:spid="_x0000_s1083" style="position:absolute;left:45124;top:1530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xpsIA&#10;AADcAAAADwAAAGRycy9kb3ducmV2LnhtbERP22oCMRB9L/QfwhT6VrNaEVmNIoKlUBC8oD4Oybi7&#10;upksSbquf2+EQt/mcK4znXe2Fi35UDlW0O9lIIi1MxUXCva71ccYRIjIBmvHpOBOAeaz15cp5sbd&#10;eEPtNhYihXDIUUEZY5NLGXRJFkPPNcSJOztvMSboC2k83lK4reUgy0bSYsWpocSGliXp6/bXKthU&#10;y3pdDG3LP/60+Dqc9HF40Uq9v3WLCYhIXfwX/7m/TZo/+oTnM+k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DGmwgAAANwAAAAPAAAAAAAAAAAAAAAAAJgCAABkcnMvZG93&#10;bnJldi54bWxQSwUGAAAAAAQABAD1AAAAhwMAAAAA&#10;" fillcolor="#ffd966 [1943]" strokecolor="#ffd966 [1943]" strokeweight="1pt">
                    <v:stroke joinstyle="miter"/>
                  </v:oval>
                  <v:oval id="Oval 164" o:spid="_x0000_s1084" style="position:absolute;left:45416;top:1420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0sIA&#10;AADcAAAADwAAAGRycy9kb3ducmV2LnhtbERP32vCMBB+H/g/hBN8m6mjyKhGEcEhCAOdqI9HcrbV&#10;5lKSWLv/fhkM9nYf38+bL3vbiI58qB0rmIwzEMTamZpLBcevzes7iBCRDTaOScE3BVguBi9zLIx7&#10;8p66QyxFCuFQoIIqxraQMuiKLIaxa4kTd3XeYkzQl9J4fKZw28i3LJtKizWnhgpbWlek74eHVbCv&#10;181nmduOd/6y+jhd9Dm/aaVGw341AxGpj//iP/fWpPnTHH6fSRfI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anSwgAAANwAAAAPAAAAAAAAAAAAAAAAAJgCAABkcnMvZG93&#10;bnJldi54bWxQSwUGAAAAAAQABAD1AAAAhwMAAAAA&#10;" fillcolor="#ffd966 [1943]" strokecolor="#ffd966 [1943]" strokeweight="1pt">
                    <v:stroke joinstyle="miter"/>
                  </v:oval>
                  <v:oval id="Oval 165" o:spid="_x0000_s1085" style="position:absolute;left:42599;top:1858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MScIA&#10;AADcAAAADwAAAGRycy9kb3ducmV2LnhtbERP22oCMRB9F/oPYQq+abZFpWyNIkJFEAQvtD4OyXR3&#10;281kSeK6/r0RBN/mcK4znXe2Fi35UDlW8DbMQBBrZyouFBwPX4MPECEiG6wdk4IrBZjPXnpTzI27&#10;8I7afSxECuGQo4IyxiaXMuiSLIaha4gT9+u8xZigL6TxeEnhtpbvWTaRFitODSU2tCxJ/+/PVsGu&#10;WtbbYmRb3vjTYvV90j+jP61U/7VbfIKI1MWn+OFemzR/Mob7M+kC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tQxJwgAAANwAAAAPAAAAAAAAAAAAAAAAAJgCAABkcnMvZG93&#10;bnJldi54bWxQSwUGAAAAAAQABAD1AAAAhwMAAAAA&#10;" fillcolor="#ffd966 [1943]" strokecolor="#ffd966 [1943]" strokeweight="1pt">
                    <v:stroke joinstyle="miter"/>
                  </v:oval>
                  <v:oval id="Oval 166" o:spid="_x0000_s1086" style="position:absolute;left:35672;top:18186;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SPsIA&#10;AADcAAAADwAAAGRycy9kb3ducmV2LnhtbERP32vCMBB+H/g/hBN8m6lDyqhGEcEhCAOdqI9HcrbV&#10;5lKSWLv/fhkM9nYf38+bL3vbiI58qB0rmIwzEMTamZpLBcevzes7iBCRDTaOScE3BVguBi9zLIx7&#10;8p66QyxFCuFQoIIqxraQMuiKLIaxa4kTd3XeYkzQl9J4fKZw28i3LMulxZpTQ4UtrSvS98PDKtjX&#10;6+aznNqOd/6y+jhd9Hl600qNhv1qBiJSH//Ff+6tSfPzHH6fSRfI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5I+wgAAANwAAAAPAAAAAAAAAAAAAAAAAJgCAABkcnMvZG93&#10;bnJldi54bWxQSwUGAAAAAAQABAD1AAAAhwMAAAAA&#10;" fillcolor="#ffd966 [1943]" strokecolor="#ffd966 [1943]" strokeweight="1pt">
                    <v:stroke joinstyle="miter"/>
                  </v:oval>
                  <v:oval id="Oval 167" o:spid="_x0000_s1087" style="position:absolute;left:40545;top:15883;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3pcIA&#10;AADcAAAADwAAAGRycy9kb3ducmV2LnhtbERP22oCMRB9F/oPYQq+abZFtGyNIkJFEAQvtD4OyXR3&#10;281kSeK6/r0RBN/mcK4znXe2Fi35UDlW8DbMQBBrZyouFBwPX4MPECEiG6wdk4IrBZjPXnpTzI27&#10;8I7afSxECuGQo4IyxiaXMuiSLIaha4gT9+u8xZigL6TxeEnhtpbvWTaWFitODSU2tCxJ/+/PVsGu&#10;WtbbYmRb3vjTYvV90j+jP61U/7VbfIKI1MWn+OFemzR/PIH7M+kC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zelwgAAANwAAAAPAAAAAAAAAAAAAAAAAJgCAABkcnMvZG93&#10;bnJldi54bWxQSwUGAAAAAAQABAD1AAAAhwMAAAAA&#10;" fillcolor="#ffd966 [1943]" strokecolor="#ffd966 [1943]" strokeweight="1pt">
                    <v:stroke joinstyle="miter"/>
                  </v:oval>
                  <v:shape id="Isosceles Triangle 168" o:spid="_x0000_s1088" type="#_x0000_t5" style="position:absolute;left:37441;top:14742;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mMUA&#10;AADcAAAADwAAAGRycy9kb3ducmV2LnhtbESPQWvCQBCF74L/YRmhF6mb9pDa6CpakAqFhlrxPGSn&#10;SejubMiumv77zkHwNsN78943y/XgnbpQH9vABp5mGSjiKtiWawPH793jHFRMyBZdYDLwRxHWq/Fo&#10;iYUNV/6iyyHVSkI4FmigSakrtI5VQx7jLHTEov2E3mOSta+17fEq4d7p5yzLtceWpaHBjt4aqn4P&#10;Z2/g4/30Mj25rqzzEnG/dfPPV4rGPEyGzQJUoiHdzbfrvRX8XGjlGZl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6OYxQAAANwAAAAPAAAAAAAAAAAAAAAAAJgCAABkcnMv&#10;ZG93bnJldi54bWxQSwUGAAAAAAQABAD1AAAAigMAAAAA&#10;" fillcolor="#a5a5a5 [3206]" strokecolor="#a5a5a5 [3206]" strokeweight="1pt"/>
                  <v:shape id="Isosceles Triangle 169" o:spid="_x0000_s1089" type="#_x0000_t5" style="position:absolute;left:35158;top:14742;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GA8MA&#10;AADcAAAADwAAAGRycy9kb3ducmV2LnhtbERPTWvCQBC9F/oflin0UuqmPUQTXUUL0kBB0UrOQ3ZM&#10;gruzIbua9N93CwVv83ifs1iN1ogb9b51rOBtkoAgrpxuuVZw+t6+zkD4gKzROCYFP+RhtXx8WGCu&#10;3cAHuh1DLWII+xwVNCF0uZS+asiin7iOOHJn11sMEfa11D0OMdwa+Z4kqbTYcmxosKOPhqrL8WoV&#10;fH2W05fSdPs63SMWGzPbZeSVen4a13MQgcZwF/+7Cx3npxn8PRM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MGA8MAAADcAAAADwAAAAAAAAAAAAAAAACYAgAAZHJzL2Rv&#10;d25yZXYueG1sUEsFBgAAAAAEAAQA9QAAAIgDAAAAAA==&#10;" fillcolor="#a5a5a5 [3206]" strokecolor="#a5a5a5 [3206]" strokeweight="1pt"/>
                  <v:shape id="Isosceles Triangle 170" o:spid="_x0000_s1090" type="#_x0000_t5" style="position:absolute;left:27936;top:13874;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5Q8YA&#10;AADcAAAADwAAAGRycy9kb3ducmV2LnhtbESPT2vCQBDF7wW/wzIFL6XZtAf/xKxiC0WhUFGL5yE7&#10;JqG7syG71fjtnUOhtxnem/d+U64G79SF+tgGNvCS5aCIq2Bbrg18Hz+eZ6BiQrboApOBG0VYLUcP&#10;JRY2XHlPl0OqlYRwLNBAk1JXaB2rhjzGLHTEop1D7zHJ2tfa9niVcO/0a55PtMeWpaHBjt4bqn4O&#10;v97A5+Y0fTq5bldPdojbNzf7mlM0Zvw4rBegEg3p3/x3vbWCPxV8eUYm0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A5Q8YAAADcAAAADwAAAAAAAAAAAAAAAACYAgAAZHJz&#10;L2Rvd25yZXYueG1sUEsFBgAAAAAEAAQA9QAAAIsDAAAAAA==&#10;" fillcolor="#a5a5a5 [3206]" strokecolor="#a5a5a5 [3206]" strokeweight="1pt"/>
                  <v:shape id="Isosceles Triangle 171" o:spid="_x0000_s1091" type="#_x0000_t5" style="position:absolute;left:39760;top:15418;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c2MEA&#10;AADcAAAADwAAAGRycy9kb3ducmV2LnhtbERPS4vCMBC+C/6HMIIX0VQPPrpGUUEUhBV18Tw0s23Z&#10;ZFKaqPXfG2HB23x8z5kvG2vEnWpfOlYwHCQgiDOnS84V/Fy2/SkIH5A1Gsek4Ekelot2a46pdg8+&#10;0f0cchFD2KeooAihSqX0WUEW/cBVxJH7dbXFEGGdS13jI4ZbI0dJMpYWS44NBVa0KSj7O9+sgsPu&#10;OuldTXXMx0fE/dpMv2fklep2mtUXiEBN+Ij/3Xsd50+G8H4mX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8nNjBAAAA3AAAAA8AAAAAAAAAAAAAAAAAmAIAAGRycy9kb3du&#10;cmV2LnhtbFBLBQYAAAAABAAEAPUAAACGAwAAAAA=&#10;" fillcolor="#a5a5a5 [3206]" strokecolor="#a5a5a5 [3206]" strokeweight="1pt"/>
                  <v:shape id="Isosceles Triangle 172" o:spid="_x0000_s1092" type="#_x0000_t5" style="position:absolute;left:39197;top:1705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Cr8IA&#10;AADcAAAADwAAAGRycy9kb3ducmV2LnhtbERPTWvCQBC9F/wPywi9FN3UQ6Kpq2hBGihU1OJ5yE6T&#10;0N3ZkF1N/PduoeBtHu9zluvBGnGlzjeOFbxOExDEpdMNVwq+T7vJHIQPyBqNY1JwIw/r1ehpibl2&#10;PR/oegyViCHsc1RQh9DmUvqyJot+6lriyP24zmKIsKuk7rCP4dbIWZKk0mLDsaHGlt5rKn+PF6vg&#10;8+OcvZxNu6/SPWKxNfOvBXmlnsfD5g1EoCE8xP/uQsf52Qz+no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gKvwgAAANwAAAAPAAAAAAAAAAAAAAAAAJgCAABkcnMvZG93&#10;bnJldi54bWxQSwUGAAAAAAQABAD1AAAAhwMAAAAA&#10;" fillcolor="#a5a5a5 [3206]" strokecolor="#a5a5a5 [3206]" strokeweight="1pt"/>
                  <v:shape id="Isosceles Triangle 173" o:spid="_x0000_s1093" type="#_x0000_t5" style="position:absolute;left:32294;top:1557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nNMMA&#10;AADcAAAADwAAAGRycy9kb3ducmV2LnhtbERP22rCQBB9F/oPyxT6IrppC0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KnNMMAAADcAAAADwAAAAAAAAAAAAAAAACYAgAAZHJzL2Rv&#10;d25yZXYueG1sUEsFBgAAAAAEAAQA9QAAAIgDAAAAAA==&#10;" fillcolor="#a5a5a5 [3206]" strokecolor="#a5a5a5 [3206]" strokeweight="1pt"/>
                  <v:shape id="Isosceles Triangle 174" o:spid="_x0000_s1094" type="#_x0000_t5" style="position:absolute;left:46959;top:28569;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QMMA&#10;AADcAAAADwAAAGRycy9kb3ducmV2LnhtbERP22rCQBB9F/oPyxT6IrppKU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s/QMMAAADcAAAADwAAAAAAAAAAAAAAAACYAgAAZHJzL2Rv&#10;d25yZXYueG1sUEsFBgAAAAAEAAQA9QAAAIgDAAAAAA==&#10;" fillcolor="#a5a5a5 [3206]" strokecolor="#a5a5a5 [3206]" strokeweight="1pt"/>
                  <v:shape id="Isosceles Triangle 175" o:spid="_x0000_s1095" type="#_x0000_t5" style="position:absolute;left:28056;top:7895;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a28MA&#10;AADcAAAADwAAAGRycy9kb3ducmV2LnhtbERP22rCQBB9F/oPyxT6IrppoUZTV2kLYqCgeMHnITtN&#10;QndnQ3abpH/vCgXf5nCus1wP1oiOWl87VvA8TUAQF07XXCo4nzaTOQgfkDUax6TgjzysVw+jJWba&#10;9Xyg7hhKEUPYZ6igCqHJpPRFRRb91DXEkft2rcUQYVtK3WIfw62RL0kykxZrjg0VNvRZUfFz/LUK&#10;vraXdHwxzb6c7RHzDzPfLcgr9fQ4vL+BCDSEu/jfnes4P32F2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ea28MAAADcAAAADwAAAAAAAAAAAAAAAACYAgAAZHJzL2Rv&#10;d25yZXYueG1sUEsFBgAAAAAEAAQA9QAAAIgDAAAAAA==&#10;" fillcolor="#a5a5a5 [3206]" strokecolor="#a5a5a5 [3206]" strokeweight="1pt"/>
                  <v:shape id="Isosceles Triangle 176" o:spid="_x0000_s1096" type="#_x0000_t5" style="position:absolute;left:29299;top:6413;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ErMEA&#10;AADcAAAADwAAAGRycy9kb3ducmV2LnhtbERPTYvCMBC9C/6HMIIXWdP1ULVrFFcQBWFFXTwPzWxb&#10;TCaliVr/vREWvM3jfc5s0VojbtT4yrGCz2ECgjh3uuJCwe9p/TEB4QOyRuOYFDzIw2Le7cww0+7O&#10;B7odQyFiCPsMFZQh1JmUPi/Joh+6mjhyf66xGCJsCqkbvMdwa+QoSVJpseLYUGJNq5Lyy/FqFew2&#10;5/HgbOp9ke4Rt99m8jMlr1S/1y6/QARqw1v8797qOH+cwuuZe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VBKzBAAAA3AAAAA8AAAAAAAAAAAAAAAAAmAIAAGRycy9kb3du&#10;cmV2LnhtbFBLBQYAAAAABAAEAPUAAACGAwAAAAA=&#10;" fillcolor="#a5a5a5 [3206]" strokecolor="#a5a5a5 [3206]" strokeweight="1pt"/>
                  <v:shape id="Isosceles Triangle 177" o:spid="_x0000_s1097" type="#_x0000_t5" style="position:absolute;left:30167;top:5778;width:1034;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N8EA&#10;AADcAAAADwAAAGRycy9kb3ducmV2LnhtbERPTYvCMBC9C/6HMAteRFM9WLcaRQVRWFB0xfPQjG3Z&#10;ZFKaqN1/v1kQvM3jfc582VojHtT4yrGC0TABQZw7XXGh4PK9HUxB+ICs0TgmBb/kYbnoduaYaffk&#10;Ez3OoRAxhH2GCsoQ6kxKn5dk0Q9dTRy5m2sshgibQuoGnzHcGjlOkom0WHFsKLGmTUn5z/luFXzt&#10;rmn/aupjMTki7tdmevgkr1Tvo13NQARqw1v8cu91nJ+m8P9MvE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ZoTfBAAAA3AAAAA8AAAAAAAAAAAAAAAAAmAIAAGRycy9kb3du&#10;cmV2LnhtbFBLBQYAAAAABAAEAPUAAACGAwAAAAA=&#10;" fillcolor="#a5a5a5 [3206]" strokecolor="#a5a5a5 [3206]" strokeweight="1pt"/>
                  <v:shape id="Isosceles Triangle 178" o:spid="_x0000_s1098" type="#_x0000_t5" style="position:absolute;left:36272;top:561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1RcYA&#10;AADcAAAADwAAAGRycy9kb3ducmV2LnhtbESPT2vCQBDF7wW/wzIFL6XZtAf/xKxiC0WhUFGL5yE7&#10;JqG7syG71fjtnUOhtxnem/d+U64G79SF+tgGNvCS5aCIq2Bbrg18Hz+eZ6BiQrboApOBG0VYLUcP&#10;JRY2XHlPl0OqlYRwLNBAk1JXaB2rhjzGLHTEop1D7zHJ2tfa9niVcO/0a55PtMeWpaHBjt4bqn4O&#10;v97A5+Y0fTq5bldPdojbNzf7mlM0Zvw4rBegEg3p3/x3vbWCPxVaeUYm0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Y1RcYAAADcAAAADwAAAAAAAAAAAAAAAACYAgAAZHJz&#10;L2Rvd25yZXYueG1sUEsFBgAAAAAEAAQA9QAAAIsDAAAAAA==&#10;" fillcolor="#a5a5a5 [3206]" strokecolor="#a5a5a5 [3206]" strokeweight="1pt"/>
                  <v:shape id="Isosceles Triangle 179" o:spid="_x0000_s1099" type="#_x0000_t5" style="position:absolute;left:39069;top:8076;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Q3sEA&#10;AADcAAAADwAAAGRycy9kb3ducmV2LnhtbERPS4vCMBC+L/gfwgh7WTTVg9ZqFF2QFYQVH3gemrEt&#10;JpPSZLX+eyMseJuP7zmzRWuNuFHjK8cKBv0EBHHudMWFgtNx3UtB+ICs0TgmBQ/ysJh3PmaYaXfn&#10;Pd0OoRAxhH2GCsoQ6kxKn5dk0fddTRy5i2sshgibQuoG7zHcGjlMkpG0WHFsKLGm75Ly6+HPKtj+&#10;nMdfZ1PvitEOcbMy6e+EvFKf3XY5BRGoDW/xv3uj4/zxBF7Px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KkN7BAAAA3AAAAA8AAAAAAAAAAAAAAAAAmAIAAGRycy9kb3du&#10;cmV2LnhtbFBLBQYAAAAABAAEAPUAAACGAwAAAAA=&#10;" fillcolor="#a5a5a5 [3206]" strokecolor="#a5a5a5 [3206]" strokeweight="1pt"/>
                  <v:shape id="Isosceles Triangle 180" o:spid="_x0000_s1100" type="#_x0000_t5" style="position:absolute;left:37870;top:6644;width:1033;height: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JZMUA&#10;AADcAAAADwAAAGRycy9kb3ducmV2LnhtbESPQWvCQBCF74L/YRmhF6kbe7BpdBUVikKhoVY8D9lp&#10;Ero7G7Jbjf++cyj0NsN78943q83gnbpSH9vABuazDBRxFWzLtYHz5+tjDiomZIsuMBm4U4TNejxa&#10;YWHDjT/oekq1khCOBRpoUuoKrWPVkMc4Cx2xaF+h95hk7Wtte7xJuHf6KcsW2mPL0tBgR/uGqu/T&#10;jzfwdrg8Ty+uK+tFiXjcufz9haIxD5NhuwSVaEj/5r/roxX8XPDlGZl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UlkxQAAANwAAAAPAAAAAAAAAAAAAAAAAJgCAABkcnMv&#10;ZG93bnJldi54bWxQSwUGAAAAAAQABAD1AAAAigMAAAAA&#10;" fillcolor="#a5a5a5 [3206]" strokecolor="#a5a5a5 [3206]" strokeweight="1pt"/>
                  <v:shape id="Isosceles Triangle 181" o:spid="_x0000_s1101" type="#_x0000_t5" style="position:absolute;left:24245;top:20821;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s/8EA&#10;AADcAAAADwAAAGRycy9kb3ducmV2LnhtbERPS4vCMBC+C/6HMIIX0VQPbq1GcRdkBWHFB56HZmyL&#10;yaQ0Ubv/3iwseJuP7zmLVWuNeFDjK8cKxqMEBHHudMWFgvNpM0xB+ICs0TgmBb/kYbXsdhaYaffk&#10;Az2OoRAxhH2GCsoQ6kxKn5dk0Y9cTRy5q2sshgibQuoGnzHcGjlJkqm0WHFsKLGmr5Ly2/FuFey+&#10;Lx+Di6n3xXSPuP006c+MvFL9XruegwjUhrf4373VcX46hr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7P/BAAAA3AAAAA8AAAAAAAAAAAAAAAAAmAIAAGRycy9kb3du&#10;cmV2LnhtbFBLBQYAAAAABAAEAPUAAACGAwAAAAA=&#10;" fillcolor="#a5a5a5 [3206]" strokecolor="#a5a5a5 [3206]" strokeweight="1pt"/>
                  <v:shape id="Isosceles Triangle 182" o:spid="_x0000_s1102" type="#_x0000_t5" style="position:absolute;left:40028;top:6815;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tyiMMA&#10;AADcAAAADwAAAGRycy9kb3ducmV2LnhtbERPTWvCQBC9F/wPyxS8lLoxB01TV1FBDBSU2uJ5yE6T&#10;0N3ZkF2T+O+7hUJv83ifs9qM1oieOt84VjCfJSCIS6cbrhR8fhyeMxA+IGs0jknBnTxs1pOHFeba&#10;DfxO/SVUIoawz1FBHUKbS+nLmiz6mWuJI/flOoshwq6SusMhhlsj0yRZSIsNx4YaW9rXVH5fblbB&#10;2/G6fLqa9lwtzojFzmSnF/JKTR/H7SuIQGP4F/+5Cx3nZyn8PhM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tyiMMAAADcAAAADwAAAAAAAAAAAAAAAACYAgAAZHJzL2Rv&#10;d25yZXYueG1sUEsFBgAAAAAEAAQA9QAAAIgDAAAAAA==&#10;" fillcolor="#a5a5a5 [3206]" strokecolor="#a5a5a5 [3206]" strokeweight="1pt"/>
                  <v:shape id="Isosceles Triangle 183" o:spid="_x0000_s1103" type="#_x0000_t5" style="position:absolute;left:46959;top:12051;width:1034;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XE8IA&#10;AADcAAAADwAAAGRycy9kb3ducmV2LnhtbERP32vCMBB+H/g/hBN8GZrqwHWdUVSQCcKKbvh8NGdb&#10;TC6liVr/eyMM9nYf38+bLTprxJVaXztWMB4lIIgLp2suFfz+bIYpCB+QNRrHpOBOHhbz3ssMM+1u&#10;vKfrIZQihrDPUEEVQpNJ6YuKLPqRa4gjd3KtxRBhW0rd4i2GWyMnSTKVFmuODRU2tK6oOB8uVsHu&#10;6/j+ejRNXk5zxO3KpN8f5JUa9LvlJ4hAXfgX/7m3Os5P3+D5TLx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9cTwgAAANwAAAAPAAAAAAAAAAAAAAAAAJgCAABkcnMvZG93&#10;bnJldi54bWxQSwUGAAAAAAQABAD1AAAAhwMAAAAA&#10;" fillcolor="#a5a5a5 [3206]" strokecolor="#a5a5a5 [3206]" strokeweight="1pt"/>
                  <v:shape id="Isosceles Triangle 184" o:spid="_x0000_s1104" type="#_x0000_t5" style="position:absolute;left:45665;top:15172;width:103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5PZ8IA&#10;AADcAAAADwAAAGRycy9kb3ducmV2LnhtbERP32vCMBB+H/g/hBN8GZoqw3WdUVSQCcKKbvh8NGdb&#10;TC6liVr/eyMM9nYf38+bLTprxJVaXztWMB4lIIgLp2suFfz+bIYpCB+QNRrHpOBOHhbz3ssMM+1u&#10;vKfrIZQihrDPUEEVQpNJ6YuKLPqRa4gjd3KtxRBhW0rd4i2GWyMnSTKVFmuODRU2tK6oOB8uVsHu&#10;6/j+ejRNXk5zxO3KpN8f5JUa9LvlJ4hAXfgX/7m3Os5P3+D5TLx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9nwgAAANwAAAAPAAAAAAAAAAAAAAAAAJgCAABkcnMvZG93&#10;bnJldi54bWxQSwUGAAAAAAQABAD1AAAAhwMAAAAA&#10;" fillcolor="#a5a5a5 [3206]" strokecolor="#a5a5a5 [3206]" strokeweight="1pt"/>
                </v:group>
                <v:shape id="TextBox 84" o:spid="_x0000_s1105" type="#_x0000_t202" style="position:absolute;left:15095;top:16017;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NNP-TR</w:t>
                        </w:r>
                      </w:p>
                    </w:txbxContent>
                  </v:textbox>
                </v:shape>
                <v:shape id="TextBox 85" o:spid="_x0000_s1106" type="#_x0000_t202" style="position:absolute;left:31088;top:8242;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HKNP</w:t>
                        </w:r>
                      </w:p>
                    </w:txbxContent>
                  </v:textbox>
                </v:shape>
                <v:shape id="TextBox 86" o:spid="_x0000_s1107" type="#_x0000_t202" style="position:absolute;left:40314;top:10070;width:6622;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20"/>
                            <w:szCs w:val="20"/>
                          </w:rPr>
                          <w:t>GNNR</w:t>
                        </w:r>
                      </w:p>
                    </w:txbxContent>
                  </v:textbox>
                </v:shape>
                <v:shape id="TextBox 87" o:spid="_x0000_s1108" type="#_x0000_t202" style="position:absolute;left:12145;top:12396;width:13619;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Kamlang Wildlife Sanctuary</w:t>
                        </w:r>
                      </w:p>
                    </w:txbxContent>
                  </v:textbox>
                </v:shape>
                <v:shape id="TextBox 88" o:spid="_x0000_s1109" type="#_x0000_t202" style="position:absolute;left:29774;top:13787;width:9621;height:3467;rotation:171440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GbMQA&#10;AADcAAAADwAAAGRycy9kb3ducmV2LnhtbERP22oCMRB9F/oPYYS+iGYtRXQ1ikgLUpBaLy2+Dcm4&#10;u3UzWTapbv36RhD6NodzncmssaU4U+0Lxwr6vQQEsXam4EzBbvvaHYLwAdlg6ZgU/JKH2fShNcHU&#10;uAt/0HkTMhFD2KeoIA+hSqX0OieLvucq4sgdXW0xRFhn0tR4ieG2lE9JMpAWC44NOVa0yEmfNj9W&#10;wfr6RoeXlWb7zN+dz/2XXOn9u1KP7WY+BhGoCf/iu3tp4vzhCG7PxAv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eBmzEAAAA3AAAAA8AAAAAAAAAAAAAAAAAmAIAAGRycy9k&#10;b3ducmV2LnhtbFBLBQYAAAAABAAEAPUAAACJ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Southern extension of HKNP</w:t>
                        </w:r>
                      </w:p>
                    </w:txbxContent>
                  </v:textbox>
                </v:shape>
                <v:shape id="TextBox 89" o:spid="_x0000_s1110" type="#_x0000_t202" style="position:absolute;left:18264;top:27967;width:9849;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Hukwang valley wildlife Sanctuary</w:t>
                        </w:r>
                      </w:p>
                    </w:txbxContent>
                  </v:textbox>
                </v:shape>
                <v:shape id="TextBox 90" o:spid="_x0000_s1111" type="#_x0000_t202" style="position:absolute;left:23388;top:16420;width:9849;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5826CD" w:rsidRDefault="005826CD" w:rsidP="005826CD">
                        <w:pPr>
                          <w:pStyle w:val="NormalWeb"/>
                          <w:spacing w:before="0" w:beforeAutospacing="0" w:after="0" w:afterAutospacing="0"/>
                        </w:pPr>
                        <w:r>
                          <w:rPr>
                            <w:rFonts w:ascii="Source Sans Pro Light" w:eastAsia="Source Sans Pro Light" w:hAnsi="Source Sans Pro Light" w:cstheme="minorBidi"/>
                            <w:color w:val="000000" w:themeColor="text1"/>
                            <w:kern w:val="24"/>
                            <w:sz w:val="16"/>
                            <w:szCs w:val="16"/>
                          </w:rPr>
                          <w:t>Hponkanrazi  wildlife Sanctuary</w:t>
                        </w:r>
                      </w:p>
                    </w:txbxContent>
                  </v:textbox>
                </v:shape>
                <w10:wrap anchorx="margin"/>
              </v:group>
            </w:pict>
          </mc:Fallback>
        </mc:AlternateContent>
      </w:r>
      <w:ins w:id="1854" w:author="Bandana Shakya" w:date="2020-06-30T11:39:00Z">
        <w:r>
          <w:rPr>
            <w:rFonts w:ascii="Times New Roman" w:hAnsi="Times New Roman" w:cs="Times New Roman"/>
            <w:color w:val="000000" w:themeColor="text1"/>
            <w:sz w:val="24"/>
            <w:szCs w:val="24"/>
          </w:rPr>
          <w:t>term trade-offs resulting from stakeholder diverse influence on ecosystems (Turkelboom, 2018).</w:t>
        </w:r>
      </w:ins>
    </w:p>
    <w:p w:rsidR="00CB4278" w:rsidRDefault="00CB4278" w:rsidP="00DF2FBF">
      <w:pPr>
        <w:spacing w:line="480" w:lineRule="auto"/>
        <w:ind w:firstLine="720"/>
        <w:rPr>
          <w:ins w:id="1855"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56"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57"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58"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59"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0"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1"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2"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3"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4"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5"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6"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7" w:author="Bandana Shakya" w:date="2020-07-01T11:50:00Z"/>
          <w:rFonts w:ascii="Times New Roman" w:hAnsi="Times New Roman" w:cs="Times New Roman"/>
          <w:color w:val="000000" w:themeColor="text1"/>
          <w:sz w:val="24"/>
          <w:szCs w:val="24"/>
        </w:rPr>
      </w:pPr>
    </w:p>
    <w:p w:rsidR="000C331A" w:rsidRDefault="000C331A" w:rsidP="00DF2FBF">
      <w:pPr>
        <w:spacing w:line="480" w:lineRule="auto"/>
        <w:ind w:firstLine="720"/>
        <w:rPr>
          <w:ins w:id="1868" w:author="Bandana Shakya" w:date="2020-07-01T11:50:00Z"/>
          <w:rFonts w:ascii="Times New Roman" w:hAnsi="Times New Roman" w:cs="Times New Roman"/>
          <w:color w:val="000000" w:themeColor="text1"/>
          <w:sz w:val="24"/>
          <w:szCs w:val="24"/>
        </w:rPr>
      </w:pPr>
    </w:p>
    <w:p w:rsidR="00CB4278" w:rsidRDefault="00C61CEE" w:rsidP="00CB4278">
      <w:pPr>
        <w:spacing w:line="240" w:lineRule="auto"/>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Figure 9</w:t>
      </w:r>
      <w:r w:rsidR="00CB4278" w:rsidRPr="00DD498F">
        <w:rPr>
          <w:rFonts w:ascii="Times New Roman" w:hAnsi="Times New Roman" w:cs="Times New Roman"/>
          <w:b/>
          <w:color w:val="000000" w:themeColor="text1"/>
          <w:sz w:val="20"/>
          <w:szCs w:val="20"/>
        </w:rPr>
        <w:t>.</w:t>
      </w:r>
      <w:r w:rsidR="00CB4278" w:rsidRPr="00DD498F">
        <w:rPr>
          <w:rFonts w:ascii="Times New Roman" w:hAnsi="Times New Roman" w:cs="Times New Roman"/>
          <w:color w:val="000000" w:themeColor="text1"/>
          <w:sz w:val="20"/>
          <w:szCs w:val="20"/>
        </w:rPr>
        <w:t xml:space="preserve"> </w:t>
      </w:r>
      <w:r w:rsidR="00CB4278">
        <w:rPr>
          <w:rFonts w:ascii="Times New Roman" w:hAnsi="Times New Roman" w:cs="Times New Roman"/>
          <w:color w:val="000000" w:themeColor="text1"/>
          <w:sz w:val="20"/>
          <w:szCs w:val="20"/>
        </w:rPr>
        <w:t xml:space="preserve">Regional implications of the flow of services showing extent of beneficiaries, usefulness for four services in each PAs and the types of cooperation pathways that addresses different drivers affecting ecosystem services. </w:t>
      </w:r>
    </w:p>
    <w:p w:rsidR="00CB4278" w:rsidRDefault="00CB4278" w:rsidP="00DF2FBF">
      <w:pPr>
        <w:spacing w:line="480" w:lineRule="auto"/>
        <w:ind w:firstLine="720"/>
        <w:rPr>
          <w:ins w:id="1869" w:author="Bandana Shakya" w:date="2020-06-30T11:39:00Z"/>
          <w:rFonts w:ascii="Times New Roman" w:hAnsi="Times New Roman" w:cs="Times New Roman"/>
          <w:color w:val="000000" w:themeColor="text1"/>
          <w:sz w:val="24"/>
          <w:szCs w:val="24"/>
        </w:rPr>
      </w:pPr>
    </w:p>
    <w:p w:rsidR="00DF2FBF" w:rsidRDefault="00DF2FBF" w:rsidP="00DF2FBF">
      <w:pPr>
        <w:spacing w:line="480" w:lineRule="auto"/>
        <w:ind w:firstLine="720"/>
        <w:rPr>
          <w:ins w:id="1870" w:author="Bandana Shakya" w:date="2020-06-30T11:39:00Z"/>
          <w:rFonts w:ascii="Times New Roman" w:hAnsi="Times New Roman" w:cs="Times New Roman"/>
          <w:color w:val="000000" w:themeColor="text1"/>
          <w:sz w:val="24"/>
          <w:szCs w:val="24"/>
        </w:rPr>
      </w:pPr>
      <w:ins w:id="1871" w:author="Bandana Shakya" w:date="2020-06-30T11:39:00Z">
        <w:r>
          <w:rPr>
            <w:rFonts w:ascii="Times New Roman" w:hAnsi="Times New Roman" w:cs="Times New Roman"/>
            <w:color w:val="000000" w:themeColor="text1"/>
            <w:sz w:val="24"/>
            <w:szCs w:val="24"/>
          </w:rPr>
          <w:lastRenderedPageBreak/>
          <w:t xml:space="preserve">Importantly, </w:t>
        </w:r>
        <w:r w:rsidRPr="00D85F0A">
          <w:rPr>
            <w:rFonts w:ascii="Times New Roman" w:hAnsi="Times New Roman" w:cs="Times New Roman"/>
            <w:color w:val="000000" w:themeColor="text1"/>
            <w:sz w:val="24"/>
            <w:szCs w:val="24"/>
          </w:rPr>
          <w:t xml:space="preserve">the four </w:t>
        </w:r>
        <w:r>
          <w:rPr>
            <w:rFonts w:ascii="Times New Roman" w:hAnsi="Times New Roman" w:cs="Times New Roman"/>
            <w:color w:val="000000" w:themeColor="text1"/>
            <w:sz w:val="24"/>
            <w:szCs w:val="24"/>
          </w:rPr>
          <w:t>e</w:t>
        </w:r>
        <w:r w:rsidRPr="00D85F0A">
          <w:rPr>
            <w:rFonts w:ascii="Times New Roman" w:hAnsi="Times New Roman" w:cs="Times New Roman"/>
            <w:color w:val="000000" w:themeColor="text1"/>
            <w:sz w:val="24"/>
            <w:szCs w:val="24"/>
          </w:rPr>
          <w:t xml:space="preserve">cosystem services of </w:t>
        </w:r>
        <w:r>
          <w:rPr>
            <w:rFonts w:ascii="Times New Roman" w:hAnsi="Times New Roman" w:cs="Times New Roman"/>
            <w:color w:val="000000" w:themeColor="text1"/>
            <w:sz w:val="24"/>
            <w:szCs w:val="24"/>
          </w:rPr>
          <w:t xml:space="preserve">high </w:t>
        </w:r>
        <w:r w:rsidRPr="00D85F0A">
          <w:rPr>
            <w:rFonts w:ascii="Times New Roman" w:hAnsi="Times New Roman" w:cs="Times New Roman"/>
            <w:color w:val="000000" w:themeColor="text1"/>
            <w:sz w:val="24"/>
            <w:szCs w:val="24"/>
          </w:rPr>
          <w:t>management priority</w:t>
        </w:r>
        <w:r>
          <w:rPr>
            <w:rFonts w:ascii="Times New Roman" w:hAnsi="Times New Roman" w:cs="Times New Roman"/>
            <w:color w:val="000000" w:themeColor="text1"/>
            <w:sz w:val="24"/>
            <w:szCs w:val="24"/>
          </w:rPr>
          <w:t xml:space="preserve"> in </w:t>
        </w:r>
        <w:r w:rsidRPr="00D85F0A">
          <w:rPr>
            <w:rFonts w:ascii="Times New Roman" w:hAnsi="Times New Roman" w:cs="Times New Roman"/>
            <w:color w:val="000000" w:themeColor="text1"/>
            <w:sz w:val="24"/>
            <w:szCs w:val="24"/>
          </w:rPr>
          <w:t>Landscape</w:t>
        </w:r>
        <w:r>
          <w:rPr>
            <w:rFonts w:ascii="Times New Roman" w:hAnsi="Times New Roman" w:cs="Times New Roman"/>
            <w:color w:val="000000" w:themeColor="text1"/>
            <w:sz w:val="24"/>
            <w:szCs w:val="24"/>
          </w:rPr>
          <w:t xml:space="preserve"> also show </w:t>
        </w:r>
        <w:r w:rsidRPr="00D85F0A">
          <w:rPr>
            <w:rFonts w:ascii="Times New Roman" w:hAnsi="Times New Roman" w:cs="Times New Roman"/>
            <w:color w:val="000000" w:themeColor="text1"/>
            <w:sz w:val="24"/>
            <w:szCs w:val="24"/>
          </w:rPr>
          <w:t>interregional connect</w:t>
        </w:r>
        <w:r>
          <w:rPr>
            <w:rFonts w:ascii="Times New Roman" w:hAnsi="Times New Roman" w:cs="Times New Roman"/>
            <w:color w:val="000000" w:themeColor="text1"/>
            <w:sz w:val="24"/>
            <w:szCs w:val="24"/>
          </w:rPr>
          <w:t xml:space="preserve">, </w:t>
        </w:r>
        <w:r w:rsidRPr="00941506">
          <w:rPr>
            <w:rFonts w:ascii="Times New Roman" w:hAnsi="Times New Roman" w:cs="Times New Roman"/>
            <w:color w:val="000000" w:themeColor="text1"/>
            <w:sz w:val="24"/>
            <w:szCs w:val="24"/>
          </w:rPr>
          <w:t xml:space="preserve">with SBAs of all the services reaching to beneficiaries beyond PAs and across the landscape. </w:t>
        </w:r>
        <w:r w:rsidRPr="00941506">
          <w:rPr>
            <w:rFonts w:ascii="Times New Roman" w:hAnsi="Times New Roman" w:cs="Times New Roman"/>
            <w:sz w:val="24"/>
            <w:szCs w:val="24"/>
          </w:rPr>
          <w:t xml:space="preserve">There are several globally important species which use wider habitat across the national boundaries </w:t>
        </w:r>
        <w:r w:rsidRPr="00941506">
          <w:rPr>
            <w:rFonts w:ascii="Times New Roman" w:hAnsi="Times New Roman" w:cs="Times New Roman"/>
            <w:sz w:val="24"/>
            <w:szCs w:val="24"/>
          </w:rPr>
          <w:fldChar w:fldCharType="begin" w:fldLock="1"/>
        </w:r>
        <w:r w:rsidRPr="00941506">
          <w:rPr>
            <w:rFonts w:ascii="Times New Roman" w:hAnsi="Times New Roman" w:cs="Times New Roman"/>
            <w:sz w:val="24"/>
            <w:szCs w:val="24"/>
          </w:rPr>
          <w:instrText>ADDIN CSL_CITATION {"citationItems":[{"id":"ITEM-1","itemData":{"DOI":"10.1080/24749508.2019.1610840","author":[{"dropping-particle":"","family":"Uddin","given":"Kabir","non-dropping-particle":"","parse-names":false,"suffix":""},{"dropping-particle":"","family":"Chettri","given":"Nakul","non-dropping-particle":"","parse-names":false,"suffix":""},{"dropping-particle":"","family":"Yang","given":"Yongping","non-dropping-particle":"","parse-names":false,"suffix":""},{"dropping-particle":"","family":"Lodhi","given":"Mahendra Singh","non-dropping-particle":"","parse-names":false,"suffix":""},{"dropping-particle":"","family":"Htun","given":"Zaw","non-dropping-particle":"","parse-names":false,"suffix":""},{"dropping-particle":"","family":"Sharma","given":"Eklabya","non-dropping-particle":"","parse-names":false,"suffix":""}],"container-title":"Geology, Ecology, and Landscapes","id":"ITEM-1","issue":"00","issued":{"date-parts":[["2019"]]},"page":"1-16","publisher":"Taylor &amp; Francis","title":"Integrating geospatial tools and species for conservation planning in a data-poor region of the Far Eastern Himalayas","type":"article-journal","volume":"00"},"uris":["http://www.mendeley.com/documents/?uuid=8414d9af-428e-4e4a-8522-3c9486c82495"]}],"mendeley":{"formattedCitation":"(Uddin et al., 2019)","plainTextFormattedCitation":"(Uddin et al., 2019)","previouslyFormattedCitation":"(Uddin et al., 2019)"},"properties":{"noteIndex":0},"schema":"https://github.com/citation-style-language/schema/raw/master/csl-citation.json"}</w:instrText>
        </w:r>
        <w:r w:rsidRPr="00941506">
          <w:rPr>
            <w:rFonts w:ascii="Times New Roman" w:hAnsi="Times New Roman" w:cs="Times New Roman"/>
            <w:sz w:val="24"/>
            <w:szCs w:val="24"/>
          </w:rPr>
          <w:fldChar w:fldCharType="separate"/>
        </w:r>
        <w:r w:rsidRPr="00941506">
          <w:rPr>
            <w:rFonts w:ascii="Times New Roman" w:hAnsi="Times New Roman" w:cs="Times New Roman"/>
            <w:noProof/>
            <w:sz w:val="24"/>
            <w:szCs w:val="24"/>
          </w:rPr>
          <w:t>(Uddin et al., 2019)</w:t>
        </w:r>
        <w:r w:rsidRPr="00941506">
          <w:rPr>
            <w:rFonts w:ascii="Times New Roman" w:hAnsi="Times New Roman" w:cs="Times New Roman"/>
            <w:sz w:val="24"/>
            <w:szCs w:val="24"/>
          </w:rPr>
          <w:fldChar w:fldCharType="end"/>
        </w:r>
        <w:r w:rsidRPr="00941506">
          <w:rPr>
            <w:rFonts w:ascii="Times New Roman" w:hAnsi="Times New Roman" w:cs="Times New Roman"/>
            <w:sz w:val="24"/>
            <w:szCs w:val="24"/>
          </w:rPr>
          <w:t xml:space="preserve"> thus have their SPHs and SBAs distributed in more than one protected areas or even outside in the landscape</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The informal and formal trade between China and Myanmar for medicinal plants and wildlife products, exchange of knowledge, traditions and culture among ethnic communities in the landscape, shared habitats for globally threatened species, shared water services of Ay</w:t>
        </w:r>
      </w:ins>
      <w:ins w:id="1872" w:author="Bandana Shakya" w:date="2020-06-30T16:11:00Z">
        <w:r w:rsidR="00F16C52">
          <w:rPr>
            <w:rFonts w:ascii="Times New Roman" w:hAnsi="Times New Roman" w:cs="Times New Roman"/>
            <w:color w:val="000000" w:themeColor="text1"/>
            <w:sz w:val="24"/>
            <w:szCs w:val="24"/>
          </w:rPr>
          <w:t>e</w:t>
        </w:r>
      </w:ins>
      <w:ins w:id="1873" w:author="Bandana Shakya" w:date="2020-06-30T11:39:00Z">
        <w:r>
          <w:rPr>
            <w:rFonts w:ascii="Times New Roman" w:hAnsi="Times New Roman" w:cs="Times New Roman"/>
            <w:color w:val="000000" w:themeColor="text1"/>
            <w:sz w:val="24"/>
            <w:szCs w:val="24"/>
          </w:rPr>
          <w:t xml:space="preserve">ywardy river are other examples of SPHs-SBAs connect in the landscape (Rao et al, 2011). These interregional connect of services mean that degradation of one SPHs can influence SBAs in distant locations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{"citationItems":[{"id":"ITEM-1","itemData":{"DOI":"10.1038/s41598-019-43229-z","abstract":"The spatial relationships of ecosystem services are complex and poorly understood due to spatial mismatches between areas of provision and the areas that benefit. In this study, we assess the spatial flows of six key ecosystem services from and to mountain regions at the regional and global level. We identify major directions of spatial flow and illustrate different types and transfer mechanisms with detailed examples focusing on the European Alps and surrounding lowlands. Our results demonstrate that the spatial flows of ecosystem services range from local to global interactions and extend far beyond the regional level for most of the ecosystem services assessed. Transportation processes encompass passive biophysical processes and the active transportation of goods, distribution of information and traveling of people. Decision and policy-making can use this enhanced understanding to influence ecosystem service transfer and consequently manage natural resources in a sustainable way. © 2019, The Author(s).","author":[{"dropping-particle":"","family":"Schirpke","given":"U","non-dropping-particle":"","parse-names":false,"suffix":""},{"dropping-particle":"","family":"Tappeiner","given":"U","non-dropping-particle":"","parse-names":false,"suffix":""},{"dropping-particle":"","family":"Tasser","given":"E","non-dropping-particle":"","parse-names":false,"suffix":""}],"container-title":"Scientific Reports","id":"ITEM-1","issue":"1","issued":{"date-parts":[["2019"]]},"note":"Cited By :3\n\nExport Date: 4 March 2020","publisher-place":"Department of Ecology, University of Innsbruck, Sternwartestrasse 15, Innsbruck, 6020, Austria","title":"A transnational perspective of global and regional ecosystem service flows from and to mountain regions","type":"article-journal","volume":"9"},"uris":["http://www.mendeley.com/documents/?uuid=ebea6594-563f-48dc-80a9-207a2f71ce19"]}],"mendeley":{"formattedCitation":"(U Schirpke, Tappeiner, &amp; Tasser, 2019)","manualFormatting":"(Schirpke et al., 2019)","plainTextFormattedCitation":"(U Schirpke, Tappeiner, &amp; Tasser, 2019)","previouslyFormattedCitation":"(U Schirpke, Tappeiner, &amp; Tasser,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w:t>
        </w:r>
        <w:r w:rsidRPr="00402674">
          <w:rPr>
            <w:rFonts w:ascii="Times New Roman" w:hAnsi="Times New Roman" w:cs="Times New Roman"/>
            <w:noProof/>
            <w:color w:val="000000" w:themeColor="text1"/>
            <w:sz w:val="24"/>
            <w:szCs w:val="24"/>
          </w:rPr>
          <w:t>Schirpke et al., 2019)</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and that action in one PAs in one nation brings consequences for ecosystem services in other country (Howe et al, 2014). For example, when buyers on China’s eastern seaboard drove timber business along the Yunnan-Myanmar border, the intensity of logging in northern Myanmar significantly increased, this quickly depleted timber resources that could be cost-effectively harvested, affecting both Myanmar timber products and livelihoods of stakeholders across market chain (Kahrl, 2004).</w:t>
        </w:r>
      </w:ins>
    </w:p>
    <w:p w:rsidR="00DF2FBF" w:rsidRDefault="00DF2FBF" w:rsidP="00DF2FBF">
      <w:pPr>
        <w:spacing w:line="480" w:lineRule="auto"/>
        <w:ind w:firstLine="720"/>
        <w:rPr>
          <w:ins w:id="1874" w:author="Bandana Shakya" w:date="2020-06-30T11:39:00Z"/>
          <w:rFonts w:ascii="Times New Roman" w:hAnsi="Times New Roman" w:cs="Times New Roman"/>
          <w:color w:val="000000" w:themeColor="text1"/>
          <w:sz w:val="24"/>
          <w:szCs w:val="24"/>
        </w:rPr>
      </w:pPr>
      <w:ins w:id="1875" w:author="Bandana Shakya" w:date="2020-06-30T11:39:00Z">
        <w:r>
          <w:rPr>
            <w:rFonts w:ascii="Times New Roman" w:hAnsi="Times New Roman" w:cs="Times New Roman"/>
            <w:color w:val="000000" w:themeColor="text1"/>
            <w:sz w:val="24"/>
            <w:szCs w:val="24"/>
          </w:rPr>
          <w:t xml:space="preserve">The PAs in the three countries, while they have reasonable PA governance for protection of </w:t>
        </w:r>
        <w:r w:rsidRPr="00C61A15">
          <w:rPr>
            <w:rFonts w:ascii="Times New Roman" w:hAnsi="Times New Roman" w:cs="Times New Roman"/>
            <w:color w:val="000000" w:themeColor="text1"/>
            <w:sz w:val="24"/>
            <w:szCs w:val="24"/>
          </w:rPr>
          <w:t xml:space="preserve">flagship species </w:t>
        </w:r>
        <w:r>
          <w:rPr>
            <w:rFonts w:ascii="Times New Roman" w:hAnsi="Times New Roman" w:cs="Times New Roman"/>
            <w:color w:val="000000" w:themeColor="text1"/>
            <w:sz w:val="24"/>
            <w:szCs w:val="24"/>
          </w:rPr>
          <w:t xml:space="preserve">and </w:t>
        </w:r>
        <w:r w:rsidRPr="00C61A15">
          <w:rPr>
            <w:rFonts w:ascii="Times New Roman" w:hAnsi="Times New Roman" w:cs="Times New Roman"/>
            <w:color w:val="000000" w:themeColor="text1"/>
            <w:sz w:val="24"/>
            <w:szCs w:val="24"/>
          </w:rPr>
          <w:t>other globally endangered species</w:t>
        </w:r>
        <w:r>
          <w:rPr>
            <w:rFonts w:ascii="Times New Roman" w:hAnsi="Times New Roman" w:cs="Times New Roman"/>
            <w:color w:val="000000" w:themeColor="text1"/>
            <w:sz w:val="24"/>
            <w:szCs w:val="24"/>
          </w:rPr>
          <w:t xml:space="preserve">, the management focus needs to shift towards integrated landscape approach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{"citationItems":[{"id":"ITEM-1","itemData":{"ISBN":"2831707978","editor":[{"dropping-particle":"","family":"Jessica Brown","given":"Nora Mitchell and Michael Beresford","non-dropping-particle":"","parse-names":false,"suffix":""}],"id":"ITEM-1","issued":{"date-parts":[["2004"]]},"publisher":"IUCN","publisher-place":"Gland, Switzerland and Cambridge, UK.","title":"The Protected Landscape Approach Linking Nature, Culture and Community","type":"book"},"uris":["http://www.mendeley.com/documents/?uuid=38d4d7ad-3b74-48b2-a7f3-5375e5596886"]}],"mendeley":{"formattedCitation":"(Jessica Brown, 2004)","manualFormatting":"(Sayer et al 2010) ","plainTextFormattedCitation":"(Jessica Brown, 2004)","previouslyFormattedCitation":"(Jessica Brown,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0839D0">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 xml:space="preserve">Sayer et al 2010) </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that consider multifunctional landscape planning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{"citationItems":[{"id":"ITEM-1","itemData":{"ISBN":"9789290593751","editor":[{"dropping-particle":"","family":"Minang","given":"Peter A","non-dropping-particle":"","parse-names":false,"suffix":""},{"dropping-particle":"Van","family":"Noordwijk","given":"Meine","non-dropping-particle":"","parse-names":false,"suffix":""},{"dropping-particle":"","family":"Freeman","given":"Olivia E","non-dropping-particle":"","parse-names":false,"suffix":""},{"dropping-particle":"","family":"Mbow","given":"Cheikh","non-dropping-particle":"","parse-names":false,"suffix":""},{"dropping-particle":"De","family":"Leeuw","given":"Jan","non-dropping-particle":"","parse-names":false,"suffix":""},{"dropping-particle":"","family":"Catacutan","given":"Delia","non-dropping-particle":"","parse-names":false,"suffix":""}],"id":"ITEM-1","issued":{"date-parts":[["2015"]]},"publisher":"World Agroforestry Centre (ICRAF)","publisher-place":"Nairobi, Kenya","title":"Climate-Smart Landscapes : Multifunctionality in Practice","type":"book"},"uris":["http://www.mendeley.com/documents/?uuid=cb9becd8-3796-427a-ad5b-5a585cfc2be3"]}],"mendeley":{"formattedCitation":"(Minang et al., 2015)","plainTextFormattedCitation":"(Minang et al., 2015)","previouslyFormattedCitation":"(Minang et al., 2015)"},"properties":{"noteIndex":0},"schema":"https://github.com/citation-style-language/schema/raw/master/csl-citation.json"}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1E4718">
          <w:rPr>
            <w:rFonts w:ascii="Times New Roman" w:hAnsi="Times New Roman" w:cs="Times New Roman"/>
            <w:noProof/>
            <w:color w:val="000000" w:themeColor="text1"/>
            <w:sz w:val="24"/>
            <w:szCs w:val="24"/>
          </w:rPr>
          <w:t>(Minang et al., 2015)</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and resilience of ecosystems and natural capital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{"citationItems":[{"id":"ITEM-1","itemData":{"DOI":"https://doi.org/10.1017/CBO9781139014922","author":[{"dropping-particle":"","family":"Barbier","given":"Edward B.","non-dropping-particle":"","parse-names":false,"suffix":""}],"container-title":"Capitalizing on Nature: Ecosystems as Natural Assets","id":"ITEM-1","issued":{"date-parts":[["2011"]]},"note":"Cited By :19\n\nExport Date: 4 March 2020","publisher":"Cambridge university press","publisher-place":"Department of Economics and Finance, College of Business, University of Wyoming, Laramie, WY 82071, United States","title":"Pricing nature","type":"book"},"uris":["http://www.mendeley.com/documents/?uuid=48df3dbe-45b8-4268-bd1d-e9ab3ed2d239"]}],"mendeley":{"formattedCitation":"(Barbier, 2011)","plainTextFormattedCitation":"(Barbier, 2011)","previouslyFormattedCitation":"(Barbier,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6E0412">
          <w:rPr>
            <w:rFonts w:ascii="Times New Roman" w:hAnsi="Times New Roman" w:cs="Times New Roman"/>
            <w:noProof/>
            <w:color w:val="000000" w:themeColor="text1"/>
            <w:sz w:val="24"/>
            <w:szCs w:val="24"/>
          </w:rPr>
          <w:t>(Barbier, 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The government in the three countries need to see PAs as a </w:t>
        </w:r>
        <w:r w:rsidRPr="00C61A15">
          <w:rPr>
            <w:rFonts w:ascii="Times New Roman" w:hAnsi="Times New Roman" w:cs="Times New Roman"/>
            <w:color w:val="000000" w:themeColor="text1"/>
            <w:sz w:val="24"/>
            <w:szCs w:val="24"/>
          </w:rPr>
          <w:t>part of wider landscape</w:t>
        </w:r>
        <w:r>
          <w:rPr>
            <w:rFonts w:ascii="Times New Roman" w:hAnsi="Times New Roman" w:cs="Times New Roman"/>
            <w:color w:val="000000" w:themeColor="text1"/>
            <w:sz w:val="24"/>
            <w:szCs w:val="24"/>
          </w:rPr>
          <w:t xml:space="preserve"> connecting biodiversity and ecosystem services from PAs to the landscape elements outside them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{"citationItems":[{"id":"ITEM-1","itemData":{"ISBN":"2831707978","editor":[{"dropping-particle":"","family":"Jessica Brown","given":"Nora Mitchell and Michael Beresford","non-dropping-particle":"","parse-names":false,"suffix":""}],"id":"ITEM-1","issued":{"date-parts":[["2004"]]},"publisher":"IUCN","publisher-place":"Gland, Switzerland and Cambridge, UK.","title":"The Protected Landscape Approach Linking Nature, Culture and Community","type":"book"},"uris":["http://www.mendeley.com/documents/?uuid=38d4d7ad-3b74-48b2-a7f3-5375e5596886"]}],"mendeley":{"formattedCitation":"(Jessica Brown, 2004)","manualFormatting":"(Brown et al., 2004)","plainTextFormattedCitation":"(Jessica Brown, 2004)","previouslyFormattedCitation":"(Jessica Brown, 2004)"},"properties":{"noteIndex":0},"schema":"https://github.com/citation-style-language/schema/raw/master/csl-citation.json"}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w:t>
        </w:r>
        <w:r w:rsidRPr="005F4B14">
          <w:rPr>
            <w:rFonts w:ascii="Times New Roman" w:hAnsi="Times New Roman" w:cs="Times New Roman"/>
            <w:noProof/>
            <w:color w:val="000000" w:themeColor="text1"/>
            <w:sz w:val="24"/>
            <w:szCs w:val="24"/>
          </w:rPr>
          <w:t>Brown</w:t>
        </w:r>
        <w:r>
          <w:rPr>
            <w:rFonts w:ascii="Times New Roman" w:hAnsi="Times New Roman" w:cs="Times New Roman"/>
            <w:noProof/>
            <w:color w:val="000000" w:themeColor="text1"/>
            <w:sz w:val="24"/>
            <w:szCs w:val="24"/>
          </w:rPr>
          <w:t xml:space="preserve"> et al., </w:t>
        </w:r>
        <w:r w:rsidRPr="005F4B14">
          <w:rPr>
            <w:rFonts w:ascii="Times New Roman" w:hAnsi="Times New Roman" w:cs="Times New Roman"/>
            <w:noProof/>
            <w:color w:val="000000" w:themeColor="text1"/>
            <w:sz w:val="24"/>
            <w:szCs w:val="24"/>
          </w:rPr>
          <w:t>2004)</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and connecting range of stakeholders with wider social values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{"citationItems":[{"id":"ITEM-1","itemData":{"DOI":"10.1016/j.landurbplan.2010.05.002","author":[{"dropping-particle":"","family":"Bryan","given":"Brett A","non-dropping-particle":"","parse-names":false,"suffix":""},{"dropping-particle":"","family":"Raymond","given":"Christopher M","non-dropping-particle":"","parse-names":false,"suffix":""},{"dropping-particle":"","family":"Crossman","given":"Neville D","non-dropping-particle":"","parse-names":false,"suffix":""},{"dropping-particle":"","family":"Hatton","given":"Darla","non-dropping-particle":"","parse-names":false,"suffix":""}],"container-title":"Landscape and Urban Planning","id":"ITEM-1","issued":{"date-parts":[["2010"]]},"page":"111-122","title":"Targeting the management of ecosystem services based on social values : Where , what , and how ?","type":"article-journal","volume":"97"},"uris":["http://www.mendeley.com/documents/?uuid=d7eb3eac-3682-433f-91ed-8dc80583f41f"]}],"mendeley":{"formattedCitation":"(Bryan, Raymond, Crossman, &amp; Hatton, 2010)","manualFormatting":"(Bryan et al., 2010)","plainTextFormattedCitation":"(Bryan, Raymond, Crossman, &amp; Hatton, 2010)","previouslyFormattedCitation":"(Bryan, Raymond, Crossman, &amp; Hatton, 2010)"},"properties":{"noteIndex":0},"schema":"https://github.com/citation-style-language/schema/raw/master/csl-citation.json"}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095C95">
          <w:rPr>
            <w:rFonts w:ascii="Times New Roman" w:hAnsi="Times New Roman" w:cs="Times New Roman"/>
            <w:noProof/>
            <w:color w:val="000000" w:themeColor="text1"/>
            <w:sz w:val="24"/>
            <w:szCs w:val="24"/>
          </w:rPr>
          <w:t>(Bryan</w:t>
        </w:r>
        <w:r>
          <w:rPr>
            <w:rFonts w:ascii="Times New Roman" w:hAnsi="Times New Roman" w:cs="Times New Roman"/>
            <w:noProof/>
            <w:color w:val="000000" w:themeColor="text1"/>
            <w:sz w:val="24"/>
            <w:szCs w:val="24"/>
          </w:rPr>
          <w:t xml:space="preserve"> et al., </w:t>
        </w:r>
        <w:r w:rsidRPr="00095C95">
          <w:rPr>
            <w:rFonts w:ascii="Times New Roman" w:hAnsi="Times New Roman" w:cs="Times New Roman"/>
            <w:noProof/>
            <w:color w:val="000000" w:themeColor="text1"/>
            <w:sz w:val="24"/>
            <w:szCs w:val="24"/>
          </w:rPr>
          <w:t>2010)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This enables protection of key biodiversity areas or SPHs located outside the current PA </w:t>
        </w:r>
        <w:r>
          <w:rPr>
            <w:rFonts w:ascii="Times New Roman" w:hAnsi="Times New Roman" w:cs="Times New Roman"/>
            <w:color w:val="000000" w:themeColor="text1"/>
            <w:sz w:val="24"/>
            <w:szCs w:val="24"/>
          </w:rPr>
          <w:lastRenderedPageBreak/>
          <w:t xml:space="preserve">network, and reinforces ecological connectivity. Possible extension area extrapolated from the extent of SBAs, SPHs and dSPHs (Figure 9) shows close connection between NNP-TR and Kamlang Wildlife Sanctuary in the north. This spatial extension can increase ecological contiguity between the two PAs. The WHS nomination proposed for HKNP aims to include the southern extension of the landscape (UNESCO, 2014) - the justification of which is explicit when we consider the flow of ecosystem services. Between Myanmar and China, several dSPHs and SBAs that lie at the border of two nations open avenues for transboundary PAs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{"citationItems":[{"id":"ITEM-1","itemData":{"DOI":"10.1016/j.landusepol.2015.12.019","ISSN":"02648377","abstract":"Transboundary protected areas (TBPAs) have expanded across the world. Academic research, handbooks and guidelines for developing TBPAs have multiplied during the last few years, although a lack of critical analysis as regards to their development is detected. The aim of this paper is to test the suitability of the TBPA framework, as defined by leading international institutions, by using a case-study analysis on the border between Portugal and Galicia (Spain)-the Gerês-Xurés Transboundary Park designated transboundary biosphere reserve (TBR) in 2009. An explanation of the TBPA mainstream model framework is followed by a description of the data collection methods used for the empirical research. The results are then presented through open-coding and discussed in light of the TBPA framework. Although the Gerês-Xurés TBR has followed the framework, the TBPA is not functioning as it should be, showing the continuing importance of the border in shaping the land-use planning and management of the area. The analysis also questions the funding components of the TBPA framework. The paper highlights how border studies literature might contribute to an improved understanding of TBPAs.","author":[{"dropping-particle":"","family":"Trillo-Santamaría","given":"Juan Manuel","non-dropping-particle":"","parse-names":false,"suffix":""},{"dropping-particle":"","family":"Paül","given":"Valerià","non-dropping-particle":"","parse-names":false,"suffix":""}],"container-title":"Land Use Policy","id":"ITEM-1","issued":{"date-parts":[["2016"]]},"page":"454-463","publisher":"Elsevier Ltd","title":"Transboundary protected areas as ideal tools? Analyzing the Gerês-Xurés transboundary biosphere reserve","type":"article-journal","volume":"52"},"uris":["http://www.mendeley.com/documents/?uuid=cf549b90-3f03-477d-9da5-f47d7a265736"]}],"mendeley":{"formattedCitation":"(Trillo-Santamaría &amp; Paül, 2016)","plainTextFormattedCitation":"(Trillo-Santamaría &amp; Paül, 2016)","previouslyFormattedCitation":"(Trillo-Santamaría &amp; Paül, 2016)"},"properties":{"noteIndex":0},"schema":"https://github.com/citation-style-language/schema/raw/master/csl-citation.json"}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EC45B5">
          <w:rPr>
            <w:rFonts w:ascii="Times New Roman" w:hAnsi="Times New Roman" w:cs="Times New Roman"/>
            <w:noProof/>
            <w:color w:val="000000" w:themeColor="text1"/>
            <w:sz w:val="24"/>
            <w:szCs w:val="24"/>
          </w:rPr>
          <w:t>(Trillo-Santamaría &amp; Paül, 2016)</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that enhances </w:t>
        </w:r>
        <w:r w:rsidRPr="00883290">
          <w:rPr>
            <w:rFonts w:ascii="Times New Roman" w:hAnsi="Times New Roman" w:cs="Times New Roman"/>
            <w:color w:val="000000" w:themeColor="text1"/>
            <w:sz w:val="24"/>
            <w:szCs w:val="24"/>
          </w:rPr>
          <w:t>cross border a</w:t>
        </w:r>
        <w:r>
          <w:rPr>
            <w:rFonts w:ascii="Times New Roman" w:hAnsi="Times New Roman" w:cs="Times New Roman"/>
            <w:color w:val="000000" w:themeColor="text1"/>
            <w:sz w:val="24"/>
            <w:szCs w:val="24"/>
          </w:rPr>
          <w:t>ccess and benefit sharing of t</w:t>
        </w:r>
        <w:r w:rsidRPr="00883290">
          <w:rPr>
            <w:rFonts w:ascii="Times New Roman" w:hAnsi="Times New Roman" w:cs="Times New Roman"/>
            <w:color w:val="000000" w:themeColor="text1"/>
            <w:sz w:val="24"/>
            <w:szCs w:val="24"/>
          </w:rPr>
          <w:t>he services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10.1038/s41598-019-43229-z","ISBN":"4159801943","ISSN":"2045-2322","author":[{"dropping-particle":"","family":"Schirpke","given":"Uta","non-dropping-particle":"","parse-names":false,"suffix":""},{"dropping-particle":"","family":"Tappeiner","given":"Ulrike","non-dropping-particle":"","parse-names":false,"suffix":""},{"dropping-particle":"","family":"Tasser","given":"Erich","non-dropping-particle":"","parse-names":false,"suffix":""}],"container-title":"Scientific Reports","id":"ITEM-1","issue":"1","issued":{"date-parts":[["2019"]]},"page":"6678","publisher":"Springer US","title":"A transnational perspective of global and regional ecosystem service flows from and to mountain regions","type":"article-journal","volume":"9"},"uris":["http://www.mendeley.com/documents/?uuid=58ca45a3-41d3-499d-a9a1-9a3d517ec4b6"]}],"mendeley":{"formattedCitation":"(Uta Schirpke, Tappeiner, &amp; Tasser, 2019)","manualFormatting":"(Schirpke et al 2019)","plainTextFormattedCitation":"(Uta Schirpke, Tappeiner, &amp; Tasser, 2019)","previouslyFormattedCitation":"(Uta Schirpke, Tappeiner, &amp; Tasser, 2019)"},"properties":{"noteIndex":0},"schema":"https://github.com/citation-style-language/schema/raw/master/csl-citation.json"}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5B404C">
          <w:rPr>
            <w:rFonts w:ascii="Times New Roman" w:hAnsi="Times New Roman" w:cs="Times New Roman"/>
            <w:noProof/>
            <w:color w:val="000000" w:themeColor="text1"/>
            <w:sz w:val="24"/>
            <w:szCs w:val="24"/>
          </w:rPr>
          <w:t>(Schirpke</w:t>
        </w:r>
        <w:r>
          <w:rPr>
            <w:rFonts w:ascii="Times New Roman" w:hAnsi="Times New Roman" w:cs="Times New Roman"/>
            <w:noProof/>
            <w:color w:val="000000" w:themeColor="text1"/>
            <w:sz w:val="24"/>
            <w:szCs w:val="24"/>
          </w:rPr>
          <w:t xml:space="preserve"> et al </w:t>
        </w:r>
        <w:r w:rsidRPr="005B404C">
          <w:rPr>
            <w:rFonts w:ascii="Times New Roman" w:hAnsi="Times New Roman" w:cs="Times New Roman"/>
            <w:noProof/>
            <w:color w:val="000000" w:themeColor="text1"/>
            <w:sz w:val="24"/>
            <w:szCs w:val="24"/>
          </w:rPr>
          <w:t>2019)</w:t>
        </w:r>
        <w:r>
          <w:rPr>
            <w:rFonts w:ascii="Times New Roman" w:hAnsi="Times New Roman" w:cs="Times New Roman"/>
            <w:color w:val="000000" w:themeColor="text1"/>
            <w:sz w:val="24"/>
            <w:szCs w:val="24"/>
          </w:rPr>
          <w:fldChar w:fldCharType="end"/>
        </w:r>
        <w:r w:rsidRPr="0088329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It frames </w:t>
        </w:r>
        <w:r w:rsidRPr="00820027">
          <w:rPr>
            <w:rFonts w:ascii="Times New Roman" w:hAnsi="Times New Roman" w:cs="Times New Roman"/>
            <w:color w:val="000000" w:themeColor="text1"/>
            <w:sz w:val="24"/>
            <w:szCs w:val="24"/>
          </w:rPr>
          <w:t>conservation in terms of mutual interests between countries</w:t>
        </w:r>
        <w:r>
          <w:rPr>
            <w:rFonts w:ascii="Times New Roman" w:hAnsi="Times New Roman" w:cs="Times New Roman"/>
            <w:color w:val="000000" w:themeColor="text1"/>
            <w:sz w:val="24"/>
            <w:szCs w:val="24"/>
          </w:rPr>
          <w:t xml:space="preserve"> considering d</w:t>
        </w:r>
        <w:r w:rsidRPr="00820027">
          <w:rPr>
            <w:rFonts w:ascii="Times New Roman" w:hAnsi="Times New Roman" w:cs="Times New Roman"/>
            <w:color w:val="000000" w:themeColor="text1"/>
            <w:sz w:val="24"/>
            <w:szCs w:val="24"/>
          </w:rPr>
          <w:t>iversity of stakeholders</w:t>
        </w:r>
        <w:r>
          <w:rPr>
            <w:rFonts w:ascii="Times New Roman" w:hAnsi="Times New Roman" w:cs="Times New Roman"/>
            <w:color w:val="000000" w:themeColor="text1"/>
            <w:sz w:val="24"/>
            <w:szCs w:val="24"/>
          </w:rPr>
          <w:t>- managers and beneficiaries of services</w:t>
        </w:r>
        <w:r w:rsidRPr="00820027">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 xml:space="preserve">trade-offs between </w:t>
        </w:r>
        <w:r w:rsidRPr="00820027">
          <w:rPr>
            <w:rFonts w:ascii="Times New Roman" w:hAnsi="Times New Roman" w:cs="Times New Roman"/>
            <w:color w:val="000000" w:themeColor="text1"/>
            <w:sz w:val="24"/>
            <w:szCs w:val="24"/>
          </w:rPr>
          <w:t xml:space="preserve">uses </w:t>
        </w:r>
        <w:r>
          <w:rPr>
            <w:rFonts w:ascii="Times New Roman" w:hAnsi="Times New Roman" w:cs="Times New Roman"/>
            <w:color w:val="000000" w:themeColor="text1"/>
            <w:sz w:val="24"/>
            <w:szCs w:val="24"/>
          </w:rPr>
          <w:t xml:space="preserve">of </w:t>
        </w:r>
        <w:r w:rsidRPr="00820027">
          <w:rPr>
            <w:rFonts w:ascii="Times New Roman" w:hAnsi="Times New Roman" w:cs="Times New Roman"/>
            <w:color w:val="000000" w:themeColor="text1"/>
            <w:sz w:val="24"/>
            <w:szCs w:val="24"/>
          </w:rPr>
          <w:t xml:space="preserve">multiple services </w:t>
        </w:r>
        <w:r w:rsidRPr="00820027">
          <w:rPr>
            <w:rFonts w:ascii="Times New Roman" w:hAnsi="Times New Roman" w:cs="Times New Roman"/>
            <w:color w:val="000000" w:themeColor="text1"/>
            <w:sz w:val="24"/>
            <w:szCs w:val="24"/>
          </w:rPr>
          <w:fldChar w:fldCharType="begin" w:fldLock="1"/>
        </w:r>
      </w:ins>
      <w:r w:rsidR="00601DF4">
        <w:rPr>
          <w:rFonts w:ascii="Times New Roman" w:hAnsi="Times New Roman" w:cs="Times New Roman"/>
          <w:color w:val="000000" w:themeColor="text1"/>
          <w:sz w:val="24"/>
          <w:szCs w:val="24"/>
        </w:rPr>
        <w:instrText>ADDIN CSL_CITATION {"citationItems":[{"id":"ITEM-1","itemData":{"DOI":"10.1890/070216","abstract":"International political borders rarely coincide with natural ecological boundaries. Because neighboring countries often share ecosystems and species, they also share ecosystem services. For example, the United States and Mexico share the provisioning service of groundwater provided by the All-American Canal in California; the regulating service of agave crop pollination by long-nosed bats; and the aesthetic value of the North American monarch butterfly, a cultural service. We use the Millennium Ecosystem Assessment (MA) to elucidate how drivers in one country can affect ecosystem services and human well-being in other countries. We suggest that the concept of ecosystem services, as articulated by the MA, could be used as an organizing principle for transboundary conservation, because it meets many of the criteria for successful transboundary policy. It would frame conservation in terms of mutual interests between countries, consider a diversity of stakeholders, and provide a means for Unking multiple services and assessing tradeoffs between uses of services. © The Ecological Society of America.","author":[{"dropping-particle":"","family":"López-Hoffman","given":"L","non-dropping-particle":"","parse-names":false,"suffix":""},{"dropping-particle":"","family":"Varady","given":"R G","non-dropping-particle":"","parse-names":false,"suffix":""},{"dropping-particle":"","family":"Flessa","given":"K W","non-dropping-particle":"","parse-names":false,"suffix":""},{"dropping-particle":"","family":"Balvanera","given":"P","non-dropping-particle":"","parse-names":false,"suffix":""}],"container-title":"Frontiers in Ecology and the Environment","id":"ITEM-1","issue":"2","issued":{"date-parts":[["2010"]]},"note":"Cited By :83\n\nExport Date: 27 February 2020","page":"84-91","publisher-place":"Udall Center for Studies in Pubitc Policy, University of Arizona, Tucson, AZ, United States","title":"Ecosystem services across borders: A framework for transboundary conservation policy","type":"article-journal","volume":"8"},"uris":["http://www.mendeley.com/documents/?uuid=5ce4880b-1660-4b93-a9b3-ce296c42cf43"]}],"mendeley":{"formattedCitation":"(L López-Hoffman, Varady, Flessa, &amp; Balvanera, 2010)","manualFormatting":"(López-Hoffman et al., 2010)","plainTextFormattedCitation":"(L López-Hoffman, Varady, Flessa, &amp; Balvanera, 2010)","previouslyFormattedCitation":"(L López-Hoffman, Varady, Flessa, &amp; Balvanera, 2010)"},"properties":{"noteIndex":0},"schema":"https://github.com/citation-style-language/schema/raw/master/csl-citation.json"}</w:instrText>
      </w:r>
      <w:ins w:id="1876" w:author="Bandana Shakya" w:date="2020-06-30T11:39:00Z">
        <w:r w:rsidRPr="00820027">
          <w:rPr>
            <w:rFonts w:ascii="Times New Roman" w:hAnsi="Times New Roman" w:cs="Times New Roman"/>
            <w:color w:val="000000" w:themeColor="text1"/>
            <w:sz w:val="24"/>
            <w:szCs w:val="24"/>
          </w:rPr>
          <w:fldChar w:fldCharType="separate"/>
        </w:r>
        <w:r w:rsidRPr="00820027">
          <w:rPr>
            <w:rFonts w:ascii="Times New Roman" w:hAnsi="Times New Roman" w:cs="Times New Roman"/>
            <w:noProof/>
            <w:color w:val="000000" w:themeColor="text1"/>
            <w:sz w:val="24"/>
            <w:szCs w:val="24"/>
          </w:rPr>
          <w:t>(López-Hoffman et al., 2010)</w:t>
        </w:r>
        <w:r w:rsidRPr="00820027">
          <w:rPr>
            <w:rFonts w:ascii="Times New Roman" w:hAnsi="Times New Roman" w:cs="Times New Roman"/>
            <w:color w:val="000000" w:themeColor="text1"/>
            <w:sz w:val="24"/>
            <w:szCs w:val="24"/>
          </w:rPr>
          <w:fldChar w:fldCharType="end"/>
        </w:r>
        <w:r w:rsidRPr="00820027">
          <w:rPr>
            <w:rFonts w:ascii="Times New Roman" w:hAnsi="Times New Roman" w:cs="Times New Roman"/>
            <w:color w:val="000000" w:themeColor="text1"/>
            <w:sz w:val="24"/>
            <w:szCs w:val="24"/>
          </w:rPr>
          <w:t>.</w:t>
        </w:r>
        <w:r w:rsidRPr="000A46EE">
          <w:rPr>
            <w:rFonts w:ascii="Times New Roman" w:hAnsi="Times New Roman" w:cs="Times New Roman"/>
            <w:color w:val="000000" w:themeColor="text1"/>
            <w:sz w:val="24"/>
            <w:szCs w:val="24"/>
          </w:rPr>
          <w:t xml:space="preserve"> </w:t>
        </w:r>
      </w:ins>
    </w:p>
    <w:p w:rsidR="00DF2FBF" w:rsidRDefault="00DF2FBF" w:rsidP="00DF2FBF">
      <w:pPr>
        <w:spacing w:line="480" w:lineRule="auto"/>
        <w:ind w:firstLine="720"/>
        <w:rPr>
          <w:ins w:id="1877" w:author="Bandana Shakya" w:date="2020-06-30T11:39:00Z"/>
          <w:rFonts w:ascii="Times New Roman" w:hAnsi="Times New Roman" w:cs="Times New Roman"/>
          <w:color w:val="000000" w:themeColor="text1"/>
          <w:sz w:val="24"/>
          <w:szCs w:val="24"/>
        </w:rPr>
      </w:pPr>
      <w:ins w:id="1878" w:author="Bandana Shakya" w:date="2020-06-30T11:39:00Z">
        <w:r>
          <w:rPr>
            <w:rFonts w:ascii="Times New Roman" w:hAnsi="Times New Roman" w:cs="Times New Roman"/>
            <w:color w:val="000000" w:themeColor="text1"/>
            <w:sz w:val="24"/>
            <w:szCs w:val="24"/>
          </w:rPr>
          <w:t>W</w:t>
        </w:r>
        <w:r w:rsidRPr="00883290">
          <w:rPr>
            <w:rFonts w:ascii="Times New Roman" w:hAnsi="Times New Roman" w:cs="Times New Roman"/>
            <w:color w:val="000000" w:themeColor="text1"/>
            <w:sz w:val="24"/>
            <w:szCs w:val="24"/>
          </w:rPr>
          <w:t>orking across administrative and political boundaries</w:t>
        </w:r>
        <w:r>
          <w:rPr>
            <w:rFonts w:ascii="Times New Roman" w:hAnsi="Times New Roman" w:cs="Times New Roman"/>
            <w:color w:val="000000" w:themeColor="text1"/>
            <w:sz w:val="24"/>
            <w:szCs w:val="24"/>
          </w:rPr>
          <w:t xml:space="preserve"> calls for regional cooperation. </w:t>
        </w:r>
        <w:r w:rsidRPr="00820027">
          <w:rPr>
            <w:rFonts w:ascii="Times New Roman" w:hAnsi="Times New Roman" w:cs="Times New Roman"/>
            <w:color w:val="000000" w:themeColor="text1"/>
            <w:sz w:val="24"/>
            <w:szCs w:val="24"/>
          </w:rPr>
          <w:t>Regional cooperation among the three countries facilitated through the Landscape Initiative for Far-eastern Himalaya</w:t>
        </w:r>
        <w:r>
          <w:rPr>
            <w:rFonts w:ascii="Times New Roman" w:hAnsi="Times New Roman" w:cs="Times New Roman"/>
            <w:color w:val="000000" w:themeColor="text1"/>
            <w:sz w:val="24"/>
            <w:szCs w:val="24"/>
          </w:rPr>
          <w:t xml:space="preserve">s (ICIMOD, 2019) </w:t>
        </w:r>
        <w:r w:rsidRPr="00820027">
          <w:rPr>
            <w:rFonts w:ascii="Times New Roman" w:hAnsi="Times New Roman" w:cs="Times New Roman"/>
            <w:color w:val="000000" w:themeColor="text1"/>
            <w:sz w:val="24"/>
            <w:szCs w:val="24"/>
          </w:rPr>
          <w:t>provides this opportunity to discuss effective natural resource governance</w:t>
        </w:r>
        <w:r>
          <w:rPr>
            <w:rFonts w:ascii="Times New Roman" w:hAnsi="Times New Roman" w:cs="Times New Roman"/>
            <w:color w:val="000000" w:themeColor="text1"/>
            <w:sz w:val="24"/>
            <w:szCs w:val="24"/>
          </w:rPr>
          <w:t xml:space="preserve"> among the countries </w:t>
        </w:r>
        <w:r w:rsidRPr="00C61A15">
          <w:rPr>
            <w:rFonts w:ascii="Times New Roman" w:hAnsi="Times New Roman" w:cs="Times New Roman"/>
            <w:color w:val="000000" w:themeColor="text1"/>
            <w:sz w:val="24"/>
            <w:szCs w:val="24"/>
          </w:rPr>
          <w:t>that generates both ecosystem services and livelihoods co-benefi</w:t>
        </w:r>
        <w:r w:rsidRPr="00647403">
          <w:rPr>
            <w:rFonts w:ascii="Times New Roman" w:hAnsi="Times New Roman" w:cs="Times New Roman"/>
            <w:color w:val="000000" w:themeColor="text1"/>
            <w:sz w:val="24"/>
            <w:szCs w:val="24"/>
          </w:rPr>
          <w:t>ts in the entire landscape</w:t>
        </w:r>
        <w:r>
          <w:rPr>
            <w:rFonts w:ascii="Times New Roman" w:hAnsi="Times New Roman" w:cs="Times New Roman"/>
            <w:color w:val="000000" w:themeColor="text1"/>
            <w:sz w:val="24"/>
            <w:szCs w:val="24"/>
          </w:rPr>
          <w:t>.</w:t>
        </w:r>
        <w:r w:rsidRPr="00647403">
          <w:rPr>
            <w:rFonts w:ascii="Times New Roman" w:hAnsi="Times New Roman" w:cs="Times New Roman"/>
            <w:color w:val="000000" w:themeColor="text1"/>
            <w:sz w:val="24"/>
            <w:szCs w:val="24"/>
          </w:rPr>
          <w:t xml:space="preserve">  We </w:t>
        </w:r>
        <w:r>
          <w:rPr>
            <w:rFonts w:ascii="Times New Roman" w:hAnsi="Times New Roman" w:cs="Times New Roman"/>
            <w:color w:val="000000" w:themeColor="text1"/>
            <w:sz w:val="24"/>
            <w:szCs w:val="24"/>
          </w:rPr>
          <w:t>recommend regional, inter-country and intra-county cooperation pathways</w:t>
        </w:r>
        <w:r w:rsidRPr="0056489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for long term </w:t>
        </w:r>
        <w:r w:rsidRPr="00647403">
          <w:rPr>
            <w:rFonts w:ascii="Times New Roman" w:hAnsi="Times New Roman" w:cs="Times New Roman"/>
            <w:color w:val="000000" w:themeColor="text1"/>
            <w:sz w:val="24"/>
            <w:szCs w:val="24"/>
          </w:rPr>
          <w:t>maintenance of four priority services</w:t>
        </w:r>
        <w:r>
          <w:rPr>
            <w:rFonts w:ascii="Times New Roman" w:hAnsi="Times New Roman" w:cs="Times New Roman"/>
            <w:color w:val="000000" w:themeColor="text1"/>
            <w:sz w:val="24"/>
            <w:szCs w:val="24"/>
          </w:rPr>
          <w:t xml:space="preserve">. These pathways build in spatial and temporal dependence of ES trade-offs (Rodriguez et al, 2013), and desirable management strategies able to simultaneously deliver </w:t>
        </w:r>
      </w:ins>
      <w:ins w:id="1879" w:author="Bandana Shakya" w:date="2020-07-01T08:07:00Z">
        <w:r w:rsidR="00156A97">
          <w:rPr>
            <w:rFonts w:ascii="Times New Roman" w:hAnsi="Times New Roman" w:cs="Times New Roman"/>
            <w:color w:val="000000" w:themeColor="text1"/>
            <w:sz w:val="24"/>
            <w:szCs w:val="24"/>
          </w:rPr>
          <w:t xml:space="preserve">multiple </w:t>
        </w:r>
      </w:ins>
      <w:ins w:id="1880" w:author="Bandana Shakya" w:date="2020-06-30T11:39:00Z">
        <w:r>
          <w:rPr>
            <w:rFonts w:ascii="Times New Roman" w:hAnsi="Times New Roman" w:cs="Times New Roman"/>
            <w:color w:val="000000" w:themeColor="text1"/>
            <w:sz w:val="24"/>
            <w:szCs w:val="24"/>
          </w:rPr>
          <w:t>services (Bennett et al, 2009)</w:t>
        </w:r>
      </w:ins>
      <w:ins w:id="1881" w:author="Bandana Shakya" w:date="2020-07-01T08:08:00Z">
        <w:r w:rsidR="00156A97">
          <w:rPr>
            <w:rFonts w:ascii="Times New Roman" w:hAnsi="Times New Roman" w:cs="Times New Roman"/>
            <w:color w:val="000000" w:themeColor="text1"/>
            <w:sz w:val="24"/>
            <w:szCs w:val="24"/>
          </w:rPr>
          <w:t xml:space="preserve">. </w:t>
        </w:r>
      </w:ins>
      <w:ins w:id="1882" w:author="Bandana Shakya" w:date="2020-06-30T11:39:00Z">
        <w:r>
          <w:rPr>
            <w:rFonts w:ascii="Times New Roman" w:hAnsi="Times New Roman" w:cs="Times New Roman"/>
            <w:color w:val="000000" w:themeColor="text1"/>
            <w:sz w:val="24"/>
            <w:szCs w:val="24"/>
          </w:rPr>
          <w:t xml:space="preserve"> In</w:t>
        </w:r>
        <w:r w:rsidRPr="00647403">
          <w:rPr>
            <w:rFonts w:ascii="Times New Roman" w:hAnsi="Times New Roman" w:cs="Times New Roman"/>
            <w:color w:val="000000" w:themeColor="text1"/>
            <w:sz w:val="24"/>
            <w:szCs w:val="24"/>
          </w:rPr>
          <w:t xml:space="preserve">tra country </w:t>
        </w:r>
      </w:ins>
      <w:ins w:id="1883" w:author="Bandana Shakya" w:date="2020-07-01T08:10:00Z">
        <w:r w:rsidR="00524A54">
          <w:rPr>
            <w:rFonts w:ascii="Times New Roman" w:hAnsi="Times New Roman" w:cs="Times New Roman"/>
            <w:color w:val="000000" w:themeColor="text1"/>
            <w:sz w:val="24"/>
            <w:szCs w:val="24"/>
          </w:rPr>
          <w:t xml:space="preserve">pathway </w:t>
        </w:r>
      </w:ins>
      <w:ins w:id="1884" w:author="Bandana Shakya" w:date="2020-06-30T11:39:00Z">
        <w:r>
          <w:rPr>
            <w:rFonts w:ascii="Times New Roman" w:hAnsi="Times New Roman" w:cs="Times New Roman"/>
            <w:color w:val="000000" w:themeColor="text1"/>
            <w:sz w:val="24"/>
            <w:szCs w:val="24"/>
          </w:rPr>
          <w:t xml:space="preserve">capitalizes on </w:t>
        </w:r>
        <w:r w:rsidRPr="00647403">
          <w:rPr>
            <w:rFonts w:ascii="Times New Roman" w:hAnsi="Times New Roman" w:cs="Times New Roman"/>
            <w:color w:val="000000" w:themeColor="text1"/>
            <w:sz w:val="24"/>
            <w:szCs w:val="24"/>
          </w:rPr>
          <w:t xml:space="preserve">creating </w:t>
        </w:r>
        <w:r>
          <w:rPr>
            <w:rFonts w:ascii="Times New Roman" w:hAnsi="Times New Roman" w:cs="Times New Roman"/>
            <w:color w:val="000000" w:themeColor="text1"/>
            <w:sz w:val="24"/>
            <w:szCs w:val="24"/>
          </w:rPr>
          <w:t xml:space="preserve">habitat </w:t>
        </w:r>
        <w:r w:rsidRPr="00647403">
          <w:rPr>
            <w:rFonts w:ascii="Times New Roman" w:hAnsi="Times New Roman" w:cs="Times New Roman"/>
            <w:color w:val="000000" w:themeColor="text1"/>
            <w:sz w:val="24"/>
            <w:szCs w:val="24"/>
          </w:rPr>
          <w:t xml:space="preserve">links between PAs and </w:t>
        </w:r>
        <w:r>
          <w:rPr>
            <w:rFonts w:ascii="Times New Roman" w:hAnsi="Times New Roman" w:cs="Times New Roman"/>
            <w:color w:val="000000" w:themeColor="text1"/>
            <w:sz w:val="24"/>
            <w:szCs w:val="24"/>
          </w:rPr>
          <w:t xml:space="preserve">priority SPHs </w:t>
        </w:r>
        <w:r w:rsidRPr="00647403">
          <w:rPr>
            <w:rFonts w:ascii="Times New Roman" w:hAnsi="Times New Roman" w:cs="Times New Roman"/>
            <w:color w:val="000000" w:themeColor="text1"/>
            <w:sz w:val="24"/>
            <w:szCs w:val="24"/>
          </w:rPr>
          <w:t>outside</w:t>
        </w:r>
      </w:ins>
      <w:ins w:id="1885" w:author="Bandana Shakya" w:date="2020-07-01T08:10:00Z">
        <w:r w:rsidR="00316739">
          <w:rPr>
            <w:rFonts w:ascii="Times New Roman" w:hAnsi="Times New Roman" w:cs="Times New Roman"/>
            <w:color w:val="000000" w:themeColor="text1"/>
            <w:sz w:val="24"/>
            <w:szCs w:val="24"/>
          </w:rPr>
          <w:t xml:space="preserve"> </w:t>
        </w:r>
      </w:ins>
      <w:ins w:id="1886" w:author="Bandana Shakya" w:date="2020-06-30T11:39:00Z">
        <w:r w:rsidRPr="00647403">
          <w:rPr>
            <w:rFonts w:ascii="Times New Roman" w:hAnsi="Times New Roman" w:cs="Times New Roman"/>
            <w:color w:val="000000" w:themeColor="text1"/>
            <w:sz w:val="24"/>
            <w:szCs w:val="24"/>
          </w:rPr>
          <w:t xml:space="preserve">through mechanisms such as </w:t>
        </w:r>
        <w:r>
          <w:rPr>
            <w:rFonts w:ascii="Times New Roman" w:hAnsi="Times New Roman" w:cs="Times New Roman"/>
            <w:color w:val="000000" w:themeColor="text1"/>
            <w:sz w:val="24"/>
            <w:szCs w:val="24"/>
          </w:rPr>
          <w:t xml:space="preserve">creation of </w:t>
        </w:r>
        <w:r w:rsidRPr="00647403">
          <w:rPr>
            <w:rFonts w:ascii="Times New Roman" w:hAnsi="Times New Roman" w:cs="Times New Roman"/>
            <w:color w:val="000000" w:themeColor="text1"/>
            <w:sz w:val="24"/>
            <w:szCs w:val="24"/>
          </w:rPr>
          <w:t>buffer zones, community conserved areas, and conservation/habitat corridors, and community</w:t>
        </w:r>
        <w:r>
          <w:rPr>
            <w:rFonts w:ascii="Times New Roman" w:hAnsi="Times New Roman" w:cs="Times New Roman"/>
            <w:color w:val="000000" w:themeColor="text1"/>
            <w:sz w:val="24"/>
            <w:szCs w:val="24"/>
          </w:rPr>
          <w:t xml:space="preserve"> based </w:t>
        </w:r>
        <w:r w:rsidRPr="00647403">
          <w:rPr>
            <w:rFonts w:ascii="Times New Roman" w:hAnsi="Times New Roman" w:cs="Times New Roman"/>
            <w:color w:val="000000" w:themeColor="text1"/>
            <w:sz w:val="24"/>
            <w:szCs w:val="24"/>
          </w:rPr>
          <w:t>forestry</w:t>
        </w:r>
        <w:r>
          <w:rPr>
            <w:rFonts w:ascii="Times New Roman" w:hAnsi="Times New Roman" w:cs="Times New Roman"/>
            <w:color w:val="000000" w:themeColor="text1"/>
            <w:sz w:val="24"/>
            <w:szCs w:val="24"/>
          </w:rPr>
          <w:t xml:space="preserve"> and plantation of timber and fuelwood species. T</w:t>
        </w:r>
        <w:r w:rsidRPr="00547F1B">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 xml:space="preserve">provision of regulating </w:t>
        </w:r>
        <w:r w:rsidRPr="00547F1B">
          <w:rPr>
            <w:rFonts w:ascii="Times New Roman" w:hAnsi="Times New Roman" w:cs="Times New Roman"/>
            <w:color w:val="000000" w:themeColor="text1"/>
            <w:sz w:val="24"/>
            <w:szCs w:val="24"/>
          </w:rPr>
          <w:t xml:space="preserve">services </w:t>
        </w:r>
        <w:r>
          <w:rPr>
            <w:rFonts w:ascii="Times New Roman" w:hAnsi="Times New Roman" w:cs="Times New Roman"/>
            <w:color w:val="000000" w:themeColor="text1"/>
            <w:sz w:val="24"/>
            <w:szCs w:val="24"/>
          </w:rPr>
          <w:t xml:space="preserve">is sustainable when flow does not increase pressure in SPHs (Villamagna et al, 2013). This entails protection of currently </w:t>
        </w:r>
        <w:r w:rsidRPr="00E16F0F">
          <w:rPr>
            <w:rFonts w:ascii="Times New Roman" w:hAnsi="Times New Roman" w:cs="Times New Roman"/>
            <w:color w:val="000000" w:themeColor="text1"/>
            <w:sz w:val="24"/>
            <w:szCs w:val="24"/>
          </w:rPr>
          <w:lastRenderedPageBreak/>
          <w:t xml:space="preserve">unprotected SPHs </w:t>
        </w:r>
        <w:r>
          <w:rPr>
            <w:rFonts w:ascii="Times New Roman" w:hAnsi="Times New Roman" w:cs="Times New Roman"/>
            <w:color w:val="000000" w:themeColor="text1"/>
            <w:sz w:val="24"/>
            <w:szCs w:val="24"/>
          </w:rPr>
          <w:t xml:space="preserve">such as the threatened </w:t>
        </w:r>
        <w:r w:rsidRPr="00E16F0F">
          <w:rPr>
            <w:rFonts w:ascii="Times New Roman" w:hAnsi="Times New Roman" w:cs="Times New Roman"/>
            <w:color w:val="000000" w:themeColor="text1"/>
            <w:sz w:val="24"/>
            <w:szCs w:val="24"/>
          </w:rPr>
          <w:t>rainforests of Naung Mung south and west of the current HKNP</w:t>
        </w:r>
        <w:r>
          <w:rPr>
            <w:rFonts w:ascii="Times New Roman" w:hAnsi="Times New Roman" w:cs="Times New Roman"/>
            <w:color w:val="000000" w:themeColor="text1"/>
            <w:sz w:val="24"/>
            <w:szCs w:val="24"/>
          </w:rPr>
          <w:t xml:space="preserve"> boundary</w:t>
        </w:r>
        <w:r w:rsidRPr="00E16F0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host </w:t>
        </w:r>
        <w:r w:rsidRPr="00E16F0F">
          <w:rPr>
            <w:rFonts w:ascii="Times New Roman" w:hAnsi="Times New Roman" w:cs="Times New Roman"/>
            <w:color w:val="000000" w:themeColor="text1"/>
            <w:sz w:val="24"/>
            <w:szCs w:val="24"/>
          </w:rPr>
          <w:t>most of the unique aspects of the region’s biodiversity</w:t>
        </w:r>
        <w:r>
          <w:rPr>
            <w:rFonts w:ascii="Times New Roman" w:hAnsi="Times New Roman" w:cs="Times New Roman"/>
            <w:color w:val="000000" w:themeColor="text1"/>
            <w:sz w:val="24"/>
            <w:szCs w:val="24"/>
          </w:rPr>
          <w:t xml:space="preserve"> </w:t>
        </w:r>
        <w:r w:rsidRPr="00E16F0F">
          <w:rPr>
            <w:rFonts w:ascii="Times New Roman" w:hAnsi="Times New Roman" w:cs="Times New Roman"/>
            <w:color w:val="000000" w:themeColor="text1"/>
            <w:sz w:val="24"/>
            <w:szCs w:val="24"/>
          </w:rPr>
          <w:t>(Rappole et al., 2005)</w:t>
        </w:r>
        <w:r>
          <w:rPr>
            <w:rFonts w:ascii="Times New Roman" w:hAnsi="Times New Roman" w:cs="Times New Roman"/>
            <w:color w:val="000000" w:themeColor="text1"/>
            <w:sz w:val="24"/>
            <w:szCs w:val="24"/>
          </w:rPr>
          <w:t xml:space="preserve"> and their management. Likewise, SPHs within the PAs with high dSPHs will need strong habitat restoration and economic valuation of services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DOI":"10.1016/j.ecolecon.2011.03.009","ISSN":"0921-8009","author":[{"dropping-particle":"","family":"Martín-lópez","given":"Berta","non-dropping-particle":"","parse-names":false,"suffix":""},{"dropping-particle":"","family":"García-llorente","given":"Marina","non-dropping-particle":"","parse-names":false,"suffix":""},{"dropping-particle":"","family":"Palomo","given":"Ignacio","non-dropping-particle":"","parse-names":false,"suffix":""},{"dropping-particle":"","family":"Montes","given":"Carlos","non-dropping-particle":"","parse-names":false,"suffix":""}],"container-title":"Ecological Economics","id":"ITEM-1","issue":"8","issued":{"date-parts":[["2011"]]},"page":"1481-1491","publisher":"Elsevier B.V.","title":"The conservation against development paradigm in protected areas : Valuation of ecosystem services in the Doñana social – ecological system ( southwestern Spain )","type":"article-journal","volume":"70"},"uris":["http://www.mendeley.com/documents/?uuid=998dd2bb-d502-4e7e-ab33-0c38a4868564"]}],"mendeley":{"formattedCitation":"(Martín-lópez, García-llorente, Palomo, &amp; Montes, 2011)","manualFormatting":"(Martín-lópez et al., 2011)","plainTextFormattedCitation":"(Martín-lópez, García-llorente, Palomo, &amp; Montes, 2011)","previouslyFormattedCitation":"(Martín-lópez, García-llorente, Palomo, &amp; Montes, 2011)"},"properties":{"noteIndex":0},"schema":"https://github.com/citation-style-language/schema/raw/master/csl-citation.json"}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551FF5">
          <w:rPr>
            <w:rFonts w:ascii="Times New Roman" w:hAnsi="Times New Roman" w:cs="Times New Roman"/>
            <w:noProof/>
            <w:color w:val="000000" w:themeColor="text1"/>
            <w:sz w:val="24"/>
            <w:szCs w:val="24"/>
          </w:rPr>
          <w:t>(Martín-lópez</w:t>
        </w:r>
        <w:r>
          <w:rPr>
            <w:rFonts w:ascii="Times New Roman" w:hAnsi="Times New Roman" w:cs="Times New Roman"/>
            <w:noProof/>
            <w:color w:val="000000" w:themeColor="text1"/>
            <w:sz w:val="24"/>
            <w:szCs w:val="24"/>
          </w:rPr>
          <w:t xml:space="preserve"> et al., </w:t>
        </w:r>
        <w:r w:rsidRPr="00551FF5">
          <w:rPr>
            <w:rFonts w:ascii="Times New Roman" w:hAnsi="Times New Roman" w:cs="Times New Roman"/>
            <w:noProof/>
            <w:color w:val="000000" w:themeColor="text1"/>
            <w:sz w:val="24"/>
            <w:szCs w:val="24"/>
          </w:rPr>
          <w:t>2011)</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to incentivize conservation actions </w:t>
        </w:r>
        <w:r>
          <w:rPr>
            <w:rFonts w:ascii="Times New Roman" w:hAnsi="Times New Roman" w:cs="Times New Roman"/>
            <w:color w:val="000000" w:themeColor="text1"/>
            <w:sz w:val="24"/>
            <w:szCs w:val="24"/>
          </w:rPr>
          <w:fldChar w:fldCharType="begin" w:fldLock="1"/>
        </w:r>
      </w:ins>
      <w:r>
        <w:rPr>
          <w:rFonts w:ascii="Times New Roman" w:hAnsi="Times New Roman" w:cs="Times New Roman"/>
          <w:color w:val="000000" w:themeColor="text1"/>
          <w:sz w:val="24"/>
          <w:szCs w:val="24"/>
        </w:rPr>
        <w:instrText>ADDIN CSL_CITATION {"citationItems":[{"id":"ITEM-1","itemData":{"DOI":"10.1016/j.tree.2011.06.011","abstract":"Ecological restoration is becoming regarded as a major strategy for increasing the provision of ecosystem services as well as reversing biodiversity losses. Here, we show that restoration projects can be effective in enhancing both, but that conflicts can arise, especially if single services are targeted in isolation. Furthermore, recovery of biodiversity and services can be slow and incomplete. Despite this uncertainty, new methods of ecosystem service valuation are suggesting that the economic benefits of restoration can outweigh costs. Payment for Ecosystem Service schemes could therefore provide incentives for restoration, but require development to ensure biodiversity and multiple services are enhanced and the needs of different stakeholders are met. Such approaches must be implemented widely if new global restoration targets are to be achieved.","author":[{"dropping-particle":"","family":"Bullock","given":"James M","non-dropping-particle":"","parse-names":false,"suffix":""},{"dropping-particle":"","family":"Aronson","given":"James","non-dropping-particle":"","parse-names":false,"suffix":""},{"dropping-particle":"","family":"Newton","given":"Adrian C","non-dropping-particle":"","parse-names":false,"suffix":""},{"dropping-particle":"","family":"Pywell","given":"Richard F","non-dropping-particle":"","parse-names":false,"suffix":""},{"dropping-particle":"","family":"Rey-benayas","given":"Jose M","non-dropping-particle":"","parse-names":false,"suffix":""}],"container-title":"Trends in Ecology and Evolution","id":"ITEM-1","issue":"10","issued":{"date-parts":[["2011"]]},"page":"541-549","title":"Restoration of ecosystem services and biodiversity : conflicts and opportunities","type":"article-journal","volume":"26"},"uris":["http://www.mendeley.com/documents/?uuid=e65b3a08-9f72-4975-878d-ef36d4985eea"]},{"id":"ITEM-2","itemData":{"DOI":"10.1016/j.scitotenv.2019.03.361","abstract":"Simulating the flows of ecosystem services (ESs) can help understand their spatiotemporal flow paths from generation to use, thereby facilitating payments from beneficiaries to providers of ESs. In this study, an analytical framework incorporated with ES flows and regional disparity was established to compute payments for wind erosion prevention service (WEPS). The results showed that between 2010 and 2015, both the potential and actual wind erosion amounts in Yanchi County decreased considerably, and the total amount of sand fixed by WEPS decreased significantly from 3.71 × 10 9 kg to 0.08 × 10 9 kg; additionally, the economic value of the WEPS also decreased from CNY 479.46 million to CNY 10.22 million. Based on the spatiotemporal movements of the physical and economic value flows of the WEPS, this study revealed spatiotemporal relationships between areas providing and benefiting from the WEPS of Yanchi County and provided a direct, scientific basis for decision makers to formulate payment systems for WEPS. The total amount paid for WEPS by beneficiaries in China should theoretically be CNY 38.16 million in 2010 and CNY 1.00 million in 2015 based on the economic value flow of WEPS and the regional disparity coefficient. This framework can provide a scientific and objective basis for establishing horizontal ecological compensation policies. © 2019","author":[{"dropping-particle":"","family":"Xu","given":"J","non-dropping-particle":"","parse-names":false,"suffix":""},{"dropping-particle":"","family":"Xiao","given":"Y","non-dropping-particle":"","parse-names":false,"suffix":""},{"dropping-particle":"","family":"Xie","given":"G","non-dropping-particle":"","parse-names":false,"suffix":""},{"dropping-particle":"","family":"Wang","given":"Y","non-dropping-particle":"","parse-names":false,"suffix":""},{"dropping-particle":"","family":"Jiang","given":"Y","non-dropping-particle":"","parse-names":false,"suffix":""}],"container-title":"Science of the Total Environment","id":"ITEM-2","issued":{"date-parts":[["2019"]]},"note":"Cited By :1\n\nExport Date: 4 March 2020","page":"563-579","publisher-place":"Institute of Geographic Sciences and Natural Resources Research, Chinese Academy of Sciences, A11 Datun Road, Chaoyang District, Beijing, 100101, China","title":"Computing payments for wind erosion prevention service incorporating ecosystem services flow and regional disparity in Yanchi County","type":"article-journal","volume":"674"},"uris":["http://www.mendeley.com/documents/?uuid=d6eeee2c-42ec-41c8-9906-b395c39e1682"]}],"mendeley":{"formattedCitation":"(Bullock, Aronson, Newton, Pywell, &amp; Rey-benayas, 2011; Xu, Xiao, Xie, Wang, &amp; Jiang, 2019)","manualFormatting":"(Bullock et al., 2011; Xu etal., 2019)","plainTextFormattedCitation":"(Bullock, Aronson, Newton, Pywell, &amp; Rey-benayas, 2011; Xu, Xiao, Xie, Wang, &amp; Jiang, 2019)","previouslyFormattedCitation":"(Bullock, Aronson, Newton, Pywell, &amp; Rey-benayas, 2011; Xu, Xiao, Xie, Wang, &amp; Jiang, 2019)"},"properties":{"noteIndex":0},"schema":"https://github.com/citation-style-language/schema/raw/master/csl-citation.json"}</w:instrText>
      </w:r>
      <w:ins w:id="1887" w:author="Bandana Shakya" w:date="2020-06-30T11:39:00Z">
        <w:r>
          <w:rPr>
            <w:rFonts w:ascii="Times New Roman" w:hAnsi="Times New Roman" w:cs="Times New Roman"/>
            <w:color w:val="000000" w:themeColor="text1"/>
            <w:sz w:val="24"/>
            <w:szCs w:val="24"/>
          </w:rPr>
          <w:fldChar w:fldCharType="separate"/>
        </w:r>
        <w:r w:rsidRPr="00EA2CFF">
          <w:rPr>
            <w:rFonts w:ascii="Times New Roman" w:hAnsi="Times New Roman" w:cs="Times New Roman"/>
            <w:noProof/>
            <w:color w:val="000000" w:themeColor="text1"/>
            <w:sz w:val="24"/>
            <w:szCs w:val="24"/>
          </w:rPr>
          <w:t>(Bullock</w:t>
        </w:r>
        <w:r>
          <w:rPr>
            <w:rFonts w:ascii="Times New Roman" w:hAnsi="Times New Roman" w:cs="Times New Roman"/>
            <w:noProof/>
            <w:color w:val="000000" w:themeColor="text1"/>
            <w:sz w:val="24"/>
            <w:szCs w:val="24"/>
          </w:rPr>
          <w:t xml:space="preserve"> et al., </w:t>
        </w:r>
        <w:r w:rsidRPr="00EA2CFF">
          <w:rPr>
            <w:rFonts w:ascii="Times New Roman" w:hAnsi="Times New Roman" w:cs="Times New Roman"/>
            <w:noProof/>
            <w:color w:val="000000" w:themeColor="text1"/>
            <w:sz w:val="24"/>
            <w:szCs w:val="24"/>
          </w:rPr>
          <w:t>2011; Xu</w:t>
        </w:r>
        <w:r>
          <w:rPr>
            <w:rFonts w:ascii="Times New Roman" w:hAnsi="Times New Roman" w:cs="Times New Roman"/>
            <w:noProof/>
            <w:color w:val="000000" w:themeColor="text1"/>
            <w:sz w:val="24"/>
            <w:szCs w:val="24"/>
          </w:rPr>
          <w:t xml:space="preserve"> etal., </w:t>
        </w:r>
        <w:r w:rsidRPr="00EA2CFF">
          <w:rPr>
            <w:rFonts w:ascii="Times New Roman" w:hAnsi="Times New Roman" w:cs="Times New Roman"/>
            <w:noProof/>
            <w:color w:val="000000" w:themeColor="text1"/>
            <w:sz w:val="24"/>
            <w:szCs w:val="24"/>
          </w:rPr>
          <w:t>2019)</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Inter</w:t>
        </w:r>
        <w:r>
          <w:rPr>
            <w:rFonts w:ascii="Times New Roman" w:hAnsi="Times New Roman" w:cs="Times New Roman"/>
            <w:color w:val="000000" w:themeColor="text1"/>
            <w:sz w:val="24"/>
            <w:szCs w:val="24"/>
          </w:rPr>
          <w:t>-</w:t>
        </w:r>
        <w:r w:rsidRPr="00647403">
          <w:rPr>
            <w:rFonts w:ascii="Times New Roman" w:hAnsi="Times New Roman" w:cs="Times New Roman"/>
            <w:color w:val="000000" w:themeColor="text1"/>
            <w:sz w:val="24"/>
            <w:szCs w:val="24"/>
          </w:rPr>
          <w:t>country collaborati</w:t>
        </w:r>
      </w:ins>
      <w:ins w:id="1888" w:author="Bandana Shakya" w:date="2020-07-01T08:16:00Z">
        <w:r w:rsidR="005946CA">
          <w:rPr>
            <w:rFonts w:ascii="Times New Roman" w:hAnsi="Times New Roman" w:cs="Times New Roman"/>
            <w:color w:val="000000" w:themeColor="text1"/>
            <w:sz w:val="24"/>
            <w:szCs w:val="24"/>
          </w:rPr>
          <w:t xml:space="preserve">ve pathways </w:t>
        </w:r>
      </w:ins>
      <w:ins w:id="1889" w:author="Bandana Shakya" w:date="2020-07-01T10:02:00Z">
        <w:r w:rsidR="009474E8">
          <w:rPr>
            <w:rFonts w:ascii="Times New Roman" w:hAnsi="Times New Roman" w:cs="Times New Roman"/>
            <w:color w:val="000000" w:themeColor="text1"/>
            <w:sz w:val="24"/>
            <w:szCs w:val="24"/>
          </w:rPr>
          <w:t xml:space="preserve">build on common SPHs, SBAs and dSPHs between two countries and </w:t>
        </w:r>
      </w:ins>
      <w:ins w:id="1890" w:author="Bandana Shakya" w:date="2020-07-01T08:16:00Z">
        <w:r w:rsidR="005946CA">
          <w:rPr>
            <w:rFonts w:ascii="Times New Roman" w:hAnsi="Times New Roman" w:cs="Times New Roman"/>
            <w:color w:val="000000" w:themeColor="text1"/>
            <w:sz w:val="24"/>
            <w:szCs w:val="24"/>
          </w:rPr>
          <w:t>are</w:t>
        </w:r>
      </w:ins>
      <w:ins w:id="1891" w:author="Bandana Shakya" w:date="2020-07-01T08:17:00Z">
        <w:r w:rsidR="008B0911">
          <w:rPr>
            <w:rFonts w:ascii="Times New Roman" w:hAnsi="Times New Roman" w:cs="Times New Roman"/>
            <w:color w:val="000000" w:themeColor="text1"/>
            <w:sz w:val="24"/>
            <w:szCs w:val="24"/>
          </w:rPr>
          <w:t xml:space="preserve"> </w:t>
        </w:r>
      </w:ins>
      <w:ins w:id="1892" w:author="Bandana Shakya" w:date="2020-06-30T11:39:00Z">
        <w:r>
          <w:rPr>
            <w:rFonts w:ascii="Times New Roman" w:hAnsi="Times New Roman" w:cs="Times New Roman"/>
            <w:color w:val="000000" w:themeColor="text1"/>
            <w:sz w:val="24"/>
            <w:szCs w:val="24"/>
          </w:rPr>
          <w:t xml:space="preserve">meant to </w:t>
        </w:r>
        <w:r w:rsidRPr="00647403">
          <w:rPr>
            <w:rFonts w:ascii="Times New Roman" w:hAnsi="Times New Roman" w:cs="Times New Roman"/>
            <w:color w:val="000000" w:themeColor="text1"/>
            <w:sz w:val="24"/>
            <w:szCs w:val="24"/>
          </w:rPr>
          <w:t>address</w:t>
        </w:r>
        <w:r>
          <w:rPr>
            <w:rFonts w:ascii="Times New Roman" w:hAnsi="Times New Roman" w:cs="Times New Roman"/>
            <w:color w:val="000000" w:themeColor="text1"/>
            <w:sz w:val="24"/>
            <w:szCs w:val="24"/>
          </w:rPr>
          <w:t>es</w:t>
        </w:r>
      </w:ins>
      <w:ins w:id="1893" w:author="Bandana Shakya" w:date="2020-07-01T10:02:00Z">
        <w:r w:rsidR="009474E8">
          <w:rPr>
            <w:rFonts w:ascii="Times New Roman" w:hAnsi="Times New Roman" w:cs="Times New Roman"/>
            <w:color w:val="000000" w:themeColor="text1"/>
            <w:sz w:val="24"/>
            <w:szCs w:val="24"/>
          </w:rPr>
          <w:t xml:space="preserve"> </w:t>
        </w:r>
      </w:ins>
      <w:ins w:id="1894" w:author="Bandana Shakya" w:date="2020-06-30T11:39:00Z">
        <w:r w:rsidRPr="00647403">
          <w:rPr>
            <w:rFonts w:ascii="Times New Roman" w:hAnsi="Times New Roman" w:cs="Times New Roman"/>
            <w:color w:val="000000" w:themeColor="text1"/>
            <w:sz w:val="24"/>
            <w:szCs w:val="24"/>
          </w:rPr>
          <w:t xml:space="preserve">sensitive cross border </w:t>
        </w:r>
      </w:ins>
      <w:ins w:id="1895" w:author="Bandana Shakya" w:date="2020-07-01T08:16:00Z">
        <w:r w:rsidR="005946CA">
          <w:rPr>
            <w:rFonts w:ascii="Times New Roman" w:hAnsi="Times New Roman" w:cs="Times New Roman"/>
            <w:color w:val="000000" w:themeColor="text1"/>
            <w:sz w:val="24"/>
            <w:szCs w:val="24"/>
          </w:rPr>
          <w:t xml:space="preserve">challenges </w:t>
        </w:r>
      </w:ins>
      <w:ins w:id="1896" w:author="Bandana Shakya" w:date="2020-06-30T11:39:00Z">
        <w:r w:rsidRPr="00647403">
          <w:rPr>
            <w:rFonts w:ascii="Times New Roman" w:hAnsi="Times New Roman" w:cs="Times New Roman"/>
            <w:color w:val="000000" w:themeColor="text1"/>
            <w:sz w:val="24"/>
            <w:szCs w:val="24"/>
          </w:rPr>
          <w:t>such as poaching and illegal trade</w:t>
        </w:r>
      </w:ins>
      <w:ins w:id="1897" w:author="Bandana Shakya" w:date="2020-07-01T08:17:00Z">
        <w:r w:rsidR="00A47D18">
          <w:rPr>
            <w:rFonts w:ascii="Times New Roman" w:hAnsi="Times New Roman" w:cs="Times New Roman"/>
            <w:color w:val="000000" w:themeColor="text1"/>
            <w:sz w:val="24"/>
            <w:szCs w:val="24"/>
          </w:rPr>
          <w:t xml:space="preserve"> </w:t>
        </w:r>
      </w:ins>
      <w:ins w:id="1898" w:author="Bandana Shakya" w:date="2020-07-01T08:16:00Z">
        <w:r w:rsidR="00A47D18">
          <w:rPr>
            <w:rFonts w:ascii="Times New Roman" w:hAnsi="Times New Roman" w:cs="Times New Roman"/>
            <w:color w:val="000000" w:themeColor="text1"/>
            <w:sz w:val="24"/>
            <w:szCs w:val="24"/>
          </w:rPr>
          <w:t xml:space="preserve">and </w:t>
        </w:r>
        <w:r w:rsidR="00A47D18" w:rsidRPr="00647403">
          <w:rPr>
            <w:rFonts w:ascii="Times New Roman" w:hAnsi="Times New Roman" w:cs="Times New Roman"/>
            <w:color w:val="000000" w:themeColor="text1"/>
            <w:sz w:val="24"/>
            <w:szCs w:val="24"/>
          </w:rPr>
          <w:t>transb</w:t>
        </w:r>
        <w:r w:rsidR="00A47D18">
          <w:rPr>
            <w:rFonts w:ascii="Times New Roman" w:hAnsi="Times New Roman" w:cs="Times New Roman"/>
            <w:color w:val="000000" w:themeColor="text1"/>
            <w:sz w:val="24"/>
            <w:szCs w:val="24"/>
          </w:rPr>
          <w:t>oundary ecosystem fragmentation</w:t>
        </w:r>
      </w:ins>
      <w:ins w:id="1899" w:author="Bandana Shakya" w:date="2020-07-01T08:17:00Z">
        <w:r w:rsidR="00A47D18">
          <w:rPr>
            <w:rFonts w:ascii="Times New Roman" w:hAnsi="Times New Roman" w:cs="Times New Roman"/>
            <w:color w:val="000000" w:themeColor="text1"/>
            <w:sz w:val="24"/>
            <w:szCs w:val="24"/>
          </w:rPr>
          <w:t xml:space="preserve"> </w:t>
        </w:r>
        <w:r w:rsidR="00A47D18">
          <w:rPr>
            <w:rFonts w:ascii="Times New Roman" w:hAnsi="Times New Roman" w:cs="Times New Roman"/>
            <w:color w:val="000000" w:themeColor="text1"/>
            <w:sz w:val="24"/>
            <w:szCs w:val="24"/>
          </w:rPr>
          <w:fldChar w:fldCharType="begin" w:fldLock="1"/>
        </w:r>
      </w:ins>
      <w:r w:rsidR="004B121F">
        <w:rPr>
          <w:rFonts w:ascii="Times New Roman" w:hAnsi="Times New Roman" w:cs="Times New Roman"/>
          <w:color w:val="000000" w:themeColor="text1"/>
          <w:sz w:val="24"/>
          <w:szCs w:val="24"/>
        </w:rPr>
        <w:instrText>ADDIN CSL_CITATION {"citationItems":[{"id":"ITEM-1","itemData":{"DOI":"10.1016/j.tree.2020.03.004","ISSN":"0169-5347","author":[{"dropping-particle":"","family":"Liu","given":"Jiajia","non-dropping-particle":"","parse-names":false,"suffix":""},{"dropping-particle":"","family":"Yong","given":"Ding Li","non-dropping-particle":"","parse-names":false,"suffix":""},{"dropping-particle":"","family":"Choi","given":"Chi-yeung","non-dropping-particle":"","parse-names":false,"suffix":""},{"dropping-particle":"","family":"Gibson","given":"Luke","non-dropping-particle":"","parse-names":false,"suffix":""}],"container-title":"Trends in Ecology &amp; Evolution","id":"ITEM-1","issue":"xx","issued":{"date-parts":[["2020"]]},"page":"1-12","publisher":"Elsevier Ltd","title":"Transboundary Frontiers : An Emerging Priority for Biodiversity Conservation","type":"article-journal","volume":"xx"},"uris":["http://www.mendeley.com/documents/?uuid=9d3412ad-a03a-41d9-8720-cab893c5e5a5"]}],"mendeley":{"formattedCitation":"(Liu, Yong, Choi, &amp; Gibson, 2020)","manualFormatting":"(Liu et al., 2020)","plainTextFormattedCitation":"(Liu, Yong, Choi, &amp; Gibson, 2020)","previouslyFormattedCitation":"(Liu, Yong, Choi, &amp; Gibson, 2020)"},"properties":{"noteIndex":0},"schema":"https://github.com/citation-style-language/schema/raw/master/csl-citation.json"}</w:instrText>
      </w:r>
      <w:ins w:id="1900" w:author="Bandana Shakya" w:date="2020-07-01T08:17:00Z">
        <w:r w:rsidR="00A47D18">
          <w:rPr>
            <w:rFonts w:ascii="Times New Roman" w:hAnsi="Times New Roman" w:cs="Times New Roman"/>
            <w:color w:val="000000" w:themeColor="text1"/>
            <w:sz w:val="24"/>
            <w:szCs w:val="24"/>
          </w:rPr>
          <w:fldChar w:fldCharType="separate"/>
        </w:r>
        <w:r w:rsidR="00A47D18" w:rsidRPr="002772D6">
          <w:rPr>
            <w:rFonts w:ascii="Times New Roman" w:hAnsi="Times New Roman" w:cs="Times New Roman"/>
            <w:noProof/>
            <w:color w:val="000000" w:themeColor="text1"/>
            <w:sz w:val="24"/>
            <w:szCs w:val="24"/>
          </w:rPr>
          <w:t>(Liu</w:t>
        </w:r>
        <w:r w:rsidR="00A47D18">
          <w:rPr>
            <w:rFonts w:ascii="Times New Roman" w:hAnsi="Times New Roman" w:cs="Times New Roman"/>
            <w:noProof/>
            <w:color w:val="000000" w:themeColor="text1"/>
            <w:sz w:val="24"/>
            <w:szCs w:val="24"/>
          </w:rPr>
          <w:t xml:space="preserve"> et al., </w:t>
        </w:r>
        <w:r w:rsidR="00A47D18" w:rsidRPr="002772D6">
          <w:rPr>
            <w:rFonts w:ascii="Times New Roman" w:hAnsi="Times New Roman" w:cs="Times New Roman"/>
            <w:noProof/>
            <w:color w:val="000000" w:themeColor="text1"/>
            <w:sz w:val="24"/>
            <w:szCs w:val="24"/>
          </w:rPr>
          <w:t>2020)</w:t>
        </w:r>
        <w:r w:rsidR="00A47D18">
          <w:rPr>
            <w:rFonts w:ascii="Times New Roman" w:hAnsi="Times New Roman" w:cs="Times New Roman"/>
            <w:color w:val="000000" w:themeColor="text1"/>
            <w:sz w:val="24"/>
            <w:szCs w:val="24"/>
          </w:rPr>
          <w:fldChar w:fldCharType="end"/>
        </w:r>
      </w:ins>
      <w:ins w:id="1901" w:author="Bandana Shakya" w:date="2020-07-01T08:18:00Z">
        <w:r w:rsidR="008B0911">
          <w:rPr>
            <w:rFonts w:ascii="Times New Roman" w:hAnsi="Times New Roman" w:cs="Times New Roman"/>
            <w:color w:val="000000" w:themeColor="text1"/>
            <w:sz w:val="24"/>
            <w:szCs w:val="24"/>
          </w:rPr>
          <w:t xml:space="preserve">, as well as </w:t>
        </w:r>
      </w:ins>
      <w:del w:id="1902" w:author="Bandana Shakya" w:date="2020-07-01T08:18:00Z">
        <w:r w:rsidR="002772D6" w:rsidRPr="002772D6" w:rsidDel="008B0911">
          <w:rPr>
            <w:rFonts w:ascii="Times New Roman" w:hAnsi="Times New Roman" w:cs="Times New Roman"/>
            <w:color w:val="000000" w:themeColor="text1"/>
            <w:sz w:val="24"/>
            <w:szCs w:val="24"/>
          </w:rPr>
          <w:delText xml:space="preserve"> </w:delText>
        </w:r>
      </w:del>
      <w:ins w:id="1903" w:author="Bandana Shakya" w:date="2020-06-30T11:39:00Z">
        <w:r w:rsidRPr="00647403">
          <w:rPr>
            <w:rFonts w:ascii="Times New Roman" w:hAnsi="Times New Roman" w:cs="Times New Roman"/>
            <w:color w:val="000000" w:themeColor="text1"/>
            <w:sz w:val="24"/>
            <w:szCs w:val="24"/>
          </w:rPr>
          <w:t>promote</w:t>
        </w:r>
        <w:r>
          <w:rPr>
            <w:rFonts w:ascii="Times New Roman" w:hAnsi="Times New Roman" w:cs="Times New Roman"/>
            <w:color w:val="000000" w:themeColor="text1"/>
            <w:sz w:val="24"/>
            <w:szCs w:val="24"/>
          </w:rPr>
          <w:t xml:space="preserve"> </w:t>
        </w:r>
        <w:r w:rsidRPr="00647403">
          <w:rPr>
            <w:rFonts w:ascii="Times New Roman" w:hAnsi="Times New Roman" w:cs="Times New Roman"/>
            <w:color w:val="000000" w:themeColor="text1"/>
            <w:sz w:val="24"/>
            <w:szCs w:val="24"/>
          </w:rPr>
          <w:t>positive scientific collaborations and joint management actions</w:t>
        </w:r>
      </w:ins>
      <w:ins w:id="1904" w:author="Bandana Shakya" w:date="2020-07-01T08:18:00Z">
        <w:r w:rsidR="008B0911">
          <w:rPr>
            <w:rFonts w:ascii="Times New Roman" w:hAnsi="Times New Roman" w:cs="Times New Roman"/>
            <w:color w:val="000000" w:themeColor="text1"/>
            <w:sz w:val="24"/>
            <w:szCs w:val="24"/>
          </w:rPr>
          <w:t xml:space="preserve">, </w:t>
        </w:r>
      </w:ins>
      <w:ins w:id="1905" w:author="Bandana Shakya" w:date="2020-06-30T11:39:00Z">
        <w:r>
          <w:rPr>
            <w:rFonts w:ascii="Times New Roman" w:hAnsi="Times New Roman" w:cs="Times New Roman"/>
            <w:color w:val="000000" w:themeColor="text1"/>
            <w:sz w:val="24"/>
            <w:szCs w:val="24"/>
          </w:rPr>
          <w:t xml:space="preserve">engagement of </w:t>
        </w:r>
        <w:r w:rsidRPr="00647403">
          <w:rPr>
            <w:rFonts w:ascii="Times New Roman" w:hAnsi="Times New Roman" w:cs="Times New Roman"/>
            <w:color w:val="000000" w:themeColor="text1"/>
            <w:sz w:val="24"/>
            <w:szCs w:val="24"/>
          </w:rPr>
          <w:t xml:space="preserve">communities </w:t>
        </w:r>
        <w:r>
          <w:rPr>
            <w:rFonts w:ascii="Times New Roman" w:hAnsi="Times New Roman" w:cs="Times New Roman"/>
            <w:color w:val="000000" w:themeColor="text1"/>
            <w:sz w:val="24"/>
            <w:szCs w:val="24"/>
          </w:rPr>
          <w:t>across borders for collective conservation</w:t>
        </w:r>
      </w:ins>
      <w:ins w:id="1906" w:author="Bandana Shakya" w:date="2020-07-01T08:22:00Z">
        <w:r w:rsidR="00DE3A0A">
          <w:rPr>
            <w:rFonts w:ascii="Times New Roman" w:hAnsi="Times New Roman" w:cs="Times New Roman"/>
            <w:color w:val="000000" w:themeColor="text1"/>
            <w:sz w:val="24"/>
            <w:szCs w:val="24"/>
          </w:rPr>
          <w:t xml:space="preserve"> and </w:t>
        </w:r>
        <w:r w:rsidR="00DE3A0A" w:rsidRPr="00647403">
          <w:rPr>
            <w:rFonts w:ascii="Times New Roman" w:hAnsi="Times New Roman" w:cs="Times New Roman"/>
            <w:color w:val="000000" w:themeColor="text1"/>
            <w:sz w:val="24"/>
            <w:szCs w:val="24"/>
          </w:rPr>
          <w:t xml:space="preserve">conservation linked economic </w:t>
        </w:r>
      </w:ins>
      <w:ins w:id="1907" w:author="Bandana Shakya" w:date="2020-06-30T11:39:00Z">
        <w:r>
          <w:rPr>
            <w:rFonts w:ascii="Times New Roman" w:hAnsi="Times New Roman" w:cs="Times New Roman"/>
            <w:color w:val="000000" w:themeColor="text1"/>
            <w:sz w:val="24"/>
            <w:szCs w:val="24"/>
          </w:rPr>
          <w:t xml:space="preserve">actions </w:t>
        </w:r>
        <w:r>
          <w:rPr>
            <w:rFonts w:ascii="Times New Roman" w:hAnsi="Times New Roman" w:cs="Times New Roman"/>
            <w:color w:val="000000" w:themeColor="text1"/>
            <w:sz w:val="24"/>
            <w:szCs w:val="24"/>
          </w:rPr>
          <w:fldChar w:fldCharType="begin" w:fldLock="1"/>
        </w:r>
      </w:ins>
      <w:r w:rsidR="004B121F">
        <w:rPr>
          <w:rFonts w:ascii="Times New Roman" w:hAnsi="Times New Roman" w:cs="Times New Roman"/>
          <w:color w:val="000000" w:themeColor="text1"/>
          <w:sz w:val="24"/>
          <w:szCs w:val="24"/>
        </w:rPr>
        <w:instrText>ADDIN CSL_CITATION {"citationItems":[{"id":"ITEM-1","itemData":{"ISBN":"2831706122","author":[{"dropping-particle":"","family":"Sandwith","given":"T","non-dropping-particle":"","parse-names":false,"suffix":""},{"dropping-particle":"","family":"Shine","given":"C","non-dropping-particle":"","parse-names":false,"suffix":""},{"dropping-particle":"","family":"Hamilton","given":"L","non-dropping-particle":"","parse-names":false,"suffix":""},{"dropping-particle":"","family":"Sheppard","given":"D","non-dropping-particle":"","parse-names":false,"suffix":""}],"id":"ITEM-1","issue":"7","issued":{"date-parts":[["2001"]]},"title":"Protected areas for peace and co-operation","type":"book"},"uris":["http://www.mendeley.com/documents/?uuid=4cc6239d-004c-4e06-bae8-92b300bea849"]}],"mendeley":{"formattedCitation":"(Sandwith, Shine, Hamilton, &amp; Sheppard, 2001)","manualFormatting":"(Sandwith et al., 2001; Liu et al., 2020)","plainTextFormattedCitation":"(Sandwith, Shine, Hamilton, &amp; Sheppard, 2001)","previouslyFormattedCitation":"(Sandwith, Shine, Hamilton, &amp; Sheppard, 2001)"},"properties":{"noteIndex":0},"schema":"https://github.com/citation-style-language/schema/raw/master/csl-citation.json"}</w:instrText>
      </w:r>
      <w:ins w:id="1908" w:author="Bandana Shakya" w:date="2020-06-30T11:39:00Z">
        <w:r>
          <w:rPr>
            <w:rFonts w:ascii="Times New Roman" w:hAnsi="Times New Roman" w:cs="Times New Roman"/>
            <w:color w:val="000000" w:themeColor="text1"/>
            <w:sz w:val="24"/>
            <w:szCs w:val="24"/>
          </w:rPr>
          <w:fldChar w:fldCharType="separate"/>
        </w:r>
        <w:r w:rsidRPr="00A3500F">
          <w:rPr>
            <w:rFonts w:ascii="Times New Roman" w:hAnsi="Times New Roman" w:cs="Times New Roman"/>
            <w:noProof/>
            <w:color w:val="000000" w:themeColor="text1"/>
            <w:sz w:val="24"/>
            <w:szCs w:val="24"/>
          </w:rPr>
          <w:t>(Sandwith</w:t>
        </w:r>
        <w:r>
          <w:rPr>
            <w:rFonts w:ascii="Times New Roman" w:hAnsi="Times New Roman" w:cs="Times New Roman"/>
            <w:noProof/>
            <w:color w:val="000000" w:themeColor="text1"/>
            <w:sz w:val="24"/>
            <w:szCs w:val="24"/>
          </w:rPr>
          <w:t xml:space="preserve"> et al., </w:t>
        </w:r>
        <w:r w:rsidRPr="00A3500F">
          <w:rPr>
            <w:rFonts w:ascii="Times New Roman" w:hAnsi="Times New Roman" w:cs="Times New Roman"/>
            <w:noProof/>
            <w:color w:val="000000" w:themeColor="text1"/>
            <w:sz w:val="24"/>
            <w:szCs w:val="24"/>
          </w:rPr>
          <w:t>2001</w:t>
        </w:r>
      </w:ins>
      <w:ins w:id="1909" w:author="Bandana Shakya" w:date="2020-07-01T08:18:00Z">
        <w:r w:rsidR="008B0911">
          <w:rPr>
            <w:rFonts w:ascii="Times New Roman" w:hAnsi="Times New Roman" w:cs="Times New Roman"/>
            <w:noProof/>
            <w:color w:val="000000" w:themeColor="text1"/>
            <w:sz w:val="24"/>
            <w:szCs w:val="24"/>
          </w:rPr>
          <w:t>;</w:t>
        </w:r>
        <w:r w:rsidR="00362FDE">
          <w:rPr>
            <w:rFonts w:ascii="Times New Roman" w:hAnsi="Times New Roman" w:cs="Times New Roman"/>
            <w:noProof/>
            <w:color w:val="000000" w:themeColor="text1"/>
            <w:sz w:val="24"/>
            <w:szCs w:val="24"/>
          </w:rPr>
          <w:t xml:space="preserve"> </w:t>
        </w:r>
      </w:ins>
      <w:del w:id="1910" w:author="Bandana Shakya" w:date="2020-07-01T08:18:00Z">
        <w:r w:rsidR="005946CA" w:rsidRPr="005946CA" w:rsidDel="008B0911">
          <w:rPr>
            <w:rFonts w:ascii="Times New Roman" w:hAnsi="Times New Roman" w:cs="Times New Roman"/>
            <w:noProof/>
            <w:color w:val="000000" w:themeColor="text1"/>
            <w:sz w:val="24"/>
            <w:szCs w:val="24"/>
          </w:rPr>
          <w:delText xml:space="preserve"> </w:delText>
        </w:r>
        <w:r w:rsidR="005946CA" w:rsidDel="008B0911">
          <w:rPr>
            <w:rFonts w:ascii="Times New Roman" w:hAnsi="Times New Roman" w:cs="Times New Roman"/>
            <w:noProof/>
            <w:color w:val="000000" w:themeColor="text1"/>
            <w:sz w:val="24"/>
            <w:szCs w:val="24"/>
          </w:rPr>
          <w:delText xml:space="preserve"> </w:delText>
        </w:r>
      </w:del>
      <w:ins w:id="1911" w:author="Bandana Shakya" w:date="2020-07-01T08:13:00Z">
        <w:r w:rsidR="005946CA">
          <w:rPr>
            <w:rFonts w:ascii="Times New Roman" w:hAnsi="Times New Roman" w:cs="Times New Roman"/>
            <w:noProof/>
            <w:color w:val="000000" w:themeColor="text1"/>
            <w:sz w:val="24"/>
            <w:szCs w:val="24"/>
          </w:rPr>
          <w:fldChar w:fldCharType="begin" w:fldLock="1"/>
        </w:r>
      </w:ins>
      <w:r w:rsidR="002378A0">
        <w:rPr>
          <w:rFonts w:ascii="Times New Roman" w:hAnsi="Times New Roman" w:cs="Times New Roman"/>
          <w:noProof/>
          <w:color w:val="000000" w:themeColor="text1"/>
          <w:sz w:val="24"/>
          <w:szCs w:val="24"/>
        </w:rPr>
        <w:instrText>ADDIN CSL_CITATION {"citationItems":[{"id":"ITEM-1","itemData":{"DOI":"10.1016/j.tree.2020.03.004","ISSN":"0169-5347","author":[{"dropping-particle":"","family":"Liu","given":"Jiajia","non-dropping-particle":"","parse-names":false,"suffix":""},{"dropping-particle":"","family":"Yong","given":"Ding Li","non-dropping-particle":"","parse-names":false,"suffix":""},{"dropping-particle":"","family":"Choi","given":"Chi-yeung","non-dropping-particle":"","parse-names":false,"suffix":""},{"dropping-particle":"","family":"Gibson","given":"Luke","non-dropping-particle":"","parse-names":false,"suffix":""}],"container-title":"Trends in Ecology &amp; Evolution","id":"ITEM-1","issue":"xx","issued":{"date-parts":[["2020"]]},"page":"1-12","publisher":"Elsevier Ltd","title":"Transboundary Frontiers : An Emerging Priority for Biodiversity Conservation","type":"article-journal","volume":"xx"},"uris":["http://www.mendeley.com/documents/?uuid=9d3412ad-a03a-41d9-8720-cab893c5e5a5"]}],"mendeley":{"formattedCitation":"(Liu et al., 2020)","manualFormatting":"Liu et al., 2020","plainTextFormattedCitation":"(Liu et al., 2020)","previouslyFormattedCitation":"(Liu et al., 2020)"},"properties":{"noteIndex":0},"schema":"https://github.com/citation-style-language/schema/raw/master/csl-citation.json"}</w:instrText>
      </w:r>
      <w:r w:rsidR="005946CA">
        <w:rPr>
          <w:rFonts w:ascii="Times New Roman" w:hAnsi="Times New Roman" w:cs="Times New Roman"/>
          <w:noProof/>
          <w:color w:val="000000" w:themeColor="text1"/>
          <w:sz w:val="24"/>
          <w:szCs w:val="24"/>
        </w:rPr>
        <w:fldChar w:fldCharType="separate"/>
      </w:r>
      <w:del w:id="1912" w:author="Bandana Shakya" w:date="2020-07-01T08:18:00Z">
        <w:r w:rsidR="005946CA" w:rsidRPr="002772D6" w:rsidDel="00362FDE">
          <w:rPr>
            <w:rFonts w:ascii="Times New Roman" w:hAnsi="Times New Roman" w:cs="Times New Roman"/>
            <w:noProof/>
            <w:color w:val="000000" w:themeColor="text1"/>
            <w:sz w:val="24"/>
            <w:szCs w:val="24"/>
          </w:rPr>
          <w:delText>(</w:delText>
        </w:r>
      </w:del>
      <w:r w:rsidR="005946CA" w:rsidRPr="002772D6">
        <w:rPr>
          <w:rFonts w:ascii="Times New Roman" w:hAnsi="Times New Roman" w:cs="Times New Roman"/>
          <w:noProof/>
          <w:color w:val="000000" w:themeColor="text1"/>
          <w:sz w:val="24"/>
          <w:szCs w:val="24"/>
        </w:rPr>
        <w:t>Liu</w:t>
      </w:r>
      <w:r w:rsidR="005946CA">
        <w:rPr>
          <w:rFonts w:ascii="Times New Roman" w:hAnsi="Times New Roman" w:cs="Times New Roman"/>
          <w:noProof/>
          <w:color w:val="000000" w:themeColor="text1"/>
          <w:sz w:val="24"/>
          <w:szCs w:val="24"/>
        </w:rPr>
        <w:t xml:space="preserve"> et al., </w:t>
      </w:r>
      <w:r w:rsidR="005946CA" w:rsidRPr="002772D6">
        <w:rPr>
          <w:rFonts w:ascii="Times New Roman" w:hAnsi="Times New Roman" w:cs="Times New Roman"/>
          <w:noProof/>
          <w:color w:val="000000" w:themeColor="text1"/>
          <w:sz w:val="24"/>
          <w:szCs w:val="24"/>
        </w:rPr>
        <w:t>2020</w:t>
      </w:r>
      <w:del w:id="1913" w:author="Bandana Shakya" w:date="2020-07-01T08:19:00Z">
        <w:r w:rsidR="005946CA" w:rsidRPr="002772D6" w:rsidDel="00362FDE">
          <w:rPr>
            <w:rFonts w:ascii="Times New Roman" w:hAnsi="Times New Roman" w:cs="Times New Roman"/>
            <w:noProof/>
            <w:color w:val="000000" w:themeColor="text1"/>
            <w:sz w:val="24"/>
            <w:szCs w:val="24"/>
          </w:rPr>
          <w:delText>)</w:delText>
        </w:r>
      </w:del>
      <w:ins w:id="1914" w:author="Bandana Shakya" w:date="2020-07-01T08:13:00Z">
        <w:r w:rsidR="005946CA">
          <w:rPr>
            <w:rFonts w:ascii="Times New Roman" w:hAnsi="Times New Roman" w:cs="Times New Roman"/>
            <w:noProof/>
            <w:color w:val="000000" w:themeColor="text1"/>
            <w:sz w:val="24"/>
            <w:szCs w:val="24"/>
          </w:rPr>
          <w:fldChar w:fldCharType="end"/>
        </w:r>
      </w:ins>
      <w:ins w:id="1915" w:author="Bandana Shakya" w:date="2020-06-30T11:39:00Z">
        <w:r w:rsidRPr="00A3500F">
          <w:rPr>
            <w:rFonts w:ascii="Times New Roman" w:hAnsi="Times New Roman" w:cs="Times New Roman"/>
            <w:noProof/>
            <w:color w:val="000000" w:themeColor="text1"/>
            <w:sz w:val="24"/>
            <w:szCs w:val="24"/>
          </w:rPr>
          <w:t>)</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xml:space="preserve">. Regional </w:t>
        </w:r>
      </w:ins>
      <w:ins w:id="1916" w:author="Bandana Shakya" w:date="2020-07-01T08:19:00Z">
        <w:r w:rsidR="00362FDE">
          <w:rPr>
            <w:rFonts w:ascii="Times New Roman" w:hAnsi="Times New Roman" w:cs="Times New Roman"/>
            <w:color w:val="000000" w:themeColor="text1"/>
            <w:sz w:val="24"/>
            <w:szCs w:val="24"/>
          </w:rPr>
          <w:t xml:space="preserve">pathways </w:t>
        </w:r>
      </w:ins>
      <w:ins w:id="1917" w:author="Bandana Shakya" w:date="2020-06-30T11:39:00Z">
        <w:r w:rsidRPr="00647403">
          <w:rPr>
            <w:rFonts w:ascii="Times New Roman" w:hAnsi="Times New Roman" w:cs="Times New Roman"/>
            <w:color w:val="000000" w:themeColor="text1"/>
            <w:sz w:val="24"/>
            <w:szCs w:val="24"/>
          </w:rPr>
          <w:t xml:space="preserve">focus on </w:t>
        </w:r>
        <w:r>
          <w:rPr>
            <w:rFonts w:ascii="Times New Roman" w:hAnsi="Times New Roman" w:cs="Times New Roman"/>
            <w:color w:val="000000" w:themeColor="text1"/>
            <w:sz w:val="24"/>
            <w:szCs w:val="24"/>
          </w:rPr>
          <w:t xml:space="preserve">establishment of joint research and monitoring facilities and collaborative research programmes that </w:t>
        </w:r>
      </w:ins>
      <w:ins w:id="1918" w:author="Bandana Shakya" w:date="2020-07-01T08:23:00Z">
        <w:r w:rsidR="00DE3A0A">
          <w:rPr>
            <w:rFonts w:ascii="Times New Roman" w:hAnsi="Times New Roman" w:cs="Times New Roman"/>
            <w:color w:val="000000" w:themeColor="text1"/>
            <w:sz w:val="24"/>
            <w:szCs w:val="24"/>
          </w:rPr>
          <w:t xml:space="preserve">ease </w:t>
        </w:r>
      </w:ins>
      <w:ins w:id="1919" w:author="Bandana Shakya" w:date="2020-06-30T11:39:00Z">
        <w:r>
          <w:rPr>
            <w:rFonts w:ascii="Times New Roman" w:hAnsi="Times New Roman" w:cs="Times New Roman"/>
            <w:color w:val="000000" w:themeColor="text1"/>
            <w:sz w:val="24"/>
            <w:szCs w:val="24"/>
          </w:rPr>
          <w:t xml:space="preserve">biodiversity </w:t>
        </w:r>
        <w:r w:rsidRPr="00647403">
          <w:rPr>
            <w:rFonts w:ascii="Times New Roman" w:hAnsi="Times New Roman" w:cs="Times New Roman"/>
            <w:color w:val="000000" w:themeColor="text1"/>
            <w:sz w:val="24"/>
            <w:szCs w:val="24"/>
          </w:rPr>
          <w:t xml:space="preserve">knowledge networking and </w:t>
        </w:r>
        <w:r>
          <w:rPr>
            <w:rFonts w:ascii="Times New Roman" w:hAnsi="Times New Roman" w:cs="Times New Roman"/>
            <w:color w:val="000000" w:themeColor="text1"/>
            <w:sz w:val="24"/>
            <w:szCs w:val="24"/>
          </w:rPr>
          <w:t xml:space="preserve">information </w:t>
        </w:r>
      </w:ins>
      <w:ins w:id="1920" w:author="Bandana Shakya" w:date="2020-07-01T08:23:00Z">
        <w:r w:rsidR="00DE3A0A">
          <w:rPr>
            <w:rFonts w:ascii="Times New Roman" w:hAnsi="Times New Roman" w:cs="Times New Roman"/>
            <w:color w:val="000000" w:themeColor="text1"/>
            <w:sz w:val="24"/>
            <w:szCs w:val="24"/>
          </w:rPr>
          <w:t xml:space="preserve">exchange between the countries </w:t>
        </w:r>
      </w:ins>
      <w:ins w:id="1921" w:author="Bandana Shakya" w:date="2020-06-30T11:39:00Z">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author":[{"dropping-particle":"V","family":"Eppink","given":"Florian","non-dropping-particle":"","parse-names":false,"suffix":""},{"dropping-particle":"","family":"Werntze","given":"Andreas","non-dropping-particle":"","parse-names":false,"suffix":""},{"dropping-particle":"","family":"Mäs","given":"Stephan","non-dropping-particle":"","parse-names":false,"suffix":""},{"dropping-particle":"","family":"Popp","given":"Alexander","non-dropping-particle":"","parse-names":false,"suffix":""},{"dropping-particle":"","family":"Seppelt","given":"Ralf","non-dropping-particle":"","parse-names":false,"suffix":""}],"id":"ITEM-1","issued":{"date-parts":[["2012"]]},"page":"55-63","title":"Land Management and Ecosystem Services","type":"article-journal","volume":"1"},"uris":["http://www.mendeley.com/documents/?uuid=6d21adb3-b869-4f93-b648-2b48f22b6dac"]}],"mendeley":{"formattedCitation":"(Eppink, Werntze, Mäs, Popp, &amp; Seppelt, 2012)","manualFormatting":"(Eppink et al., 2012)","plainTextFormattedCitation":"(Eppink, Werntze, Mäs, Popp, &amp; Seppelt, 2012)","previouslyFormattedCitation":"(Eppink, Werntze, Mäs, Popp, &amp; Seppelt, 2012)"},"properties":{"noteIndex":0},"schema":"https://github.com/citation-style-language/schema/raw/master/csl-citation.json"}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A046BA">
          <w:rPr>
            <w:rFonts w:ascii="Times New Roman" w:hAnsi="Times New Roman" w:cs="Times New Roman"/>
            <w:noProof/>
            <w:color w:val="000000" w:themeColor="text1"/>
            <w:sz w:val="24"/>
            <w:szCs w:val="24"/>
          </w:rPr>
          <w:t>(Eppink</w:t>
        </w:r>
        <w:r>
          <w:rPr>
            <w:rFonts w:ascii="Times New Roman" w:hAnsi="Times New Roman" w:cs="Times New Roman"/>
            <w:noProof/>
            <w:color w:val="000000" w:themeColor="text1"/>
            <w:sz w:val="24"/>
            <w:szCs w:val="24"/>
          </w:rPr>
          <w:t xml:space="preserve"> et al.</w:t>
        </w:r>
        <w:r w:rsidRPr="00A046BA">
          <w:rPr>
            <w:rFonts w:ascii="Times New Roman" w:hAnsi="Times New Roman" w:cs="Times New Roman"/>
            <w:noProof/>
            <w:color w:val="000000" w:themeColor="text1"/>
            <w:sz w:val="24"/>
            <w:szCs w:val="24"/>
          </w:rPr>
          <w:t>,</w:t>
        </w:r>
        <w:r>
          <w:rPr>
            <w:rFonts w:ascii="Times New Roman" w:hAnsi="Times New Roman" w:cs="Times New Roman"/>
            <w:noProof/>
            <w:color w:val="000000" w:themeColor="text1"/>
            <w:sz w:val="24"/>
            <w:szCs w:val="24"/>
          </w:rPr>
          <w:t xml:space="preserve"> </w:t>
        </w:r>
        <w:r w:rsidRPr="00A046BA">
          <w:rPr>
            <w:rFonts w:ascii="Times New Roman" w:hAnsi="Times New Roman" w:cs="Times New Roman"/>
            <w:noProof/>
            <w:color w:val="000000" w:themeColor="text1"/>
            <w:sz w:val="24"/>
            <w:szCs w:val="24"/>
          </w:rPr>
          <w:t>2012)</w:t>
        </w:r>
        <w:r>
          <w:rPr>
            <w:rFonts w:ascii="Times New Roman" w:hAnsi="Times New Roman" w:cs="Times New Roman"/>
            <w:color w:val="000000" w:themeColor="text1"/>
            <w:sz w:val="24"/>
            <w:szCs w:val="24"/>
          </w:rPr>
          <w:fldChar w:fldCharType="end"/>
        </w:r>
        <w:r w:rsidRPr="00647403">
          <w:rPr>
            <w:rFonts w:ascii="Times New Roman" w:hAnsi="Times New Roman" w:cs="Times New Roman"/>
            <w:color w:val="000000" w:themeColor="text1"/>
            <w:sz w:val="24"/>
            <w:szCs w:val="24"/>
          </w:rPr>
          <w:t xml:space="preserve">. </w:t>
        </w:r>
      </w:ins>
    </w:p>
    <w:p w:rsidR="00BD3840" w:rsidDel="002D03F6" w:rsidRDefault="00BD3840" w:rsidP="00C81765">
      <w:pPr>
        <w:spacing w:line="480" w:lineRule="auto"/>
        <w:ind w:firstLine="720"/>
        <w:rPr>
          <w:del w:id="1922" w:author="Bandana Shakya" w:date="2020-06-19T13:23:00Z"/>
          <w:rFonts w:ascii="Times New Roman" w:hAnsi="Times New Roman" w:cs="Times New Roman"/>
          <w:color w:val="000000" w:themeColor="text1"/>
          <w:sz w:val="24"/>
          <w:szCs w:val="24"/>
        </w:rPr>
      </w:pPr>
    </w:p>
    <w:p w:rsidR="0019075B" w:rsidRPr="0019075B" w:rsidRDefault="0019075B" w:rsidP="006030CD">
      <w:pPr>
        <w:spacing w:line="480" w:lineRule="auto"/>
        <w:rPr>
          <w:rFonts w:ascii="Times New Roman" w:hAnsi="Times New Roman" w:cs="Times New Roman"/>
          <w:b/>
          <w:color w:val="000000" w:themeColor="text1"/>
          <w:sz w:val="24"/>
          <w:szCs w:val="24"/>
        </w:rPr>
      </w:pPr>
      <w:r w:rsidRPr="0019075B">
        <w:rPr>
          <w:rFonts w:ascii="Times New Roman" w:hAnsi="Times New Roman" w:cs="Times New Roman"/>
          <w:b/>
          <w:color w:val="000000" w:themeColor="text1"/>
          <w:sz w:val="24"/>
          <w:szCs w:val="24"/>
        </w:rPr>
        <w:t>6. Conclusion</w:t>
      </w:r>
      <w:r>
        <w:rPr>
          <w:rFonts w:ascii="Times New Roman" w:hAnsi="Times New Roman" w:cs="Times New Roman"/>
          <w:b/>
          <w:color w:val="000000" w:themeColor="text1"/>
          <w:sz w:val="24"/>
          <w:szCs w:val="24"/>
        </w:rPr>
        <w:t>s</w:t>
      </w:r>
    </w:p>
    <w:p w:rsidR="00E41F80" w:rsidDel="003634AF" w:rsidRDefault="00950677" w:rsidP="0050093F">
      <w:pPr>
        <w:spacing w:line="480" w:lineRule="auto"/>
        <w:ind w:firstLine="360"/>
        <w:rPr>
          <w:del w:id="1923" w:author="Bandana Shakya" w:date="2020-06-19T15:04:00Z"/>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results of this st</w:t>
      </w:r>
      <w:r w:rsidR="003D07D8">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rPr>
        <w:t xml:space="preserve">dy </w:t>
      </w:r>
      <w:ins w:id="1924" w:author="Bandana Shakya" w:date="2020-06-19T13:23:00Z">
        <w:r w:rsidR="002D03F6">
          <w:rPr>
            <w:rFonts w:ascii="Times New Roman" w:hAnsi="Times New Roman" w:cs="Times New Roman"/>
            <w:color w:val="000000" w:themeColor="text1"/>
            <w:sz w:val="24"/>
            <w:szCs w:val="24"/>
          </w:rPr>
          <w:t xml:space="preserve">reveal </w:t>
        </w:r>
      </w:ins>
      <w:del w:id="1925" w:author="Bandana Shakya" w:date="2020-06-19T13:23:00Z">
        <w:r w:rsidDel="002D03F6">
          <w:rPr>
            <w:rFonts w:ascii="Times New Roman" w:hAnsi="Times New Roman" w:cs="Times New Roman"/>
            <w:color w:val="000000" w:themeColor="text1"/>
            <w:sz w:val="24"/>
            <w:szCs w:val="24"/>
          </w:rPr>
          <w:delText>show</w:delText>
        </w:r>
        <w:r w:rsidR="003D07D8" w:rsidDel="002D03F6">
          <w:rPr>
            <w:rFonts w:ascii="Times New Roman" w:hAnsi="Times New Roman" w:cs="Times New Roman"/>
            <w:color w:val="000000" w:themeColor="text1"/>
            <w:sz w:val="24"/>
            <w:szCs w:val="24"/>
          </w:rPr>
          <w:delText>ed</w:delText>
        </w:r>
        <w:r w:rsidDel="002D03F6">
          <w:rPr>
            <w:rFonts w:ascii="Times New Roman" w:hAnsi="Times New Roman" w:cs="Times New Roman"/>
            <w:color w:val="000000" w:themeColor="text1"/>
            <w:sz w:val="24"/>
            <w:szCs w:val="24"/>
          </w:rPr>
          <w:delText xml:space="preserve"> </w:delText>
        </w:r>
      </w:del>
      <w:r>
        <w:rPr>
          <w:rFonts w:ascii="Times New Roman" w:hAnsi="Times New Roman" w:cs="Times New Roman"/>
          <w:color w:val="000000" w:themeColor="text1"/>
          <w:sz w:val="24"/>
          <w:szCs w:val="24"/>
        </w:rPr>
        <w:t>that PAs in the far-eastern Himalayan Landscape provide a diverse range of ecosystem services</w:t>
      </w:r>
      <w:r w:rsidR="00C552A8">
        <w:rPr>
          <w:rFonts w:ascii="Times New Roman" w:hAnsi="Times New Roman" w:cs="Times New Roman"/>
          <w:color w:val="000000" w:themeColor="text1"/>
          <w:sz w:val="24"/>
          <w:szCs w:val="24"/>
        </w:rPr>
        <w:t xml:space="preserve"> that reache</w:t>
      </w:r>
      <w:del w:id="1926" w:author="Bandana Shakya" w:date="2020-06-30T16:13:00Z">
        <w:r w:rsidR="00C552A8" w:rsidDel="00A2427E">
          <w:rPr>
            <w:rFonts w:ascii="Times New Roman" w:hAnsi="Times New Roman" w:cs="Times New Roman"/>
            <w:color w:val="000000" w:themeColor="text1"/>
            <w:sz w:val="24"/>
            <w:szCs w:val="24"/>
          </w:rPr>
          <w:delText>s</w:delText>
        </w:r>
      </w:del>
      <w:r w:rsidR="00C552A8">
        <w:rPr>
          <w:rFonts w:ascii="Times New Roman" w:hAnsi="Times New Roman" w:cs="Times New Roman"/>
          <w:color w:val="000000" w:themeColor="text1"/>
          <w:sz w:val="24"/>
          <w:szCs w:val="24"/>
        </w:rPr>
        <w:t xml:space="preserve"> </w:t>
      </w:r>
      <w:r w:rsidR="00BA01ED">
        <w:rPr>
          <w:rFonts w:ascii="Times New Roman" w:hAnsi="Times New Roman" w:cs="Times New Roman"/>
          <w:color w:val="000000" w:themeColor="text1"/>
          <w:sz w:val="24"/>
          <w:szCs w:val="24"/>
        </w:rPr>
        <w:t>beneficiaries</w:t>
      </w:r>
      <w:r w:rsidR="00C552A8">
        <w:rPr>
          <w:rFonts w:ascii="Times New Roman" w:hAnsi="Times New Roman" w:cs="Times New Roman"/>
          <w:color w:val="000000" w:themeColor="text1"/>
          <w:sz w:val="24"/>
          <w:szCs w:val="24"/>
        </w:rPr>
        <w:t xml:space="preserve"> beyond the park boundary or even beyond the boundary of one nation. </w:t>
      </w:r>
      <w:r w:rsidR="004F21D6">
        <w:rPr>
          <w:rFonts w:ascii="Times New Roman" w:hAnsi="Times New Roman" w:cs="Times New Roman"/>
          <w:color w:val="000000" w:themeColor="text1"/>
          <w:sz w:val="24"/>
          <w:szCs w:val="24"/>
        </w:rPr>
        <w:t xml:space="preserve">The </w:t>
      </w:r>
      <w:ins w:id="1927" w:author="Bandana Shakya" w:date="2020-06-19T14:53:00Z">
        <w:r w:rsidR="007B7D0A">
          <w:rPr>
            <w:rFonts w:ascii="Times New Roman" w:hAnsi="Times New Roman" w:cs="Times New Roman"/>
            <w:color w:val="000000" w:themeColor="text1"/>
            <w:sz w:val="24"/>
            <w:szCs w:val="24"/>
          </w:rPr>
          <w:t xml:space="preserve">spatial extent of </w:t>
        </w:r>
      </w:ins>
      <w:r w:rsidR="004F21D6">
        <w:rPr>
          <w:rFonts w:ascii="Times New Roman" w:hAnsi="Times New Roman" w:cs="Times New Roman"/>
          <w:color w:val="000000" w:themeColor="text1"/>
          <w:sz w:val="24"/>
          <w:szCs w:val="24"/>
        </w:rPr>
        <w:t>SPHs, SBAs and dSPHs</w:t>
      </w:r>
      <w:ins w:id="1928" w:author="Bandana Shakya" w:date="2020-06-19T14:53:00Z">
        <w:r w:rsidR="007B7D0A">
          <w:rPr>
            <w:rFonts w:ascii="Times New Roman" w:hAnsi="Times New Roman" w:cs="Times New Roman"/>
            <w:color w:val="000000" w:themeColor="text1"/>
            <w:sz w:val="24"/>
            <w:szCs w:val="24"/>
          </w:rPr>
          <w:t>, and their performance against three plausible future scenarios</w:t>
        </w:r>
      </w:ins>
      <w:r w:rsidR="004F21D6">
        <w:rPr>
          <w:rFonts w:ascii="Times New Roman" w:hAnsi="Times New Roman" w:cs="Times New Roman"/>
          <w:color w:val="000000" w:themeColor="text1"/>
          <w:sz w:val="24"/>
          <w:szCs w:val="24"/>
        </w:rPr>
        <w:t xml:space="preserve"> help visualize </w:t>
      </w:r>
      <w:r w:rsidR="003A44A6">
        <w:rPr>
          <w:rFonts w:ascii="Times New Roman" w:hAnsi="Times New Roman" w:cs="Times New Roman"/>
          <w:color w:val="000000" w:themeColor="text1"/>
          <w:sz w:val="24"/>
          <w:szCs w:val="24"/>
        </w:rPr>
        <w:t xml:space="preserve">how PAs are placed in terms of maintaining </w:t>
      </w:r>
      <w:ins w:id="1929" w:author="Bandana Shakya" w:date="2020-06-19T14:54:00Z">
        <w:r w:rsidR="00511DA1">
          <w:rPr>
            <w:rFonts w:ascii="Times New Roman" w:hAnsi="Times New Roman" w:cs="Times New Roman"/>
            <w:color w:val="000000" w:themeColor="text1"/>
            <w:sz w:val="24"/>
            <w:szCs w:val="24"/>
          </w:rPr>
          <w:t xml:space="preserve">different </w:t>
        </w:r>
      </w:ins>
      <w:del w:id="1930" w:author="Bandana Shakya" w:date="2020-06-19T14:54:00Z">
        <w:r w:rsidR="003A44A6" w:rsidDel="00511DA1">
          <w:rPr>
            <w:rFonts w:ascii="Times New Roman" w:hAnsi="Times New Roman" w:cs="Times New Roman"/>
            <w:color w:val="000000" w:themeColor="text1"/>
            <w:sz w:val="24"/>
            <w:szCs w:val="24"/>
          </w:rPr>
          <w:delText xml:space="preserve">the ecosystem </w:delText>
        </w:r>
      </w:del>
      <w:r w:rsidR="003A44A6">
        <w:rPr>
          <w:rFonts w:ascii="Times New Roman" w:hAnsi="Times New Roman" w:cs="Times New Roman"/>
          <w:color w:val="000000" w:themeColor="text1"/>
          <w:sz w:val="24"/>
          <w:szCs w:val="24"/>
        </w:rPr>
        <w:t xml:space="preserve">services, and how </w:t>
      </w:r>
      <w:ins w:id="1931" w:author="Bandana Shakya" w:date="2020-06-19T14:54:00Z">
        <w:r w:rsidR="00511DA1">
          <w:rPr>
            <w:rFonts w:ascii="Times New Roman" w:hAnsi="Times New Roman" w:cs="Times New Roman"/>
            <w:color w:val="000000" w:themeColor="text1"/>
            <w:sz w:val="24"/>
            <w:szCs w:val="24"/>
          </w:rPr>
          <w:t xml:space="preserve">trade-offs </w:t>
        </w:r>
      </w:ins>
      <w:ins w:id="1932" w:author="Bandana Shakya" w:date="2020-06-19T14:55:00Z">
        <w:r w:rsidR="008F0699">
          <w:rPr>
            <w:rFonts w:ascii="Times New Roman" w:hAnsi="Times New Roman" w:cs="Times New Roman"/>
            <w:color w:val="000000" w:themeColor="text1"/>
            <w:sz w:val="24"/>
            <w:szCs w:val="24"/>
          </w:rPr>
          <w:t>be</w:t>
        </w:r>
      </w:ins>
      <w:ins w:id="1933" w:author="Bandana Shakya" w:date="2020-06-30T16:13:00Z">
        <w:r w:rsidR="00A2427E">
          <w:rPr>
            <w:rFonts w:ascii="Times New Roman" w:hAnsi="Times New Roman" w:cs="Times New Roman"/>
            <w:color w:val="000000" w:themeColor="text1"/>
            <w:sz w:val="24"/>
            <w:szCs w:val="24"/>
          </w:rPr>
          <w:t>t</w:t>
        </w:r>
      </w:ins>
      <w:ins w:id="1934" w:author="Bandana Shakya" w:date="2020-06-19T14:55:00Z">
        <w:r w:rsidR="008F0699">
          <w:rPr>
            <w:rFonts w:ascii="Times New Roman" w:hAnsi="Times New Roman" w:cs="Times New Roman"/>
            <w:color w:val="000000" w:themeColor="text1"/>
            <w:sz w:val="24"/>
            <w:szCs w:val="24"/>
          </w:rPr>
          <w:t xml:space="preserve">ween the services </w:t>
        </w:r>
      </w:ins>
      <w:ins w:id="1935" w:author="Bandana Shakya" w:date="2020-06-19T14:54:00Z">
        <w:r w:rsidR="00511DA1">
          <w:rPr>
            <w:rFonts w:ascii="Times New Roman" w:hAnsi="Times New Roman" w:cs="Times New Roman"/>
            <w:color w:val="000000" w:themeColor="text1"/>
            <w:sz w:val="24"/>
            <w:szCs w:val="24"/>
          </w:rPr>
          <w:t>influence managemen</w:t>
        </w:r>
        <w:r w:rsidR="008F0699">
          <w:rPr>
            <w:rFonts w:ascii="Times New Roman" w:hAnsi="Times New Roman" w:cs="Times New Roman"/>
            <w:color w:val="000000" w:themeColor="text1"/>
            <w:sz w:val="24"/>
            <w:szCs w:val="24"/>
          </w:rPr>
          <w:t xml:space="preserve">t of multiple ecosystem services. </w:t>
        </w:r>
      </w:ins>
      <w:ins w:id="1936" w:author="Bandana Shakya" w:date="2020-06-19T14:55:00Z">
        <w:r w:rsidR="008F0699">
          <w:rPr>
            <w:rFonts w:ascii="Times New Roman" w:hAnsi="Times New Roman" w:cs="Times New Roman"/>
            <w:color w:val="000000" w:themeColor="text1"/>
            <w:sz w:val="24"/>
            <w:szCs w:val="24"/>
          </w:rPr>
          <w:t xml:space="preserve">Participatory exercises, that were harmonized across the three PAs </w:t>
        </w:r>
      </w:ins>
      <w:ins w:id="1937" w:author="Bandana Shakya" w:date="2020-06-19T14:56:00Z">
        <w:r w:rsidR="008F0699">
          <w:rPr>
            <w:rFonts w:ascii="Times New Roman" w:hAnsi="Times New Roman" w:cs="Times New Roman"/>
            <w:color w:val="000000" w:themeColor="text1"/>
            <w:sz w:val="24"/>
            <w:szCs w:val="24"/>
          </w:rPr>
          <w:t xml:space="preserve">not </w:t>
        </w:r>
      </w:ins>
      <w:ins w:id="1938" w:author="Bandana Shakya" w:date="2020-06-19T15:00:00Z">
        <w:r w:rsidR="002802A9">
          <w:rPr>
            <w:rFonts w:ascii="Times New Roman" w:hAnsi="Times New Roman" w:cs="Times New Roman"/>
            <w:color w:val="000000" w:themeColor="text1"/>
            <w:sz w:val="24"/>
            <w:szCs w:val="24"/>
          </w:rPr>
          <w:t xml:space="preserve">only </w:t>
        </w:r>
      </w:ins>
      <w:del w:id="1939" w:author="Bandana Shakya" w:date="2020-06-19T14:56:00Z">
        <w:r w:rsidR="003A44A6" w:rsidDel="008F0699">
          <w:rPr>
            <w:rFonts w:ascii="Times New Roman" w:hAnsi="Times New Roman" w:cs="Times New Roman"/>
            <w:color w:val="000000" w:themeColor="text1"/>
            <w:sz w:val="24"/>
            <w:szCs w:val="24"/>
          </w:rPr>
          <w:delText>ecosystem service</w:delText>
        </w:r>
        <w:r w:rsidR="00B34231" w:rsidDel="008F0699">
          <w:rPr>
            <w:rFonts w:ascii="Times New Roman" w:hAnsi="Times New Roman" w:cs="Times New Roman"/>
            <w:color w:val="000000" w:themeColor="text1"/>
            <w:sz w:val="24"/>
            <w:szCs w:val="24"/>
          </w:rPr>
          <w:delText xml:space="preserve">s </w:delText>
        </w:r>
      </w:del>
      <w:del w:id="1940" w:author="Bandana Shakya" w:date="2020-06-19T13:24:00Z">
        <w:r w:rsidR="00B34231" w:rsidDel="00F85C31">
          <w:rPr>
            <w:rFonts w:ascii="Times New Roman" w:hAnsi="Times New Roman" w:cs="Times New Roman"/>
            <w:color w:val="000000" w:themeColor="text1"/>
            <w:sz w:val="24"/>
            <w:szCs w:val="24"/>
          </w:rPr>
          <w:delText xml:space="preserve">framework </w:delText>
        </w:r>
      </w:del>
      <w:del w:id="1941" w:author="Bandana Shakya" w:date="2020-06-19T14:56:00Z">
        <w:r w:rsidR="00B34231" w:rsidDel="008F0699">
          <w:rPr>
            <w:rFonts w:ascii="Times New Roman" w:hAnsi="Times New Roman" w:cs="Times New Roman"/>
            <w:color w:val="000000" w:themeColor="text1"/>
            <w:sz w:val="24"/>
            <w:szCs w:val="24"/>
          </w:rPr>
          <w:delText>can</w:delText>
        </w:r>
        <w:r w:rsidR="000A7D41" w:rsidDel="008F0699">
          <w:rPr>
            <w:rFonts w:ascii="Times New Roman" w:hAnsi="Times New Roman" w:cs="Times New Roman"/>
            <w:color w:val="000000" w:themeColor="text1"/>
            <w:sz w:val="24"/>
            <w:szCs w:val="24"/>
          </w:rPr>
          <w:delText xml:space="preserve"> </w:delText>
        </w:r>
      </w:del>
      <w:r w:rsidR="000A7D41">
        <w:rPr>
          <w:rFonts w:ascii="Times New Roman" w:hAnsi="Times New Roman" w:cs="Times New Roman"/>
          <w:color w:val="000000" w:themeColor="text1"/>
          <w:sz w:val="24"/>
          <w:szCs w:val="24"/>
        </w:rPr>
        <w:t>sensitize</w:t>
      </w:r>
      <w:ins w:id="1942" w:author="Bandana Shakya" w:date="2020-06-19T14:56:00Z">
        <w:r w:rsidR="008F0699">
          <w:rPr>
            <w:rFonts w:ascii="Times New Roman" w:hAnsi="Times New Roman" w:cs="Times New Roman"/>
            <w:color w:val="000000" w:themeColor="text1"/>
            <w:sz w:val="24"/>
            <w:szCs w:val="24"/>
          </w:rPr>
          <w:t>d</w:t>
        </w:r>
      </w:ins>
      <w:r w:rsidR="000A7D41">
        <w:rPr>
          <w:rFonts w:ascii="Times New Roman" w:hAnsi="Times New Roman" w:cs="Times New Roman"/>
          <w:color w:val="000000" w:themeColor="text1"/>
          <w:sz w:val="24"/>
          <w:szCs w:val="24"/>
        </w:rPr>
        <w:t xml:space="preserve"> stakeholders </w:t>
      </w:r>
      <w:ins w:id="1943" w:author="Bandana Shakya" w:date="2020-06-19T14:58:00Z">
        <w:r w:rsidR="00F12107">
          <w:rPr>
            <w:rFonts w:ascii="Times New Roman" w:hAnsi="Times New Roman" w:cs="Times New Roman"/>
            <w:color w:val="000000" w:themeColor="text1"/>
            <w:sz w:val="24"/>
            <w:szCs w:val="24"/>
          </w:rPr>
          <w:t xml:space="preserve">in each countries </w:t>
        </w:r>
      </w:ins>
      <w:r w:rsidR="000A7D41">
        <w:rPr>
          <w:rFonts w:ascii="Times New Roman" w:hAnsi="Times New Roman" w:cs="Times New Roman"/>
          <w:color w:val="000000" w:themeColor="text1"/>
          <w:sz w:val="24"/>
          <w:szCs w:val="24"/>
        </w:rPr>
        <w:t>on wider benefits and values of PAs</w:t>
      </w:r>
      <w:ins w:id="1944" w:author="Bandana Shakya" w:date="2020-06-19T14:56:00Z">
        <w:r w:rsidR="008F0699">
          <w:rPr>
            <w:rFonts w:ascii="Times New Roman" w:hAnsi="Times New Roman" w:cs="Times New Roman"/>
            <w:color w:val="000000" w:themeColor="text1"/>
            <w:sz w:val="24"/>
            <w:szCs w:val="24"/>
          </w:rPr>
          <w:t>, but also helped</w:t>
        </w:r>
      </w:ins>
      <w:ins w:id="1945" w:author="Bandana Shakya" w:date="2020-06-19T15:01:00Z">
        <w:r w:rsidR="00B40073">
          <w:rPr>
            <w:rFonts w:ascii="Times New Roman" w:hAnsi="Times New Roman" w:cs="Times New Roman"/>
            <w:color w:val="000000" w:themeColor="text1"/>
            <w:sz w:val="24"/>
            <w:szCs w:val="24"/>
          </w:rPr>
          <w:t xml:space="preserve"> </w:t>
        </w:r>
        <w:r w:rsidR="00B972E6">
          <w:rPr>
            <w:rFonts w:ascii="Times New Roman" w:hAnsi="Times New Roman" w:cs="Times New Roman"/>
            <w:color w:val="000000" w:themeColor="text1"/>
            <w:sz w:val="24"/>
            <w:szCs w:val="24"/>
          </w:rPr>
          <w:t xml:space="preserve">set the basis </w:t>
        </w:r>
        <w:r w:rsidR="00B972E6">
          <w:rPr>
            <w:rFonts w:ascii="Times New Roman" w:hAnsi="Times New Roman" w:cs="Times New Roman"/>
            <w:color w:val="000000" w:themeColor="text1"/>
            <w:sz w:val="24"/>
            <w:szCs w:val="24"/>
          </w:rPr>
          <w:lastRenderedPageBreak/>
          <w:t xml:space="preserve">for </w:t>
        </w:r>
      </w:ins>
      <w:ins w:id="1946" w:author="Bandana Shakya" w:date="2020-06-19T15:02:00Z">
        <w:r w:rsidR="00B972E6">
          <w:rPr>
            <w:rFonts w:ascii="Times New Roman" w:hAnsi="Times New Roman" w:cs="Times New Roman"/>
            <w:color w:val="000000" w:themeColor="text1"/>
            <w:sz w:val="24"/>
            <w:szCs w:val="24"/>
          </w:rPr>
          <w:t xml:space="preserve">regional </w:t>
        </w:r>
      </w:ins>
      <w:ins w:id="1947" w:author="Bandana Shakya" w:date="2020-06-19T14:57:00Z">
        <w:r w:rsidR="00123EE8">
          <w:rPr>
            <w:rFonts w:ascii="Times New Roman" w:hAnsi="Times New Roman" w:cs="Times New Roman"/>
            <w:color w:val="000000" w:themeColor="text1"/>
            <w:sz w:val="24"/>
            <w:szCs w:val="24"/>
          </w:rPr>
          <w:t>cooperation</w:t>
        </w:r>
      </w:ins>
      <w:ins w:id="1948" w:author="Bandana Shakya" w:date="2020-06-19T14:56:00Z">
        <w:r w:rsidR="00123EE8">
          <w:rPr>
            <w:rFonts w:ascii="Times New Roman" w:hAnsi="Times New Roman" w:cs="Times New Roman"/>
            <w:color w:val="000000" w:themeColor="text1"/>
            <w:sz w:val="24"/>
            <w:szCs w:val="24"/>
          </w:rPr>
          <w:t xml:space="preserve"> </w:t>
        </w:r>
      </w:ins>
      <w:ins w:id="1949" w:author="Bandana Shakya" w:date="2020-06-19T14:58:00Z">
        <w:r w:rsidR="00F12107">
          <w:rPr>
            <w:rFonts w:ascii="Times New Roman" w:hAnsi="Times New Roman" w:cs="Times New Roman"/>
            <w:color w:val="000000" w:themeColor="text1"/>
            <w:sz w:val="24"/>
            <w:szCs w:val="24"/>
          </w:rPr>
          <w:t xml:space="preserve">between the </w:t>
        </w:r>
      </w:ins>
      <w:ins w:id="1950" w:author="Bandana Shakya" w:date="2020-06-19T14:57:00Z">
        <w:r w:rsidR="00123EE8">
          <w:rPr>
            <w:rFonts w:ascii="Times New Roman" w:hAnsi="Times New Roman" w:cs="Times New Roman"/>
            <w:color w:val="000000" w:themeColor="text1"/>
            <w:sz w:val="24"/>
            <w:szCs w:val="24"/>
          </w:rPr>
          <w:t>countries</w:t>
        </w:r>
      </w:ins>
      <w:ins w:id="1951" w:author="Bandana Shakya" w:date="2020-06-19T15:03:00Z">
        <w:r w:rsidR="00575EF6">
          <w:rPr>
            <w:rFonts w:ascii="Times New Roman" w:hAnsi="Times New Roman" w:cs="Times New Roman"/>
            <w:color w:val="000000" w:themeColor="text1"/>
            <w:sz w:val="24"/>
            <w:szCs w:val="24"/>
          </w:rPr>
          <w:t>. The re</w:t>
        </w:r>
      </w:ins>
      <w:ins w:id="1952" w:author="Bandana Shakya" w:date="2020-06-19T15:04:00Z">
        <w:r w:rsidR="003634AF">
          <w:rPr>
            <w:rFonts w:ascii="Times New Roman" w:hAnsi="Times New Roman" w:cs="Times New Roman"/>
            <w:color w:val="000000" w:themeColor="text1"/>
            <w:sz w:val="24"/>
            <w:szCs w:val="24"/>
          </w:rPr>
          <w:t>gional implications were that</w:t>
        </w:r>
      </w:ins>
      <w:ins w:id="1953" w:author="Bandana Shakya" w:date="2020-06-19T15:05:00Z">
        <w:r w:rsidR="00245B8A">
          <w:rPr>
            <w:rFonts w:ascii="Times New Roman" w:hAnsi="Times New Roman" w:cs="Times New Roman"/>
            <w:color w:val="000000" w:themeColor="text1"/>
            <w:sz w:val="24"/>
            <w:szCs w:val="24"/>
          </w:rPr>
          <w:t xml:space="preserve"> in </w:t>
        </w:r>
      </w:ins>
      <w:ins w:id="1954" w:author="Bandana Shakya" w:date="2020-06-19T15:13:00Z">
        <w:r w:rsidR="00CA52F8">
          <w:rPr>
            <w:rFonts w:ascii="Times New Roman" w:hAnsi="Times New Roman" w:cs="Times New Roman"/>
            <w:color w:val="000000" w:themeColor="text1"/>
            <w:sz w:val="24"/>
            <w:szCs w:val="24"/>
          </w:rPr>
          <w:t xml:space="preserve">all </w:t>
        </w:r>
      </w:ins>
      <w:ins w:id="1955" w:author="Bandana Shakya" w:date="2020-06-19T15:05:00Z">
        <w:r w:rsidR="00245B8A">
          <w:rPr>
            <w:rFonts w:ascii="Times New Roman" w:hAnsi="Times New Roman" w:cs="Times New Roman"/>
            <w:color w:val="000000" w:themeColor="text1"/>
            <w:sz w:val="24"/>
            <w:szCs w:val="24"/>
          </w:rPr>
          <w:t>three countries</w:t>
        </w:r>
      </w:ins>
      <w:ins w:id="1956" w:author="Bandana Shakya" w:date="2020-06-19T15:06:00Z">
        <w:r w:rsidR="00245B8A">
          <w:rPr>
            <w:rFonts w:ascii="Times New Roman" w:hAnsi="Times New Roman" w:cs="Times New Roman"/>
            <w:color w:val="000000" w:themeColor="text1"/>
            <w:sz w:val="24"/>
            <w:szCs w:val="24"/>
          </w:rPr>
          <w:t xml:space="preserve"> </w:t>
        </w:r>
      </w:ins>
      <w:del w:id="1957" w:author="Bandana Shakya" w:date="2020-06-19T14:58:00Z">
        <w:r w:rsidR="000A7D41" w:rsidDel="00F12107">
          <w:rPr>
            <w:rFonts w:ascii="Times New Roman" w:hAnsi="Times New Roman" w:cs="Times New Roman"/>
            <w:color w:val="000000" w:themeColor="text1"/>
            <w:sz w:val="24"/>
            <w:szCs w:val="24"/>
          </w:rPr>
          <w:delText xml:space="preserve"> and </w:delText>
        </w:r>
        <w:r w:rsidR="006D0120" w:rsidDel="00F12107">
          <w:rPr>
            <w:rFonts w:ascii="Times New Roman" w:hAnsi="Times New Roman" w:cs="Times New Roman"/>
            <w:color w:val="000000" w:themeColor="text1"/>
            <w:sz w:val="24"/>
            <w:szCs w:val="24"/>
          </w:rPr>
          <w:delText>the issues around their sustenance.</w:delText>
        </w:r>
        <w:r w:rsidR="000A7D41" w:rsidDel="00F12107">
          <w:rPr>
            <w:rFonts w:ascii="Times New Roman" w:hAnsi="Times New Roman" w:cs="Times New Roman"/>
            <w:color w:val="000000" w:themeColor="text1"/>
            <w:sz w:val="24"/>
            <w:szCs w:val="24"/>
          </w:rPr>
          <w:delText xml:space="preserve"> </w:delText>
        </w:r>
        <w:r w:rsidR="00911857" w:rsidRPr="00911857" w:rsidDel="00F12107">
          <w:rPr>
            <w:rFonts w:ascii="Times New Roman" w:hAnsi="Times New Roman" w:cs="Times New Roman"/>
            <w:color w:val="000000" w:themeColor="text1"/>
            <w:sz w:val="24"/>
            <w:szCs w:val="24"/>
          </w:rPr>
          <w:delText xml:space="preserve">Considering </w:delText>
        </w:r>
        <w:r w:rsidR="00C552A8" w:rsidDel="00F12107">
          <w:rPr>
            <w:rFonts w:ascii="Times New Roman" w:hAnsi="Times New Roman" w:cs="Times New Roman"/>
            <w:color w:val="000000" w:themeColor="text1"/>
            <w:sz w:val="24"/>
            <w:szCs w:val="24"/>
          </w:rPr>
          <w:delText xml:space="preserve">the </w:delText>
        </w:r>
        <w:r w:rsidR="00911857" w:rsidDel="00F12107">
          <w:rPr>
            <w:rFonts w:ascii="Times New Roman" w:hAnsi="Times New Roman" w:cs="Times New Roman"/>
            <w:color w:val="000000" w:themeColor="text1"/>
            <w:sz w:val="24"/>
            <w:szCs w:val="24"/>
          </w:rPr>
          <w:delText xml:space="preserve">spatial </w:delText>
        </w:r>
        <w:r w:rsidR="0021571F" w:rsidDel="00F12107">
          <w:rPr>
            <w:rFonts w:ascii="Times New Roman" w:hAnsi="Times New Roman" w:cs="Times New Roman"/>
            <w:color w:val="000000" w:themeColor="text1"/>
            <w:sz w:val="24"/>
            <w:szCs w:val="24"/>
          </w:rPr>
          <w:delText xml:space="preserve">extent </w:delText>
        </w:r>
        <w:r w:rsidR="00911857" w:rsidRPr="00911857" w:rsidDel="00F12107">
          <w:rPr>
            <w:rFonts w:ascii="Times New Roman" w:hAnsi="Times New Roman" w:cs="Times New Roman"/>
            <w:color w:val="000000" w:themeColor="text1"/>
            <w:sz w:val="24"/>
            <w:szCs w:val="24"/>
          </w:rPr>
          <w:delText xml:space="preserve">of </w:delText>
        </w:r>
        <w:r w:rsidR="007A5247" w:rsidDel="00F12107">
          <w:rPr>
            <w:rFonts w:ascii="Times New Roman" w:hAnsi="Times New Roman" w:cs="Times New Roman"/>
            <w:color w:val="000000" w:themeColor="text1"/>
            <w:sz w:val="24"/>
            <w:szCs w:val="24"/>
          </w:rPr>
          <w:delText>f</w:delText>
        </w:r>
        <w:r w:rsidR="00911857" w:rsidRPr="00911857" w:rsidDel="00F12107">
          <w:rPr>
            <w:rFonts w:ascii="Times New Roman" w:hAnsi="Times New Roman" w:cs="Times New Roman"/>
            <w:color w:val="000000" w:themeColor="text1"/>
            <w:sz w:val="24"/>
            <w:szCs w:val="24"/>
          </w:rPr>
          <w:delText xml:space="preserve">low </w:delText>
        </w:r>
        <w:r w:rsidR="00C552A8" w:rsidDel="00F12107">
          <w:rPr>
            <w:rFonts w:ascii="Times New Roman" w:hAnsi="Times New Roman" w:cs="Times New Roman"/>
            <w:color w:val="000000" w:themeColor="text1"/>
            <w:sz w:val="24"/>
            <w:szCs w:val="24"/>
          </w:rPr>
          <w:delText xml:space="preserve">of the four prioritized ecosystem services </w:delText>
        </w:r>
        <w:r w:rsidR="00C617CF" w:rsidDel="00F12107">
          <w:rPr>
            <w:rFonts w:ascii="Times New Roman" w:hAnsi="Times New Roman" w:cs="Times New Roman"/>
            <w:color w:val="000000" w:themeColor="text1"/>
            <w:sz w:val="24"/>
            <w:szCs w:val="24"/>
          </w:rPr>
          <w:delText xml:space="preserve">in the three </w:delText>
        </w:r>
        <w:r w:rsidR="007A5247" w:rsidDel="00F12107">
          <w:rPr>
            <w:rFonts w:ascii="Times New Roman" w:hAnsi="Times New Roman" w:cs="Times New Roman"/>
            <w:color w:val="000000" w:themeColor="text1"/>
            <w:sz w:val="24"/>
            <w:szCs w:val="24"/>
          </w:rPr>
          <w:delText xml:space="preserve">major </w:delText>
        </w:r>
        <w:r w:rsidR="00C617CF" w:rsidDel="00F12107">
          <w:rPr>
            <w:rFonts w:ascii="Times New Roman" w:hAnsi="Times New Roman" w:cs="Times New Roman"/>
            <w:color w:val="000000" w:themeColor="text1"/>
            <w:sz w:val="24"/>
            <w:szCs w:val="24"/>
          </w:rPr>
          <w:delText xml:space="preserve">PAs in the landscape, </w:delText>
        </w:r>
      </w:del>
      <w:del w:id="1958" w:author="Bandana Shakya" w:date="2020-06-19T14:59:00Z">
        <w:r w:rsidR="00E41F80" w:rsidDel="002802A9">
          <w:rPr>
            <w:rFonts w:ascii="Times New Roman" w:hAnsi="Times New Roman" w:cs="Times New Roman"/>
            <w:color w:val="000000" w:themeColor="text1"/>
            <w:sz w:val="24"/>
            <w:szCs w:val="24"/>
          </w:rPr>
          <w:delText>w</w:delText>
        </w:r>
      </w:del>
      <w:del w:id="1959" w:author="Bandana Shakya" w:date="2020-06-19T15:04:00Z">
        <w:r w:rsidR="00E41F80" w:rsidDel="003634AF">
          <w:rPr>
            <w:rFonts w:ascii="Times New Roman" w:hAnsi="Times New Roman" w:cs="Times New Roman"/>
            <w:color w:val="000000" w:themeColor="text1"/>
            <w:sz w:val="24"/>
            <w:szCs w:val="24"/>
          </w:rPr>
          <w:delText>e r</w:delText>
        </w:r>
        <w:r w:rsidR="005D7AE4" w:rsidRPr="00883290" w:rsidDel="003634AF">
          <w:rPr>
            <w:rFonts w:ascii="Times New Roman" w:hAnsi="Times New Roman" w:cs="Times New Roman"/>
            <w:color w:val="000000" w:themeColor="text1"/>
            <w:sz w:val="24"/>
            <w:szCs w:val="24"/>
          </w:rPr>
          <w:delText xml:space="preserve">ecommend </w:delText>
        </w:r>
        <w:r w:rsidR="003978DC" w:rsidDel="003634AF">
          <w:rPr>
            <w:rFonts w:ascii="Times New Roman" w:hAnsi="Times New Roman" w:cs="Times New Roman"/>
            <w:color w:val="000000" w:themeColor="text1"/>
            <w:sz w:val="24"/>
            <w:szCs w:val="24"/>
          </w:rPr>
          <w:delText xml:space="preserve">the following </w:delText>
        </w:r>
        <w:r w:rsidR="00F74266" w:rsidDel="003634AF">
          <w:rPr>
            <w:rFonts w:ascii="Times New Roman" w:hAnsi="Times New Roman" w:cs="Times New Roman"/>
            <w:color w:val="000000" w:themeColor="text1"/>
            <w:sz w:val="24"/>
            <w:szCs w:val="24"/>
          </w:rPr>
          <w:delText>j</w:delText>
        </w:r>
        <w:r w:rsidR="00E018EA" w:rsidRPr="00883290" w:rsidDel="003634AF">
          <w:rPr>
            <w:rFonts w:ascii="Times New Roman" w:hAnsi="Times New Roman" w:cs="Times New Roman"/>
            <w:color w:val="000000" w:themeColor="text1"/>
            <w:sz w:val="24"/>
            <w:szCs w:val="24"/>
          </w:rPr>
          <w:delText xml:space="preserve">oint </w:delText>
        </w:r>
        <w:r w:rsidR="00F74266" w:rsidDel="003634AF">
          <w:rPr>
            <w:rFonts w:ascii="Times New Roman" w:hAnsi="Times New Roman" w:cs="Times New Roman"/>
            <w:color w:val="000000" w:themeColor="text1"/>
            <w:sz w:val="24"/>
            <w:szCs w:val="24"/>
          </w:rPr>
          <w:delText xml:space="preserve">landscape </w:delText>
        </w:r>
        <w:r w:rsidR="007A5247" w:rsidDel="003634AF">
          <w:rPr>
            <w:rFonts w:ascii="Times New Roman" w:hAnsi="Times New Roman" w:cs="Times New Roman"/>
            <w:color w:val="000000" w:themeColor="text1"/>
            <w:sz w:val="24"/>
            <w:szCs w:val="24"/>
          </w:rPr>
          <w:delText>level interventions f</w:delText>
        </w:r>
        <w:r w:rsidR="00F74266" w:rsidDel="003634AF">
          <w:rPr>
            <w:rFonts w:ascii="Times New Roman" w:hAnsi="Times New Roman" w:cs="Times New Roman"/>
            <w:color w:val="000000" w:themeColor="text1"/>
            <w:sz w:val="24"/>
            <w:szCs w:val="24"/>
          </w:rPr>
          <w:delText xml:space="preserve">or the </w:delText>
        </w:r>
        <w:r w:rsidR="00911857" w:rsidDel="003634AF">
          <w:rPr>
            <w:rFonts w:ascii="Times New Roman" w:hAnsi="Times New Roman" w:cs="Times New Roman"/>
            <w:color w:val="000000" w:themeColor="text1"/>
            <w:sz w:val="24"/>
            <w:szCs w:val="24"/>
          </w:rPr>
          <w:delText xml:space="preserve">three countries: </w:delText>
        </w:r>
      </w:del>
    </w:p>
    <w:p w:rsidR="001D5CC3" w:rsidDel="00CA52F8" w:rsidRDefault="00F74266" w:rsidP="001F4846">
      <w:pPr>
        <w:spacing w:line="480" w:lineRule="auto"/>
        <w:ind w:firstLine="360"/>
        <w:rPr>
          <w:del w:id="1960" w:author="Bandana Shakya" w:date="2020-06-19T15:13:00Z"/>
          <w:rFonts w:ascii="Times New Roman" w:hAnsi="Times New Roman" w:cs="Times New Roman"/>
          <w:color w:val="000000" w:themeColor="text1"/>
          <w:sz w:val="24"/>
          <w:szCs w:val="24"/>
        </w:rPr>
      </w:pPr>
      <w:del w:id="1961" w:author="Bandana Shakya" w:date="2020-06-19T15:06:00Z">
        <w:r w:rsidDel="0050093F">
          <w:rPr>
            <w:rFonts w:ascii="Times New Roman" w:hAnsi="Times New Roman" w:cs="Times New Roman"/>
            <w:color w:val="000000" w:themeColor="text1"/>
            <w:sz w:val="24"/>
            <w:szCs w:val="24"/>
          </w:rPr>
          <w:delText>There are several</w:delText>
        </w:r>
      </w:del>
      <w:r>
        <w:rPr>
          <w:rFonts w:ascii="Times New Roman" w:hAnsi="Times New Roman" w:cs="Times New Roman"/>
          <w:color w:val="000000" w:themeColor="text1"/>
          <w:sz w:val="24"/>
          <w:szCs w:val="24"/>
        </w:rPr>
        <w:t xml:space="preserve"> SPHs </w:t>
      </w:r>
      <w:ins w:id="1962" w:author="Bandana Shakya" w:date="2020-06-19T15:06:00Z">
        <w:r w:rsidR="0050093F">
          <w:rPr>
            <w:rFonts w:ascii="Times New Roman" w:hAnsi="Times New Roman" w:cs="Times New Roman"/>
            <w:color w:val="000000" w:themeColor="text1"/>
            <w:sz w:val="24"/>
            <w:szCs w:val="24"/>
          </w:rPr>
          <w:t xml:space="preserve">were located both </w:t>
        </w:r>
      </w:ins>
      <w:r>
        <w:rPr>
          <w:rFonts w:ascii="Times New Roman" w:hAnsi="Times New Roman" w:cs="Times New Roman"/>
          <w:color w:val="000000" w:themeColor="text1"/>
          <w:sz w:val="24"/>
          <w:szCs w:val="24"/>
        </w:rPr>
        <w:t>with</w:t>
      </w:r>
      <w:r w:rsidR="00281BC7">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 xml:space="preserve">n and outside of PAs </w:t>
      </w:r>
      <w:ins w:id="1963" w:author="Bandana Shakya" w:date="2020-06-19T15:07:00Z">
        <w:r w:rsidR="0050093F">
          <w:rPr>
            <w:rFonts w:ascii="Times New Roman" w:hAnsi="Times New Roman" w:cs="Times New Roman"/>
            <w:color w:val="000000" w:themeColor="text1"/>
            <w:sz w:val="24"/>
            <w:szCs w:val="24"/>
          </w:rPr>
          <w:t xml:space="preserve">and </w:t>
        </w:r>
      </w:ins>
      <w:r>
        <w:rPr>
          <w:rFonts w:ascii="Times New Roman" w:hAnsi="Times New Roman" w:cs="Times New Roman"/>
          <w:color w:val="000000" w:themeColor="text1"/>
          <w:sz w:val="24"/>
          <w:szCs w:val="24"/>
        </w:rPr>
        <w:t xml:space="preserve">that </w:t>
      </w:r>
      <w:del w:id="1964" w:author="Bandana Shakya" w:date="2020-06-19T15:07:00Z">
        <w:r w:rsidDel="0050093F">
          <w:rPr>
            <w:rFonts w:ascii="Times New Roman" w:hAnsi="Times New Roman" w:cs="Times New Roman"/>
            <w:color w:val="000000" w:themeColor="text1"/>
            <w:sz w:val="24"/>
            <w:szCs w:val="24"/>
          </w:rPr>
          <w:delText xml:space="preserve">need </w:delText>
        </w:r>
      </w:del>
      <w:ins w:id="1965" w:author="Bandana Shakya" w:date="2020-06-19T15:09:00Z">
        <w:r w:rsidR="005E7FEF">
          <w:rPr>
            <w:rFonts w:ascii="Times New Roman" w:hAnsi="Times New Roman" w:cs="Times New Roman"/>
            <w:color w:val="000000" w:themeColor="text1"/>
            <w:sz w:val="24"/>
            <w:szCs w:val="24"/>
          </w:rPr>
          <w:t>future policy proposals</w:t>
        </w:r>
      </w:ins>
      <w:ins w:id="1966" w:author="Bandana Shakya" w:date="2020-06-19T15:10:00Z">
        <w:r w:rsidR="00EB526D">
          <w:rPr>
            <w:rFonts w:ascii="Times New Roman" w:hAnsi="Times New Roman" w:cs="Times New Roman"/>
            <w:color w:val="000000" w:themeColor="text1"/>
            <w:sz w:val="24"/>
            <w:szCs w:val="24"/>
          </w:rPr>
          <w:t xml:space="preserve"> for protected areas must </w:t>
        </w:r>
      </w:ins>
      <w:ins w:id="1967" w:author="Bandana Shakya" w:date="2020-06-19T15:11:00Z">
        <w:r w:rsidR="00FE2963">
          <w:rPr>
            <w:rFonts w:ascii="Times New Roman" w:hAnsi="Times New Roman" w:cs="Times New Roman"/>
            <w:color w:val="000000" w:themeColor="text1"/>
            <w:sz w:val="24"/>
            <w:szCs w:val="24"/>
          </w:rPr>
          <w:t xml:space="preserve">integrate landuse outside PAs as </w:t>
        </w:r>
      </w:ins>
      <w:del w:id="1968" w:author="Bandana Shakya" w:date="2020-06-19T15:10:00Z">
        <w:r w:rsidR="00636567" w:rsidDel="00EB526D">
          <w:rPr>
            <w:rFonts w:ascii="Times New Roman" w:hAnsi="Times New Roman" w:cs="Times New Roman"/>
            <w:color w:val="000000" w:themeColor="text1"/>
            <w:sz w:val="24"/>
            <w:szCs w:val="24"/>
          </w:rPr>
          <w:delText xml:space="preserve">harmonized policy proposals for </w:delText>
        </w:r>
        <w:r w:rsidR="00856D61" w:rsidDel="00EB526D">
          <w:rPr>
            <w:rFonts w:ascii="Times New Roman" w:hAnsi="Times New Roman" w:cs="Times New Roman"/>
            <w:color w:val="000000" w:themeColor="text1"/>
            <w:sz w:val="24"/>
            <w:szCs w:val="24"/>
          </w:rPr>
          <w:delText xml:space="preserve">ecoregional scale conservation with strong focus </w:delText>
        </w:r>
        <w:r w:rsidR="00C267F6" w:rsidDel="00EB526D">
          <w:rPr>
            <w:rFonts w:ascii="Times New Roman" w:hAnsi="Times New Roman" w:cs="Times New Roman"/>
            <w:color w:val="000000" w:themeColor="text1"/>
            <w:sz w:val="24"/>
            <w:szCs w:val="24"/>
          </w:rPr>
          <w:delText xml:space="preserve">on </w:delText>
        </w:r>
      </w:del>
      <w:del w:id="1969" w:author="Bandana Shakya" w:date="2020-06-19T13:25:00Z">
        <w:r w:rsidR="00856D61" w:rsidDel="00075C6E">
          <w:rPr>
            <w:rFonts w:ascii="Times New Roman" w:hAnsi="Times New Roman" w:cs="Times New Roman"/>
            <w:color w:val="000000" w:themeColor="text1"/>
            <w:sz w:val="24"/>
            <w:szCs w:val="24"/>
          </w:rPr>
          <w:delText xml:space="preserve">engaging </w:delText>
        </w:r>
      </w:del>
      <w:del w:id="1970" w:author="Bandana Shakya" w:date="2020-06-19T15:10:00Z">
        <w:r w:rsidR="001D5CC3" w:rsidDel="00EB526D">
          <w:rPr>
            <w:rFonts w:ascii="Times New Roman" w:hAnsi="Times New Roman" w:cs="Times New Roman"/>
            <w:color w:val="000000" w:themeColor="text1"/>
            <w:sz w:val="24"/>
            <w:szCs w:val="24"/>
          </w:rPr>
          <w:delText xml:space="preserve">wider stakeholders to </w:delText>
        </w:r>
        <w:r w:rsidR="00547A66" w:rsidDel="00EB526D">
          <w:rPr>
            <w:rFonts w:ascii="Times New Roman" w:hAnsi="Times New Roman" w:cs="Times New Roman"/>
            <w:color w:val="000000" w:themeColor="text1"/>
            <w:sz w:val="24"/>
            <w:szCs w:val="24"/>
          </w:rPr>
          <w:delText xml:space="preserve">establish </w:delText>
        </w:r>
        <w:r w:rsidR="001D5CC3" w:rsidDel="00EB526D">
          <w:rPr>
            <w:rFonts w:ascii="Times New Roman" w:hAnsi="Times New Roman" w:cs="Times New Roman"/>
            <w:color w:val="000000" w:themeColor="text1"/>
            <w:sz w:val="24"/>
            <w:szCs w:val="24"/>
          </w:rPr>
          <w:delText xml:space="preserve">as appropriate </w:delText>
        </w:r>
      </w:del>
      <w:r w:rsidR="001D5CC3">
        <w:rPr>
          <w:rFonts w:ascii="Times New Roman" w:hAnsi="Times New Roman" w:cs="Times New Roman"/>
          <w:color w:val="000000" w:themeColor="text1"/>
          <w:sz w:val="24"/>
          <w:szCs w:val="24"/>
        </w:rPr>
        <w:t>conservation corridors</w:t>
      </w:r>
      <w:r w:rsidR="008A2F0B">
        <w:rPr>
          <w:rFonts w:ascii="Times New Roman" w:hAnsi="Times New Roman" w:cs="Times New Roman"/>
          <w:color w:val="000000" w:themeColor="text1"/>
          <w:sz w:val="24"/>
          <w:szCs w:val="24"/>
        </w:rPr>
        <w:t xml:space="preserve">, buffer </w:t>
      </w:r>
      <w:ins w:id="1971" w:author="Bandana Shakya" w:date="2020-06-19T15:12:00Z">
        <w:r w:rsidR="00CE23E1">
          <w:rPr>
            <w:rFonts w:ascii="Times New Roman" w:hAnsi="Times New Roman" w:cs="Times New Roman"/>
            <w:color w:val="000000" w:themeColor="text1"/>
            <w:sz w:val="24"/>
            <w:szCs w:val="24"/>
          </w:rPr>
          <w:t xml:space="preserve">zones, community forestry areas, </w:t>
        </w:r>
      </w:ins>
      <w:del w:id="1972" w:author="Bandana Shakya" w:date="2020-06-19T15:12:00Z">
        <w:r w:rsidR="008A2F0B" w:rsidDel="00CE23E1">
          <w:rPr>
            <w:rFonts w:ascii="Times New Roman" w:hAnsi="Times New Roman" w:cs="Times New Roman"/>
            <w:color w:val="000000" w:themeColor="text1"/>
            <w:sz w:val="24"/>
            <w:szCs w:val="24"/>
          </w:rPr>
          <w:delText xml:space="preserve">areas, </w:delText>
        </w:r>
      </w:del>
      <w:r w:rsidR="001D5CC3">
        <w:rPr>
          <w:rFonts w:ascii="Times New Roman" w:hAnsi="Times New Roman" w:cs="Times New Roman"/>
          <w:color w:val="000000" w:themeColor="text1"/>
          <w:sz w:val="24"/>
          <w:szCs w:val="24"/>
        </w:rPr>
        <w:t>and community conserved areas</w:t>
      </w:r>
      <w:ins w:id="1973" w:author="Bandana Shakya" w:date="2020-06-19T15:13:00Z">
        <w:r w:rsidR="00CE23E1">
          <w:rPr>
            <w:rFonts w:ascii="Times New Roman" w:hAnsi="Times New Roman" w:cs="Times New Roman"/>
            <w:color w:val="000000" w:themeColor="text1"/>
            <w:sz w:val="24"/>
            <w:szCs w:val="24"/>
          </w:rPr>
          <w:t xml:space="preserve">. </w:t>
        </w:r>
      </w:ins>
      <w:del w:id="1974" w:author="Bandana Shakya" w:date="2020-06-19T15:13:00Z">
        <w:r w:rsidR="00547A66" w:rsidDel="00CE23E1">
          <w:rPr>
            <w:rFonts w:ascii="Times New Roman" w:hAnsi="Times New Roman" w:cs="Times New Roman"/>
            <w:color w:val="000000" w:themeColor="text1"/>
            <w:sz w:val="24"/>
            <w:szCs w:val="24"/>
          </w:rPr>
          <w:delText xml:space="preserve"> </w:delText>
        </w:r>
        <w:r w:rsidR="00281BC7" w:rsidDel="00CE23E1">
          <w:rPr>
            <w:rFonts w:ascii="Times New Roman" w:hAnsi="Times New Roman" w:cs="Times New Roman"/>
            <w:color w:val="000000" w:themeColor="text1"/>
            <w:sz w:val="24"/>
            <w:szCs w:val="24"/>
          </w:rPr>
          <w:delText>to maintain S</w:delText>
        </w:r>
        <w:r w:rsidR="00547A66" w:rsidDel="00CE23E1">
          <w:rPr>
            <w:rFonts w:ascii="Times New Roman" w:hAnsi="Times New Roman" w:cs="Times New Roman"/>
            <w:color w:val="000000" w:themeColor="text1"/>
            <w:sz w:val="24"/>
            <w:szCs w:val="24"/>
          </w:rPr>
          <w:delText xml:space="preserve">PHs outside the </w:delText>
        </w:r>
        <w:r w:rsidR="00281BC7" w:rsidDel="00CE23E1">
          <w:rPr>
            <w:rFonts w:ascii="Times New Roman" w:hAnsi="Times New Roman" w:cs="Times New Roman"/>
            <w:color w:val="000000" w:themeColor="text1"/>
            <w:sz w:val="24"/>
            <w:szCs w:val="24"/>
          </w:rPr>
          <w:delText xml:space="preserve">nationally designated </w:delText>
        </w:r>
        <w:r w:rsidR="00547A66" w:rsidDel="00CE23E1">
          <w:rPr>
            <w:rFonts w:ascii="Times New Roman" w:hAnsi="Times New Roman" w:cs="Times New Roman"/>
            <w:color w:val="000000" w:themeColor="text1"/>
            <w:sz w:val="24"/>
            <w:szCs w:val="24"/>
          </w:rPr>
          <w:delText>PAs</w:delText>
        </w:r>
        <w:r w:rsidR="00863811" w:rsidDel="00CE23E1">
          <w:rPr>
            <w:rFonts w:ascii="Times New Roman" w:hAnsi="Times New Roman" w:cs="Times New Roman"/>
            <w:color w:val="000000" w:themeColor="text1"/>
            <w:sz w:val="24"/>
            <w:szCs w:val="24"/>
          </w:rPr>
          <w:delText xml:space="preserve"> </w:delText>
        </w:r>
      </w:del>
      <w:del w:id="1975" w:author="Bandana Shakya" w:date="2020-06-19T15:05:00Z">
        <w:r w:rsidR="00863811" w:rsidDel="003634AF">
          <w:rPr>
            <w:rFonts w:ascii="Times New Roman" w:hAnsi="Times New Roman" w:cs="Times New Roman"/>
            <w:color w:val="000000" w:themeColor="text1"/>
            <w:sz w:val="24"/>
            <w:szCs w:val="24"/>
          </w:rPr>
          <w:delText>in addition to strict protecti</w:delText>
        </w:r>
        <w:r w:rsidR="00C267F6" w:rsidDel="003634AF">
          <w:rPr>
            <w:rFonts w:ascii="Times New Roman" w:hAnsi="Times New Roman" w:cs="Times New Roman"/>
            <w:color w:val="000000" w:themeColor="text1"/>
            <w:sz w:val="24"/>
            <w:szCs w:val="24"/>
          </w:rPr>
          <w:delText xml:space="preserve">on of </w:delText>
        </w:r>
        <w:r w:rsidR="00863811" w:rsidDel="003634AF">
          <w:rPr>
            <w:rFonts w:ascii="Times New Roman" w:hAnsi="Times New Roman" w:cs="Times New Roman"/>
            <w:color w:val="000000" w:themeColor="text1"/>
            <w:sz w:val="24"/>
            <w:szCs w:val="24"/>
          </w:rPr>
          <w:delText>the core region of the PAs</w:delText>
        </w:r>
        <w:r w:rsidR="00C267F6" w:rsidDel="003634AF">
          <w:rPr>
            <w:rFonts w:ascii="Times New Roman" w:hAnsi="Times New Roman" w:cs="Times New Roman"/>
            <w:color w:val="000000" w:themeColor="text1"/>
            <w:sz w:val="24"/>
            <w:szCs w:val="24"/>
          </w:rPr>
          <w:delText xml:space="preserve">. </w:delText>
        </w:r>
      </w:del>
    </w:p>
    <w:p w:rsidR="00400F10" w:rsidDel="00D959DC" w:rsidRDefault="00C46971" w:rsidP="001F4846">
      <w:pPr>
        <w:spacing w:line="480" w:lineRule="auto"/>
        <w:ind w:firstLine="360"/>
        <w:rPr>
          <w:del w:id="1976" w:author="Bandana Shakya" w:date="2020-06-19T15:22:00Z"/>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all the four prioritized ecosystem services, SBAs</w:t>
      </w:r>
      <w:r w:rsidR="00F367C8">
        <w:rPr>
          <w:rFonts w:ascii="Times New Roman" w:hAnsi="Times New Roman" w:cs="Times New Roman"/>
          <w:color w:val="000000" w:themeColor="text1"/>
          <w:sz w:val="24"/>
          <w:szCs w:val="24"/>
        </w:rPr>
        <w:t xml:space="preserve"> are</w:t>
      </w:r>
      <w:ins w:id="1977" w:author="Bandana Shakya" w:date="2020-06-19T13:28:00Z">
        <w:r w:rsidR="00D034BE">
          <w:rPr>
            <w:rFonts w:ascii="Times New Roman" w:hAnsi="Times New Roman" w:cs="Times New Roman"/>
            <w:color w:val="000000" w:themeColor="text1"/>
            <w:sz w:val="24"/>
            <w:szCs w:val="24"/>
          </w:rPr>
          <w:t xml:space="preserve"> also </w:t>
        </w:r>
      </w:ins>
      <w:del w:id="1978" w:author="Bandana Shakya" w:date="2020-06-19T13:28:00Z">
        <w:r w:rsidR="00F367C8" w:rsidDel="00D034BE">
          <w:rPr>
            <w:rFonts w:ascii="Times New Roman" w:hAnsi="Times New Roman" w:cs="Times New Roman"/>
            <w:color w:val="000000" w:themeColor="text1"/>
            <w:sz w:val="24"/>
            <w:szCs w:val="24"/>
          </w:rPr>
          <w:delText xml:space="preserve"> </w:delText>
        </w:r>
      </w:del>
      <w:r w:rsidR="00A238FC">
        <w:rPr>
          <w:rFonts w:ascii="Times New Roman" w:hAnsi="Times New Roman" w:cs="Times New Roman"/>
          <w:color w:val="000000" w:themeColor="text1"/>
          <w:sz w:val="24"/>
          <w:szCs w:val="24"/>
        </w:rPr>
        <w:t xml:space="preserve">located </w:t>
      </w:r>
      <w:r w:rsidR="00ED6A2A">
        <w:rPr>
          <w:rFonts w:ascii="Times New Roman" w:hAnsi="Times New Roman" w:cs="Times New Roman"/>
          <w:color w:val="000000" w:themeColor="text1"/>
          <w:sz w:val="24"/>
          <w:szCs w:val="24"/>
        </w:rPr>
        <w:t>at greater distance from SPHs indicating th</w:t>
      </w:r>
      <w:r w:rsidR="00357A6F">
        <w:rPr>
          <w:rFonts w:ascii="Times New Roman" w:hAnsi="Times New Roman" w:cs="Times New Roman"/>
          <w:color w:val="000000" w:themeColor="text1"/>
          <w:sz w:val="24"/>
          <w:szCs w:val="24"/>
        </w:rPr>
        <w:t xml:space="preserve">at the </w:t>
      </w:r>
      <w:r w:rsidR="00ED6A2A">
        <w:rPr>
          <w:rFonts w:ascii="Times New Roman" w:hAnsi="Times New Roman" w:cs="Times New Roman"/>
          <w:color w:val="000000" w:themeColor="text1"/>
          <w:sz w:val="24"/>
          <w:szCs w:val="24"/>
        </w:rPr>
        <w:t xml:space="preserve">demand on the services </w:t>
      </w:r>
      <w:r w:rsidR="00E727F5">
        <w:rPr>
          <w:rFonts w:ascii="Times New Roman" w:hAnsi="Times New Roman" w:cs="Times New Roman"/>
          <w:color w:val="000000" w:themeColor="text1"/>
          <w:sz w:val="24"/>
          <w:szCs w:val="24"/>
        </w:rPr>
        <w:t xml:space="preserve">are </w:t>
      </w:r>
      <w:del w:id="1979" w:author="Bandana Shakya" w:date="2020-06-19T13:28:00Z">
        <w:r w:rsidR="00E727F5" w:rsidDel="00D034BE">
          <w:rPr>
            <w:rFonts w:ascii="Times New Roman" w:hAnsi="Times New Roman" w:cs="Times New Roman"/>
            <w:color w:val="000000" w:themeColor="text1"/>
            <w:sz w:val="24"/>
            <w:szCs w:val="24"/>
          </w:rPr>
          <w:delText xml:space="preserve">not just local and national but </w:delText>
        </w:r>
      </w:del>
      <w:r w:rsidR="00E727F5">
        <w:rPr>
          <w:rFonts w:ascii="Times New Roman" w:hAnsi="Times New Roman" w:cs="Times New Roman"/>
          <w:color w:val="000000" w:themeColor="text1"/>
          <w:sz w:val="24"/>
          <w:szCs w:val="24"/>
        </w:rPr>
        <w:t xml:space="preserve">also regional and global. </w:t>
      </w:r>
      <w:del w:id="1980" w:author="Bandana Shakya" w:date="2020-06-19T13:33:00Z">
        <w:r w:rsidR="00E727F5" w:rsidDel="004644B7">
          <w:rPr>
            <w:rFonts w:ascii="Times New Roman" w:hAnsi="Times New Roman" w:cs="Times New Roman"/>
            <w:color w:val="000000" w:themeColor="text1"/>
            <w:sz w:val="24"/>
            <w:szCs w:val="24"/>
          </w:rPr>
          <w:delText>The three countries</w:delText>
        </w:r>
      </w:del>
      <w:ins w:id="1981" w:author="Bandana Shakya" w:date="2020-06-19T13:33:00Z">
        <w:r w:rsidR="004644B7">
          <w:rPr>
            <w:rFonts w:ascii="Times New Roman" w:hAnsi="Times New Roman" w:cs="Times New Roman"/>
            <w:color w:val="000000" w:themeColor="text1"/>
            <w:sz w:val="24"/>
            <w:szCs w:val="24"/>
          </w:rPr>
          <w:t>A</w:t>
        </w:r>
      </w:ins>
      <w:ins w:id="1982" w:author="Bandana Shakya" w:date="2020-06-30T16:15:00Z">
        <w:r w:rsidR="0064112C">
          <w:rPr>
            <w:rFonts w:ascii="Times New Roman" w:hAnsi="Times New Roman" w:cs="Times New Roman"/>
            <w:color w:val="000000" w:themeColor="text1"/>
            <w:sz w:val="24"/>
            <w:szCs w:val="24"/>
          </w:rPr>
          <w:t xml:space="preserve"> </w:t>
        </w:r>
      </w:ins>
      <w:del w:id="1983" w:author="Bandana Shakya" w:date="2020-06-19T13:33:00Z">
        <w:r w:rsidR="00E727F5" w:rsidDel="004644B7">
          <w:rPr>
            <w:rFonts w:ascii="Times New Roman" w:hAnsi="Times New Roman" w:cs="Times New Roman"/>
            <w:color w:val="000000" w:themeColor="text1"/>
            <w:sz w:val="24"/>
            <w:szCs w:val="24"/>
          </w:rPr>
          <w:delText xml:space="preserve"> </w:delText>
        </w:r>
      </w:del>
      <w:ins w:id="1984" w:author="Bandana Shakya" w:date="2020-06-19T15:14:00Z">
        <w:r w:rsidR="000C3EF3">
          <w:rPr>
            <w:rFonts w:ascii="Times New Roman" w:hAnsi="Times New Roman" w:cs="Times New Roman"/>
            <w:color w:val="000000" w:themeColor="text1"/>
            <w:sz w:val="24"/>
            <w:szCs w:val="24"/>
          </w:rPr>
          <w:t>landscape sca</w:t>
        </w:r>
      </w:ins>
      <w:ins w:id="1985" w:author="Bandana Shakya" w:date="2020-06-30T16:15:00Z">
        <w:r w:rsidR="00897F40">
          <w:rPr>
            <w:rFonts w:ascii="Times New Roman" w:hAnsi="Times New Roman" w:cs="Times New Roman"/>
            <w:color w:val="000000" w:themeColor="text1"/>
            <w:sz w:val="24"/>
            <w:szCs w:val="24"/>
          </w:rPr>
          <w:t xml:space="preserve">le </w:t>
        </w:r>
      </w:ins>
      <w:ins w:id="1986" w:author="Bandana Shakya" w:date="2020-06-19T13:30:00Z">
        <w:r w:rsidR="0081728B">
          <w:rPr>
            <w:rFonts w:ascii="Times New Roman" w:hAnsi="Times New Roman" w:cs="Times New Roman"/>
            <w:color w:val="000000" w:themeColor="text1"/>
            <w:sz w:val="24"/>
            <w:szCs w:val="24"/>
          </w:rPr>
          <w:t>valu</w:t>
        </w:r>
      </w:ins>
      <w:ins w:id="1987" w:author="Bandana Shakya" w:date="2020-06-19T15:15:00Z">
        <w:r w:rsidR="000C3EF3">
          <w:rPr>
            <w:rFonts w:ascii="Times New Roman" w:hAnsi="Times New Roman" w:cs="Times New Roman"/>
            <w:color w:val="000000" w:themeColor="text1"/>
            <w:sz w:val="24"/>
            <w:szCs w:val="24"/>
          </w:rPr>
          <w:t xml:space="preserve">ation of </w:t>
        </w:r>
      </w:ins>
      <w:ins w:id="1988" w:author="Bandana Shakya" w:date="2020-06-19T13:32:00Z">
        <w:r w:rsidR="00CA7018">
          <w:rPr>
            <w:rFonts w:ascii="Times New Roman" w:hAnsi="Times New Roman" w:cs="Times New Roman"/>
            <w:color w:val="000000" w:themeColor="text1"/>
            <w:sz w:val="24"/>
            <w:szCs w:val="24"/>
          </w:rPr>
          <w:t>ecosystem services</w:t>
        </w:r>
      </w:ins>
      <w:ins w:id="1989" w:author="Bandana Shakya" w:date="2020-06-19T15:15:00Z">
        <w:r w:rsidR="00801CFA">
          <w:rPr>
            <w:rFonts w:ascii="Times New Roman" w:hAnsi="Times New Roman" w:cs="Times New Roman"/>
            <w:color w:val="000000" w:themeColor="text1"/>
            <w:sz w:val="24"/>
            <w:szCs w:val="24"/>
          </w:rPr>
          <w:t xml:space="preserve">, and analysis of </w:t>
        </w:r>
      </w:ins>
      <w:del w:id="1990" w:author="Bandana Shakya" w:date="2020-06-19T13:36:00Z">
        <w:r w:rsidR="00E727F5" w:rsidDel="00621D46">
          <w:rPr>
            <w:rFonts w:ascii="Times New Roman" w:hAnsi="Times New Roman" w:cs="Times New Roman"/>
            <w:color w:val="000000" w:themeColor="text1"/>
            <w:sz w:val="24"/>
            <w:szCs w:val="24"/>
          </w:rPr>
          <w:delText xml:space="preserve">need to further </w:delText>
        </w:r>
        <w:r w:rsidR="00C35763" w:rsidDel="00621D46">
          <w:rPr>
            <w:rFonts w:ascii="Times New Roman" w:hAnsi="Times New Roman" w:cs="Times New Roman"/>
            <w:color w:val="000000" w:themeColor="text1"/>
            <w:sz w:val="24"/>
            <w:szCs w:val="24"/>
          </w:rPr>
          <w:delText>analyze the services flow pathway</w:delText>
        </w:r>
        <w:r w:rsidR="001266CB" w:rsidDel="00621D46">
          <w:rPr>
            <w:rFonts w:ascii="Times New Roman" w:hAnsi="Times New Roman" w:cs="Times New Roman"/>
            <w:color w:val="000000" w:themeColor="text1"/>
            <w:sz w:val="24"/>
            <w:szCs w:val="24"/>
          </w:rPr>
          <w:delText>s</w:delText>
        </w:r>
        <w:r w:rsidR="00C35763" w:rsidDel="00621D46">
          <w:rPr>
            <w:rFonts w:ascii="Times New Roman" w:hAnsi="Times New Roman" w:cs="Times New Roman"/>
            <w:color w:val="000000" w:themeColor="text1"/>
            <w:sz w:val="24"/>
            <w:szCs w:val="24"/>
          </w:rPr>
          <w:delText xml:space="preserve"> </w:delText>
        </w:r>
        <w:r w:rsidR="00400F10" w:rsidDel="00621D46">
          <w:rPr>
            <w:rFonts w:ascii="Times New Roman" w:hAnsi="Times New Roman" w:cs="Times New Roman"/>
            <w:color w:val="000000" w:themeColor="text1"/>
            <w:sz w:val="24"/>
            <w:szCs w:val="24"/>
          </w:rPr>
          <w:delText xml:space="preserve">from </w:delText>
        </w:r>
        <w:r w:rsidR="00CD4451" w:rsidDel="00621D46">
          <w:rPr>
            <w:rFonts w:ascii="Times New Roman" w:hAnsi="Times New Roman" w:cs="Times New Roman"/>
            <w:color w:val="000000" w:themeColor="text1"/>
            <w:sz w:val="24"/>
            <w:szCs w:val="24"/>
          </w:rPr>
          <w:delText>SPHs and SBAs</w:delText>
        </w:r>
        <w:r w:rsidR="00400F10" w:rsidDel="00621D46">
          <w:rPr>
            <w:rFonts w:ascii="Times New Roman" w:hAnsi="Times New Roman" w:cs="Times New Roman"/>
            <w:color w:val="000000" w:themeColor="text1"/>
            <w:sz w:val="24"/>
            <w:szCs w:val="24"/>
          </w:rPr>
          <w:delText xml:space="preserve"> in terms of </w:delText>
        </w:r>
      </w:del>
      <w:r w:rsidR="000F627A">
        <w:rPr>
          <w:rFonts w:ascii="Times New Roman" w:hAnsi="Times New Roman" w:cs="Times New Roman"/>
          <w:color w:val="000000" w:themeColor="text1"/>
          <w:sz w:val="24"/>
          <w:szCs w:val="24"/>
        </w:rPr>
        <w:t xml:space="preserve">the </w:t>
      </w:r>
      <w:r w:rsidR="00400F10">
        <w:rPr>
          <w:rFonts w:ascii="Times New Roman" w:hAnsi="Times New Roman" w:cs="Times New Roman"/>
          <w:color w:val="000000" w:themeColor="text1"/>
          <w:sz w:val="24"/>
          <w:szCs w:val="24"/>
        </w:rPr>
        <w:t xml:space="preserve">cost of transfer </w:t>
      </w:r>
      <w:r w:rsidR="00777456">
        <w:rPr>
          <w:rFonts w:ascii="Times New Roman" w:hAnsi="Times New Roman" w:cs="Times New Roman"/>
          <w:color w:val="000000" w:themeColor="text1"/>
          <w:sz w:val="24"/>
          <w:szCs w:val="24"/>
        </w:rPr>
        <w:t>of services</w:t>
      </w:r>
      <w:ins w:id="1991" w:author="Bandana Shakya" w:date="2020-06-19T13:36:00Z">
        <w:r w:rsidR="00621D46">
          <w:rPr>
            <w:rFonts w:ascii="Times New Roman" w:hAnsi="Times New Roman" w:cs="Times New Roman"/>
            <w:color w:val="000000" w:themeColor="text1"/>
            <w:sz w:val="24"/>
            <w:szCs w:val="24"/>
          </w:rPr>
          <w:t xml:space="preserve"> to regional and global beneficiaries</w:t>
        </w:r>
        <w:r w:rsidR="00C43C7B">
          <w:rPr>
            <w:rFonts w:ascii="Times New Roman" w:hAnsi="Times New Roman" w:cs="Times New Roman"/>
            <w:color w:val="000000" w:themeColor="text1"/>
            <w:sz w:val="24"/>
            <w:szCs w:val="24"/>
          </w:rPr>
          <w:t xml:space="preserve"> would </w:t>
        </w:r>
      </w:ins>
      <w:ins w:id="1992" w:author="Bandana Shakya" w:date="2020-06-19T13:37:00Z">
        <w:r w:rsidR="00C43C7B">
          <w:rPr>
            <w:rFonts w:ascii="Times New Roman" w:hAnsi="Times New Roman" w:cs="Times New Roman"/>
            <w:color w:val="000000" w:themeColor="text1"/>
            <w:sz w:val="24"/>
            <w:szCs w:val="24"/>
          </w:rPr>
          <w:t xml:space="preserve">allow the three countries </w:t>
        </w:r>
      </w:ins>
      <w:ins w:id="1993" w:author="Bandana Shakya" w:date="2020-06-19T13:39:00Z">
        <w:r w:rsidR="00DE20F4">
          <w:rPr>
            <w:rFonts w:ascii="Times New Roman" w:hAnsi="Times New Roman" w:cs="Times New Roman"/>
            <w:color w:val="000000" w:themeColor="text1"/>
            <w:sz w:val="24"/>
            <w:szCs w:val="24"/>
          </w:rPr>
          <w:t>explore</w:t>
        </w:r>
      </w:ins>
      <w:ins w:id="1994" w:author="Bandana Shakya" w:date="2020-06-19T14:26:00Z">
        <w:r w:rsidR="00E85AA2">
          <w:rPr>
            <w:rFonts w:ascii="Times New Roman" w:hAnsi="Times New Roman" w:cs="Times New Roman"/>
            <w:color w:val="000000" w:themeColor="text1"/>
            <w:sz w:val="24"/>
            <w:szCs w:val="24"/>
          </w:rPr>
          <w:t xml:space="preserve"> incentive mechanisms for </w:t>
        </w:r>
      </w:ins>
      <w:ins w:id="1995" w:author="Bandana Shakya" w:date="2020-06-19T14:29:00Z">
        <w:r w:rsidR="00E85AA2">
          <w:rPr>
            <w:rFonts w:ascii="Times New Roman" w:hAnsi="Times New Roman" w:cs="Times New Roman"/>
            <w:color w:val="000000" w:themeColor="text1"/>
            <w:sz w:val="24"/>
            <w:szCs w:val="24"/>
          </w:rPr>
          <w:t>ecosystem services</w:t>
        </w:r>
      </w:ins>
      <w:ins w:id="1996" w:author="Bandana Shakya" w:date="2020-07-01T09:44:00Z">
        <w:r w:rsidR="003B6FB9">
          <w:rPr>
            <w:rFonts w:ascii="Times New Roman" w:hAnsi="Times New Roman" w:cs="Times New Roman"/>
            <w:color w:val="000000" w:themeColor="text1"/>
            <w:sz w:val="24"/>
            <w:szCs w:val="24"/>
          </w:rPr>
          <w:t xml:space="preserve"> (Schirpke et al., 2017)</w:t>
        </w:r>
      </w:ins>
      <w:ins w:id="1997" w:author="Bandana Shakya" w:date="2020-06-19T15:17:00Z">
        <w:r w:rsidR="003C5443">
          <w:rPr>
            <w:rFonts w:ascii="Times New Roman" w:hAnsi="Times New Roman" w:cs="Times New Roman"/>
            <w:color w:val="000000" w:themeColor="text1"/>
            <w:sz w:val="24"/>
            <w:szCs w:val="24"/>
          </w:rPr>
          <w:t xml:space="preserve">. </w:t>
        </w:r>
      </w:ins>
      <w:ins w:id="1998" w:author="Bandana Shakya" w:date="2020-06-19T15:18:00Z">
        <w:r w:rsidR="00BA75F8">
          <w:rPr>
            <w:rFonts w:ascii="Times New Roman" w:hAnsi="Times New Roman" w:cs="Times New Roman"/>
            <w:color w:val="000000" w:themeColor="text1"/>
            <w:sz w:val="24"/>
            <w:szCs w:val="24"/>
          </w:rPr>
          <w:t>Ecosystem services perspective</w:t>
        </w:r>
        <w:r w:rsidR="00B07485">
          <w:rPr>
            <w:rFonts w:ascii="Times New Roman" w:hAnsi="Times New Roman" w:cs="Times New Roman"/>
            <w:color w:val="000000" w:themeColor="text1"/>
            <w:sz w:val="24"/>
            <w:szCs w:val="24"/>
          </w:rPr>
          <w:t xml:space="preserve"> allow countries to</w:t>
        </w:r>
      </w:ins>
      <w:ins w:id="1999" w:author="Bandana Shakya" w:date="2020-06-19T15:19:00Z">
        <w:r w:rsidR="00B07485">
          <w:rPr>
            <w:rFonts w:ascii="Times New Roman" w:hAnsi="Times New Roman" w:cs="Times New Roman"/>
            <w:color w:val="000000" w:themeColor="text1"/>
            <w:sz w:val="24"/>
            <w:szCs w:val="24"/>
          </w:rPr>
          <w:t xml:space="preserve"> </w:t>
        </w:r>
      </w:ins>
      <w:del w:id="2000" w:author="Bandana Shakya" w:date="2020-06-19T13:39:00Z">
        <w:r w:rsidR="00777456" w:rsidDel="00DE20F4">
          <w:rPr>
            <w:rFonts w:ascii="Times New Roman" w:hAnsi="Times New Roman" w:cs="Times New Roman"/>
            <w:color w:val="000000" w:themeColor="text1"/>
            <w:sz w:val="24"/>
            <w:szCs w:val="24"/>
          </w:rPr>
          <w:delText xml:space="preserve"> </w:delText>
        </w:r>
      </w:del>
      <w:ins w:id="2001" w:author="Bandana Shakya" w:date="2020-06-19T15:19:00Z">
        <w:r w:rsidR="00B07485">
          <w:rPr>
            <w:rFonts w:ascii="Times New Roman" w:hAnsi="Times New Roman" w:cs="Times New Roman"/>
            <w:color w:val="000000" w:themeColor="text1"/>
            <w:sz w:val="24"/>
            <w:szCs w:val="24"/>
          </w:rPr>
          <w:t xml:space="preserve">explore </w:t>
        </w:r>
      </w:ins>
      <w:ins w:id="2002" w:author="Bandana Shakya" w:date="2020-06-19T15:20:00Z">
        <w:r w:rsidR="00684C84">
          <w:rPr>
            <w:rFonts w:ascii="Times New Roman" w:hAnsi="Times New Roman" w:cs="Times New Roman"/>
            <w:color w:val="000000" w:themeColor="text1"/>
            <w:sz w:val="24"/>
            <w:szCs w:val="24"/>
          </w:rPr>
          <w:t xml:space="preserve">prospect of </w:t>
        </w:r>
      </w:ins>
      <w:ins w:id="2003" w:author="Bandana Shakya" w:date="2020-06-19T15:19:00Z">
        <w:r w:rsidR="00B07485">
          <w:rPr>
            <w:rFonts w:ascii="Times New Roman" w:hAnsi="Times New Roman" w:cs="Times New Roman"/>
            <w:color w:val="000000" w:themeColor="text1"/>
            <w:sz w:val="24"/>
            <w:szCs w:val="24"/>
          </w:rPr>
          <w:t>transb</w:t>
        </w:r>
      </w:ins>
      <w:ins w:id="2004" w:author="Bandana Shakya" w:date="2020-06-19T15:20:00Z">
        <w:r w:rsidR="00684C84">
          <w:rPr>
            <w:rFonts w:ascii="Times New Roman" w:hAnsi="Times New Roman" w:cs="Times New Roman"/>
            <w:color w:val="000000" w:themeColor="text1"/>
            <w:sz w:val="24"/>
            <w:szCs w:val="24"/>
          </w:rPr>
          <w:t xml:space="preserve">oundary </w:t>
        </w:r>
      </w:ins>
      <w:ins w:id="2005" w:author="Bandana Shakya" w:date="2020-06-19T15:19:00Z">
        <w:r w:rsidR="00B07485">
          <w:rPr>
            <w:rFonts w:ascii="Times New Roman" w:hAnsi="Times New Roman" w:cs="Times New Roman"/>
            <w:color w:val="000000" w:themeColor="text1"/>
            <w:sz w:val="24"/>
            <w:szCs w:val="24"/>
          </w:rPr>
          <w:t>protected areas</w:t>
        </w:r>
      </w:ins>
      <w:ins w:id="2006" w:author="Bandana Shakya" w:date="2020-06-30T16:16:00Z">
        <w:r w:rsidR="00E5210D">
          <w:rPr>
            <w:rFonts w:ascii="Times New Roman" w:hAnsi="Times New Roman" w:cs="Times New Roman"/>
            <w:color w:val="000000" w:themeColor="text1"/>
            <w:sz w:val="24"/>
            <w:szCs w:val="24"/>
          </w:rPr>
          <w:t xml:space="preserve"> to </w:t>
        </w:r>
      </w:ins>
      <w:ins w:id="2007" w:author="Bandana Shakya" w:date="2020-06-19T15:20:00Z">
        <w:r w:rsidR="00684C84">
          <w:rPr>
            <w:rFonts w:ascii="Times New Roman" w:hAnsi="Times New Roman" w:cs="Times New Roman"/>
            <w:color w:val="000000" w:themeColor="text1"/>
            <w:sz w:val="24"/>
            <w:szCs w:val="24"/>
          </w:rPr>
          <w:t>collectively address common challenges degrading the SPHs along the border areas</w:t>
        </w:r>
      </w:ins>
      <w:ins w:id="2008" w:author="Bandana Shakya" w:date="2020-06-19T15:21:00Z">
        <w:r w:rsidR="00684C84">
          <w:rPr>
            <w:rFonts w:ascii="Times New Roman" w:hAnsi="Times New Roman" w:cs="Times New Roman"/>
            <w:color w:val="000000" w:themeColor="text1"/>
            <w:sz w:val="24"/>
            <w:szCs w:val="24"/>
          </w:rPr>
          <w:t xml:space="preserve">, and </w:t>
        </w:r>
      </w:ins>
      <w:ins w:id="2009" w:author="Bandana Shakya" w:date="2020-06-19T15:22:00Z">
        <w:r w:rsidR="00D959DC" w:rsidRPr="00E41F80">
          <w:rPr>
            <w:rFonts w:ascii="Times New Roman" w:hAnsi="Times New Roman" w:cs="Times New Roman"/>
            <w:color w:val="000000" w:themeColor="text1"/>
            <w:sz w:val="24"/>
            <w:szCs w:val="24"/>
          </w:rPr>
          <w:t xml:space="preserve">maintain the long term </w:t>
        </w:r>
        <w:r w:rsidR="00D959DC">
          <w:rPr>
            <w:rFonts w:ascii="Times New Roman" w:hAnsi="Times New Roman" w:cs="Times New Roman"/>
            <w:color w:val="000000" w:themeColor="text1"/>
            <w:sz w:val="24"/>
            <w:szCs w:val="24"/>
          </w:rPr>
          <w:t xml:space="preserve">health and resilience of </w:t>
        </w:r>
        <w:r w:rsidR="00D959DC" w:rsidRPr="00E41F80">
          <w:rPr>
            <w:rFonts w:ascii="Times New Roman" w:hAnsi="Times New Roman" w:cs="Times New Roman"/>
            <w:color w:val="000000" w:themeColor="text1"/>
            <w:sz w:val="24"/>
            <w:szCs w:val="24"/>
          </w:rPr>
          <w:t>ecosystems</w:t>
        </w:r>
        <w:r w:rsidR="00D959DC">
          <w:rPr>
            <w:rFonts w:ascii="Times New Roman" w:hAnsi="Times New Roman" w:cs="Times New Roman"/>
            <w:color w:val="000000" w:themeColor="text1"/>
            <w:sz w:val="24"/>
            <w:szCs w:val="24"/>
          </w:rPr>
          <w:t xml:space="preserve">, </w:t>
        </w:r>
        <w:r w:rsidR="00D959DC" w:rsidRPr="00E41F80">
          <w:rPr>
            <w:rFonts w:ascii="Times New Roman" w:hAnsi="Times New Roman" w:cs="Times New Roman"/>
            <w:color w:val="000000" w:themeColor="text1"/>
            <w:sz w:val="24"/>
            <w:szCs w:val="24"/>
          </w:rPr>
          <w:t xml:space="preserve">and the vitality of societies and stakeholders </w:t>
        </w:r>
        <w:r w:rsidR="00D959DC">
          <w:rPr>
            <w:rFonts w:ascii="Times New Roman" w:hAnsi="Times New Roman" w:cs="Times New Roman"/>
            <w:color w:val="000000" w:themeColor="text1"/>
            <w:sz w:val="24"/>
            <w:szCs w:val="24"/>
          </w:rPr>
          <w:t xml:space="preserve">across the landscape. </w:t>
        </w:r>
      </w:ins>
      <w:del w:id="2010" w:author="Bandana Shakya" w:date="2020-06-19T13:39:00Z">
        <w:r w:rsidR="00777456" w:rsidDel="00DE20F4">
          <w:rPr>
            <w:rFonts w:ascii="Times New Roman" w:hAnsi="Times New Roman" w:cs="Times New Roman"/>
            <w:color w:val="000000" w:themeColor="text1"/>
            <w:sz w:val="24"/>
            <w:szCs w:val="24"/>
          </w:rPr>
          <w:delText xml:space="preserve">and </w:delText>
        </w:r>
        <w:r w:rsidR="00183200" w:rsidDel="00DE20F4">
          <w:rPr>
            <w:rFonts w:ascii="Times New Roman" w:hAnsi="Times New Roman" w:cs="Times New Roman"/>
            <w:color w:val="000000" w:themeColor="text1"/>
            <w:sz w:val="24"/>
            <w:szCs w:val="24"/>
          </w:rPr>
          <w:delText xml:space="preserve">of </w:delText>
        </w:r>
        <w:r w:rsidR="00777456" w:rsidDel="00DE20F4">
          <w:rPr>
            <w:rFonts w:ascii="Times New Roman" w:hAnsi="Times New Roman" w:cs="Times New Roman"/>
            <w:color w:val="000000" w:themeColor="text1"/>
            <w:sz w:val="24"/>
            <w:szCs w:val="24"/>
          </w:rPr>
          <w:delText xml:space="preserve">maintaining </w:delText>
        </w:r>
        <w:r w:rsidR="0037552A" w:rsidDel="00DE20F4">
          <w:rPr>
            <w:rFonts w:ascii="Times New Roman" w:hAnsi="Times New Roman" w:cs="Times New Roman"/>
            <w:color w:val="000000" w:themeColor="text1"/>
            <w:sz w:val="24"/>
            <w:szCs w:val="24"/>
          </w:rPr>
          <w:delText>ecosystems</w:delText>
        </w:r>
        <w:r w:rsidR="00BD3E79" w:rsidDel="00DE20F4">
          <w:rPr>
            <w:rFonts w:ascii="Times New Roman" w:hAnsi="Times New Roman" w:cs="Times New Roman"/>
            <w:color w:val="000000" w:themeColor="text1"/>
            <w:sz w:val="24"/>
            <w:szCs w:val="24"/>
          </w:rPr>
          <w:delText xml:space="preserve"> and </w:delText>
        </w:r>
        <w:r w:rsidR="00BA01ED" w:rsidDel="00DE20F4">
          <w:rPr>
            <w:rFonts w:ascii="Times New Roman" w:hAnsi="Times New Roman" w:cs="Times New Roman"/>
            <w:color w:val="000000" w:themeColor="text1"/>
            <w:sz w:val="24"/>
            <w:szCs w:val="24"/>
          </w:rPr>
          <w:delText>services</w:delText>
        </w:r>
        <w:r w:rsidR="00BD3E79" w:rsidDel="00DE20F4">
          <w:rPr>
            <w:rFonts w:ascii="Times New Roman" w:hAnsi="Times New Roman" w:cs="Times New Roman"/>
            <w:color w:val="000000" w:themeColor="text1"/>
            <w:sz w:val="24"/>
            <w:szCs w:val="24"/>
          </w:rPr>
          <w:delText xml:space="preserve"> in the </w:delText>
        </w:r>
        <w:r w:rsidR="00400F10" w:rsidDel="00DE20F4">
          <w:rPr>
            <w:rFonts w:ascii="Times New Roman" w:hAnsi="Times New Roman" w:cs="Times New Roman"/>
            <w:color w:val="000000" w:themeColor="text1"/>
            <w:sz w:val="24"/>
            <w:szCs w:val="24"/>
          </w:rPr>
          <w:delText>PA</w:delText>
        </w:r>
        <w:r w:rsidR="0037552A" w:rsidDel="00DE20F4">
          <w:rPr>
            <w:rFonts w:ascii="Times New Roman" w:hAnsi="Times New Roman" w:cs="Times New Roman"/>
            <w:color w:val="000000" w:themeColor="text1"/>
            <w:sz w:val="24"/>
            <w:szCs w:val="24"/>
          </w:rPr>
          <w:delText>s</w:delText>
        </w:r>
        <w:r w:rsidR="00C04DF6" w:rsidDel="00DE20F4">
          <w:rPr>
            <w:rFonts w:ascii="Times New Roman" w:hAnsi="Times New Roman" w:cs="Times New Roman"/>
            <w:color w:val="000000" w:themeColor="text1"/>
            <w:sz w:val="24"/>
            <w:szCs w:val="24"/>
          </w:rPr>
          <w:delText xml:space="preserve">, and explore diversified and market oriented </w:delText>
        </w:r>
      </w:del>
      <w:del w:id="2011" w:author="Bandana Shakya" w:date="2020-06-19T14:30:00Z">
        <w:r w:rsidR="00C04DF6" w:rsidDel="00E85AA2">
          <w:rPr>
            <w:rFonts w:ascii="Times New Roman" w:hAnsi="Times New Roman" w:cs="Times New Roman"/>
            <w:color w:val="000000" w:themeColor="text1"/>
            <w:sz w:val="24"/>
            <w:szCs w:val="24"/>
          </w:rPr>
          <w:delText xml:space="preserve">funding measures to </w:delText>
        </w:r>
      </w:del>
      <w:del w:id="2012" w:author="Bandana Shakya" w:date="2020-06-19T14:31:00Z">
        <w:r w:rsidR="001363CA" w:rsidDel="00E85AA2">
          <w:rPr>
            <w:rFonts w:ascii="Times New Roman" w:hAnsi="Times New Roman" w:cs="Times New Roman"/>
            <w:color w:val="000000" w:themeColor="text1"/>
            <w:sz w:val="24"/>
            <w:szCs w:val="24"/>
          </w:rPr>
          <w:delText xml:space="preserve">balance </w:delText>
        </w:r>
        <w:r w:rsidR="00C04DF6" w:rsidDel="00E85AA2">
          <w:rPr>
            <w:rFonts w:ascii="Times New Roman" w:hAnsi="Times New Roman" w:cs="Times New Roman"/>
            <w:color w:val="000000" w:themeColor="text1"/>
            <w:sz w:val="24"/>
            <w:szCs w:val="24"/>
          </w:rPr>
          <w:delText>effective</w:delText>
        </w:r>
        <w:r w:rsidR="005B733F" w:rsidDel="00E85AA2">
          <w:rPr>
            <w:rFonts w:ascii="Times New Roman" w:hAnsi="Times New Roman" w:cs="Times New Roman"/>
            <w:color w:val="000000" w:themeColor="text1"/>
            <w:sz w:val="24"/>
            <w:szCs w:val="24"/>
          </w:rPr>
          <w:delText xml:space="preserve"> </w:delText>
        </w:r>
        <w:r w:rsidR="00C04DF6" w:rsidDel="00E85AA2">
          <w:rPr>
            <w:rFonts w:ascii="Times New Roman" w:hAnsi="Times New Roman" w:cs="Times New Roman"/>
            <w:color w:val="000000" w:themeColor="text1"/>
            <w:sz w:val="24"/>
            <w:szCs w:val="24"/>
          </w:rPr>
          <w:delText>biodiversity management</w:delText>
        </w:r>
        <w:r w:rsidR="001363CA" w:rsidDel="00E85AA2">
          <w:rPr>
            <w:rFonts w:ascii="Times New Roman" w:hAnsi="Times New Roman" w:cs="Times New Roman"/>
            <w:color w:val="000000" w:themeColor="text1"/>
            <w:sz w:val="24"/>
            <w:szCs w:val="24"/>
          </w:rPr>
          <w:delText xml:space="preserve"> and equtable </w:delText>
        </w:r>
        <w:r w:rsidR="00204EE8" w:rsidDel="00E85AA2">
          <w:rPr>
            <w:rFonts w:ascii="Times New Roman" w:hAnsi="Times New Roman" w:cs="Times New Roman"/>
            <w:color w:val="000000" w:themeColor="text1"/>
            <w:sz w:val="24"/>
            <w:szCs w:val="24"/>
          </w:rPr>
          <w:delText xml:space="preserve">livelihoods </w:delText>
        </w:r>
        <w:r w:rsidR="001363CA" w:rsidDel="00E85AA2">
          <w:rPr>
            <w:rFonts w:ascii="Times New Roman" w:hAnsi="Times New Roman" w:cs="Times New Roman"/>
            <w:color w:val="000000" w:themeColor="text1"/>
            <w:sz w:val="24"/>
            <w:szCs w:val="24"/>
          </w:rPr>
          <w:delText>benefits</w:delText>
        </w:r>
        <w:r w:rsidR="001266CB" w:rsidDel="00E85AA2">
          <w:rPr>
            <w:rFonts w:ascii="Times New Roman" w:hAnsi="Times New Roman" w:cs="Times New Roman"/>
            <w:color w:val="000000" w:themeColor="text1"/>
            <w:sz w:val="24"/>
            <w:szCs w:val="24"/>
          </w:rPr>
          <w:delText>.</w:delText>
        </w:r>
      </w:del>
      <w:del w:id="2013" w:author="Bandana Shakya" w:date="2020-06-19T15:22:00Z">
        <w:r w:rsidR="001266CB" w:rsidDel="00D959DC">
          <w:rPr>
            <w:rFonts w:ascii="Times New Roman" w:hAnsi="Times New Roman" w:cs="Times New Roman"/>
            <w:color w:val="000000" w:themeColor="text1"/>
            <w:sz w:val="24"/>
            <w:szCs w:val="24"/>
          </w:rPr>
          <w:delText xml:space="preserve"> </w:delText>
        </w:r>
      </w:del>
    </w:p>
    <w:p w:rsidR="000A46EE" w:rsidRPr="00E41F80" w:rsidDel="006D52E4" w:rsidRDefault="008B23D2" w:rsidP="00E41F80">
      <w:pPr>
        <w:pStyle w:val="ListParagraph"/>
        <w:numPr>
          <w:ilvl w:val="0"/>
          <w:numId w:val="33"/>
        </w:numPr>
        <w:spacing w:line="480" w:lineRule="auto"/>
        <w:rPr>
          <w:del w:id="2014" w:author="Bandana Shakya" w:date="2020-06-19T15:26:00Z"/>
          <w:rFonts w:ascii="Times New Roman" w:hAnsi="Times New Roman" w:cs="Times New Roman"/>
          <w:color w:val="000000" w:themeColor="text1"/>
          <w:sz w:val="24"/>
          <w:szCs w:val="24"/>
        </w:rPr>
      </w:pPr>
      <w:del w:id="2015" w:author="Bandana Shakya" w:date="2020-06-19T15:23:00Z">
        <w:r w:rsidDel="00104FEE">
          <w:rPr>
            <w:rFonts w:ascii="Times New Roman" w:hAnsi="Times New Roman" w:cs="Times New Roman"/>
            <w:color w:val="000000" w:themeColor="text1"/>
            <w:sz w:val="24"/>
            <w:szCs w:val="24"/>
          </w:rPr>
          <w:lastRenderedPageBreak/>
          <w:delText xml:space="preserve">The three countries in the Landscape </w:delText>
        </w:r>
      </w:del>
      <w:del w:id="2016" w:author="Bandana Shakya" w:date="2020-06-19T14:32:00Z">
        <w:r w:rsidDel="00137CDE">
          <w:rPr>
            <w:rFonts w:ascii="Times New Roman" w:hAnsi="Times New Roman" w:cs="Times New Roman"/>
            <w:color w:val="000000" w:themeColor="text1"/>
            <w:sz w:val="24"/>
            <w:szCs w:val="24"/>
          </w:rPr>
          <w:delText>has to pay c</w:delText>
        </w:r>
        <w:r w:rsidR="0037552A" w:rsidDel="00137CDE">
          <w:rPr>
            <w:rFonts w:ascii="Times New Roman" w:hAnsi="Times New Roman" w:cs="Times New Roman"/>
            <w:color w:val="000000" w:themeColor="text1"/>
            <w:sz w:val="24"/>
            <w:szCs w:val="24"/>
          </w:rPr>
          <w:delText xml:space="preserve">areful attention to </w:delText>
        </w:r>
        <w:r w:rsidR="00183200" w:rsidDel="00137CDE">
          <w:rPr>
            <w:rFonts w:ascii="Times New Roman" w:hAnsi="Times New Roman" w:cs="Times New Roman"/>
            <w:color w:val="000000" w:themeColor="text1"/>
            <w:sz w:val="24"/>
            <w:szCs w:val="24"/>
          </w:rPr>
          <w:delText xml:space="preserve">the </w:delText>
        </w:r>
        <w:r w:rsidR="0037552A" w:rsidDel="00137CDE">
          <w:rPr>
            <w:rFonts w:ascii="Times New Roman" w:hAnsi="Times New Roman" w:cs="Times New Roman"/>
            <w:color w:val="000000" w:themeColor="text1"/>
            <w:sz w:val="24"/>
            <w:szCs w:val="24"/>
          </w:rPr>
          <w:delText xml:space="preserve">areas of </w:delText>
        </w:r>
      </w:del>
      <w:del w:id="2017" w:author="Bandana Shakya" w:date="2020-06-19T14:33:00Z">
        <w:r w:rsidR="0037552A" w:rsidDel="00BF1AAD">
          <w:rPr>
            <w:rFonts w:ascii="Times New Roman" w:hAnsi="Times New Roman" w:cs="Times New Roman"/>
            <w:color w:val="000000" w:themeColor="text1"/>
            <w:sz w:val="24"/>
            <w:szCs w:val="24"/>
          </w:rPr>
          <w:delText>d</w:delText>
        </w:r>
      </w:del>
      <w:del w:id="2018" w:author="Bandana Shakya" w:date="2020-06-19T15:20:00Z">
        <w:r w:rsidR="0037552A" w:rsidDel="00684C84">
          <w:rPr>
            <w:rFonts w:ascii="Times New Roman" w:hAnsi="Times New Roman" w:cs="Times New Roman"/>
            <w:color w:val="000000" w:themeColor="text1"/>
            <w:sz w:val="24"/>
            <w:szCs w:val="24"/>
          </w:rPr>
          <w:delText>SPHs</w:delText>
        </w:r>
      </w:del>
      <w:del w:id="2019" w:author="Bandana Shakya" w:date="2020-06-19T14:34:00Z">
        <w:r w:rsidR="00CF448F" w:rsidDel="003F2211">
          <w:rPr>
            <w:rFonts w:ascii="Times New Roman" w:hAnsi="Times New Roman" w:cs="Times New Roman"/>
            <w:color w:val="000000" w:themeColor="text1"/>
            <w:sz w:val="24"/>
            <w:szCs w:val="24"/>
          </w:rPr>
          <w:delText xml:space="preserve"> </w:delText>
        </w:r>
      </w:del>
      <w:del w:id="2020" w:author="Bandana Shakya" w:date="2020-06-19T15:23:00Z">
        <w:r w:rsidR="00183200" w:rsidDel="00104FEE">
          <w:rPr>
            <w:rFonts w:ascii="Times New Roman" w:hAnsi="Times New Roman" w:cs="Times New Roman"/>
            <w:color w:val="000000" w:themeColor="text1"/>
            <w:sz w:val="24"/>
            <w:szCs w:val="24"/>
          </w:rPr>
          <w:delText xml:space="preserve">to </w:delText>
        </w:r>
      </w:del>
      <w:del w:id="2021" w:author="Bandana Shakya" w:date="2020-06-19T15:22:00Z">
        <w:r w:rsidR="005D7AE4" w:rsidRPr="00E41F80" w:rsidDel="00D959DC">
          <w:rPr>
            <w:rFonts w:ascii="Times New Roman" w:hAnsi="Times New Roman" w:cs="Times New Roman"/>
            <w:color w:val="000000" w:themeColor="text1"/>
            <w:sz w:val="24"/>
            <w:szCs w:val="24"/>
          </w:rPr>
          <w:delText xml:space="preserve">maintain the </w:delText>
        </w:r>
        <w:r w:rsidR="00E018EA" w:rsidRPr="00E41F80" w:rsidDel="00D959DC">
          <w:rPr>
            <w:rFonts w:ascii="Times New Roman" w:hAnsi="Times New Roman" w:cs="Times New Roman"/>
            <w:color w:val="000000" w:themeColor="text1"/>
            <w:sz w:val="24"/>
            <w:szCs w:val="24"/>
          </w:rPr>
          <w:delText xml:space="preserve">long term </w:delText>
        </w:r>
        <w:r w:rsidR="00847A3F" w:rsidDel="00D959DC">
          <w:rPr>
            <w:rFonts w:ascii="Times New Roman" w:hAnsi="Times New Roman" w:cs="Times New Roman"/>
            <w:color w:val="000000" w:themeColor="text1"/>
            <w:sz w:val="24"/>
            <w:szCs w:val="24"/>
          </w:rPr>
          <w:delText xml:space="preserve">health and resilience of </w:delText>
        </w:r>
        <w:r w:rsidR="00E018EA" w:rsidRPr="00E41F80" w:rsidDel="00D959DC">
          <w:rPr>
            <w:rFonts w:ascii="Times New Roman" w:hAnsi="Times New Roman" w:cs="Times New Roman"/>
            <w:color w:val="000000" w:themeColor="text1"/>
            <w:sz w:val="24"/>
            <w:szCs w:val="24"/>
          </w:rPr>
          <w:delText>ecosystems</w:delText>
        </w:r>
        <w:r w:rsidR="00183200" w:rsidDel="00D959DC">
          <w:rPr>
            <w:rFonts w:ascii="Times New Roman" w:hAnsi="Times New Roman" w:cs="Times New Roman"/>
            <w:color w:val="000000" w:themeColor="text1"/>
            <w:sz w:val="24"/>
            <w:szCs w:val="24"/>
          </w:rPr>
          <w:delText xml:space="preserve">, </w:delText>
        </w:r>
        <w:r w:rsidR="00E018EA" w:rsidRPr="00E41F80" w:rsidDel="00D959DC">
          <w:rPr>
            <w:rFonts w:ascii="Times New Roman" w:hAnsi="Times New Roman" w:cs="Times New Roman"/>
            <w:color w:val="000000" w:themeColor="text1"/>
            <w:sz w:val="24"/>
            <w:szCs w:val="24"/>
          </w:rPr>
          <w:delText xml:space="preserve">and the </w:delText>
        </w:r>
        <w:r w:rsidR="005D7AE4" w:rsidRPr="00E41F80" w:rsidDel="00D959DC">
          <w:rPr>
            <w:rFonts w:ascii="Times New Roman" w:hAnsi="Times New Roman" w:cs="Times New Roman"/>
            <w:color w:val="000000" w:themeColor="text1"/>
            <w:sz w:val="24"/>
            <w:szCs w:val="24"/>
          </w:rPr>
          <w:delText>vitality of so</w:delText>
        </w:r>
        <w:r w:rsidR="00E018EA" w:rsidRPr="00E41F80" w:rsidDel="00D959DC">
          <w:rPr>
            <w:rFonts w:ascii="Times New Roman" w:hAnsi="Times New Roman" w:cs="Times New Roman"/>
            <w:color w:val="000000" w:themeColor="text1"/>
            <w:sz w:val="24"/>
            <w:szCs w:val="24"/>
          </w:rPr>
          <w:delText>cieties and stakeholders that benefit from it</w:delText>
        </w:r>
      </w:del>
      <w:del w:id="2022" w:author="Bandana Shakya" w:date="2020-06-19T14:35:00Z">
        <w:r w:rsidR="00847A3F" w:rsidDel="00266730">
          <w:rPr>
            <w:rFonts w:ascii="Times New Roman" w:hAnsi="Times New Roman" w:cs="Times New Roman"/>
            <w:color w:val="000000" w:themeColor="text1"/>
            <w:sz w:val="24"/>
            <w:szCs w:val="24"/>
          </w:rPr>
          <w:delText xml:space="preserve"> through </w:delText>
        </w:r>
      </w:del>
      <w:del w:id="2023" w:author="Bandana Shakya" w:date="2020-06-19T15:23:00Z">
        <w:r w:rsidR="00847A3F" w:rsidDel="00104FEE">
          <w:rPr>
            <w:rFonts w:ascii="Times New Roman" w:hAnsi="Times New Roman" w:cs="Times New Roman"/>
            <w:color w:val="000000" w:themeColor="text1"/>
            <w:sz w:val="24"/>
            <w:szCs w:val="24"/>
          </w:rPr>
          <w:delText>promot</w:delText>
        </w:r>
      </w:del>
      <w:del w:id="2024" w:author="Bandana Shakya" w:date="2020-06-19T14:35:00Z">
        <w:r w:rsidR="00847A3F" w:rsidDel="00266730">
          <w:rPr>
            <w:rFonts w:ascii="Times New Roman" w:hAnsi="Times New Roman" w:cs="Times New Roman"/>
            <w:color w:val="000000" w:themeColor="text1"/>
            <w:sz w:val="24"/>
            <w:szCs w:val="24"/>
          </w:rPr>
          <w:delText xml:space="preserve">ing </w:delText>
        </w:r>
      </w:del>
      <w:del w:id="2025" w:author="Bandana Shakya" w:date="2020-06-19T15:23:00Z">
        <w:r w:rsidR="001A61AA" w:rsidDel="00104FEE">
          <w:rPr>
            <w:rFonts w:ascii="Times New Roman" w:hAnsi="Times New Roman" w:cs="Times New Roman"/>
            <w:color w:val="000000" w:themeColor="text1"/>
            <w:sz w:val="24"/>
            <w:szCs w:val="24"/>
          </w:rPr>
          <w:delText xml:space="preserve">intra and </w:delText>
        </w:r>
        <w:r w:rsidR="00A83F61" w:rsidDel="00104FEE">
          <w:rPr>
            <w:rFonts w:ascii="Times New Roman" w:hAnsi="Times New Roman" w:cs="Times New Roman"/>
            <w:color w:val="000000" w:themeColor="text1"/>
            <w:sz w:val="24"/>
            <w:szCs w:val="24"/>
          </w:rPr>
          <w:delText xml:space="preserve">inter-country </w:delText>
        </w:r>
        <w:r w:rsidR="00847A3F" w:rsidDel="00104FEE">
          <w:rPr>
            <w:rFonts w:ascii="Times New Roman" w:hAnsi="Times New Roman" w:cs="Times New Roman"/>
            <w:color w:val="000000" w:themeColor="text1"/>
            <w:sz w:val="24"/>
            <w:szCs w:val="24"/>
          </w:rPr>
          <w:delText xml:space="preserve">dialogues </w:delText>
        </w:r>
      </w:del>
      <w:del w:id="2026" w:author="Bandana Shakya" w:date="2020-06-19T14:36:00Z">
        <w:r w:rsidR="00A83F61" w:rsidDel="00375A32">
          <w:rPr>
            <w:rFonts w:ascii="Times New Roman" w:hAnsi="Times New Roman" w:cs="Times New Roman"/>
            <w:color w:val="000000" w:themeColor="text1"/>
            <w:sz w:val="24"/>
            <w:szCs w:val="24"/>
          </w:rPr>
          <w:delText xml:space="preserve">for </w:delText>
        </w:r>
        <w:r w:rsidR="00DD6228" w:rsidDel="00375A32">
          <w:rPr>
            <w:rFonts w:ascii="Times New Roman" w:hAnsi="Times New Roman" w:cs="Times New Roman"/>
            <w:color w:val="000000" w:themeColor="text1"/>
            <w:sz w:val="24"/>
            <w:szCs w:val="24"/>
          </w:rPr>
          <w:delText>mi</w:delText>
        </w:r>
        <w:r w:rsidR="00546F09" w:rsidDel="00375A32">
          <w:rPr>
            <w:rFonts w:ascii="Times New Roman" w:hAnsi="Times New Roman" w:cs="Times New Roman"/>
            <w:color w:val="000000" w:themeColor="text1"/>
            <w:sz w:val="24"/>
            <w:szCs w:val="24"/>
          </w:rPr>
          <w:delText xml:space="preserve">nimizing </w:delText>
        </w:r>
        <w:r w:rsidR="00DD6228" w:rsidDel="00375A32">
          <w:rPr>
            <w:rFonts w:ascii="Times New Roman" w:hAnsi="Times New Roman" w:cs="Times New Roman"/>
            <w:color w:val="000000" w:themeColor="text1"/>
            <w:sz w:val="24"/>
            <w:szCs w:val="24"/>
          </w:rPr>
          <w:delText xml:space="preserve">haphazard extractions of biodiversity resources and </w:delText>
        </w:r>
      </w:del>
      <w:del w:id="2027" w:author="Bandana Shakya" w:date="2020-06-19T15:23:00Z">
        <w:r w:rsidR="00DD6228" w:rsidDel="00104FEE">
          <w:rPr>
            <w:rFonts w:ascii="Times New Roman" w:hAnsi="Times New Roman" w:cs="Times New Roman"/>
            <w:color w:val="000000" w:themeColor="text1"/>
            <w:sz w:val="24"/>
            <w:szCs w:val="24"/>
          </w:rPr>
          <w:delText xml:space="preserve">illegal </w:delText>
        </w:r>
        <w:r w:rsidR="003B7D9C" w:rsidDel="00104FEE">
          <w:rPr>
            <w:rFonts w:ascii="Times New Roman" w:hAnsi="Times New Roman" w:cs="Times New Roman"/>
            <w:color w:val="000000" w:themeColor="text1"/>
            <w:sz w:val="24"/>
            <w:szCs w:val="24"/>
          </w:rPr>
          <w:delText>t</w:delText>
        </w:r>
        <w:r w:rsidR="00DD6228" w:rsidDel="00104FEE">
          <w:rPr>
            <w:rFonts w:ascii="Times New Roman" w:hAnsi="Times New Roman" w:cs="Times New Roman"/>
            <w:color w:val="000000" w:themeColor="text1"/>
            <w:sz w:val="24"/>
            <w:szCs w:val="24"/>
          </w:rPr>
          <w:delText>rade</w:delText>
        </w:r>
        <w:r w:rsidR="003B7D9C" w:rsidDel="00104FEE">
          <w:rPr>
            <w:rFonts w:ascii="Times New Roman" w:hAnsi="Times New Roman" w:cs="Times New Roman"/>
            <w:color w:val="000000" w:themeColor="text1"/>
            <w:sz w:val="24"/>
            <w:szCs w:val="24"/>
          </w:rPr>
          <w:delText>s,</w:delText>
        </w:r>
      </w:del>
      <w:del w:id="2028" w:author="Bandana Shakya" w:date="2020-06-19T14:43:00Z">
        <w:r w:rsidR="003B7D9C" w:rsidDel="006C48EF">
          <w:rPr>
            <w:rFonts w:ascii="Times New Roman" w:hAnsi="Times New Roman" w:cs="Times New Roman"/>
            <w:color w:val="000000" w:themeColor="text1"/>
            <w:sz w:val="24"/>
            <w:szCs w:val="24"/>
          </w:rPr>
          <w:delText xml:space="preserve"> and</w:delText>
        </w:r>
        <w:r w:rsidR="00546F09" w:rsidDel="006C48EF">
          <w:rPr>
            <w:rFonts w:ascii="Times New Roman" w:hAnsi="Times New Roman" w:cs="Times New Roman"/>
            <w:color w:val="000000" w:themeColor="text1"/>
            <w:sz w:val="24"/>
            <w:szCs w:val="24"/>
          </w:rPr>
          <w:delText xml:space="preserve"> for </w:delText>
        </w:r>
        <w:r w:rsidR="003B7D9C" w:rsidDel="006C48EF">
          <w:rPr>
            <w:rFonts w:ascii="Times New Roman" w:hAnsi="Times New Roman" w:cs="Times New Roman"/>
            <w:color w:val="000000" w:themeColor="text1"/>
            <w:sz w:val="24"/>
            <w:szCs w:val="24"/>
          </w:rPr>
          <w:delText>plann</w:delText>
        </w:r>
        <w:r w:rsidR="007606AE" w:rsidDel="006C48EF">
          <w:rPr>
            <w:rFonts w:ascii="Times New Roman" w:hAnsi="Times New Roman" w:cs="Times New Roman"/>
            <w:color w:val="000000" w:themeColor="text1"/>
            <w:sz w:val="24"/>
            <w:szCs w:val="24"/>
          </w:rPr>
          <w:delText xml:space="preserve">ing </w:delText>
        </w:r>
        <w:r w:rsidR="00D12D03" w:rsidDel="006C48EF">
          <w:rPr>
            <w:rFonts w:ascii="Times New Roman" w:hAnsi="Times New Roman" w:cs="Times New Roman"/>
            <w:color w:val="000000" w:themeColor="text1"/>
            <w:sz w:val="24"/>
            <w:szCs w:val="24"/>
          </w:rPr>
          <w:delText xml:space="preserve">regional </w:delText>
        </w:r>
        <w:r w:rsidR="007606AE" w:rsidDel="006C48EF">
          <w:rPr>
            <w:rFonts w:ascii="Times New Roman" w:hAnsi="Times New Roman" w:cs="Times New Roman"/>
            <w:color w:val="000000" w:themeColor="text1"/>
            <w:sz w:val="24"/>
            <w:szCs w:val="24"/>
          </w:rPr>
          <w:delText>schemes</w:delText>
        </w:r>
        <w:r w:rsidR="00D12D03" w:rsidDel="006C48EF">
          <w:rPr>
            <w:rFonts w:ascii="Times New Roman" w:hAnsi="Times New Roman" w:cs="Times New Roman"/>
            <w:color w:val="000000" w:themeColor="text1"/>
            <w:sz w:val="24"/>
            <w:szCs w:val="24"/>
          </w:rPr>
          <w:delText xml:space="preserve"> such as </w:delText>
        </w:r>
        <w:r w:rsidR="00847A3F" w:rsidDel="006C48EF">
          <w:rPr>
            <w:rFonts w:ascii="Times New Roman" w:hAnsi="Times New Roman" w:cs="Times New Roman"/>
            <w:color w:val="000000" w:themeColor="text1"/>
            <w:sz w:val="24"/>
            <w:szCs w:val="24"/>
          </w:rPr>
          <w:delText>transboundary protected area management</w:delText>
        </w:r>
        <w:r w:rsidR="00263201" w:rsidDel="006C48EF">
          <w:rPr>
            <w:rFonts w:ascii="Times New Roman" w:hAnsi="Times New Roman" w:cs="Times New Roman"/>
            <w:color w:val="000000" w:themeColor="text1"/>
            <w:sz w:val="24"/>
            <w:szCs w:val="24"/>
          </w:rPr>
          <w:delText xml:space="preserve"> </w:delText>
        </w:r>
        <w:r w:rsidR="00847A3F" w:rsidDel="006C48EF">
          <w:rPr>
            <w:rFonts w:ascii="Times New Roman" w:hAnsi="Times New Roman" w:cs="Times New Roman"/>
            <w:color w:val="000000" w:themeColor="text1"/>
            <w:sz w:val="24"/>
            <w:szCs w:val="24"/>
          </w:rPr>
          <w:delText xml:space="preserve">and joint biodiversity </w:delText>
        </w:r>
        <w:r w:rsidR="00A83F61" w:rsidDel="006C48EF">
          <w:rPr>
            <w:rFonts w:ascii="Times New Roman" w:hAnsi="Times New Roman" w:cs="Times New Roman"/>
            <w:color w:val="000000" w:themeColor="text1"/>
            <w:sz w:val="24"/>
            <w:szCs w:val="24"/>
          </w:rPr>
          <w:delText xml:space="preserve">research and </w:delText>
        </w:r>
        <w:r w:rsidR="00847A3F" w:rsidDel="006C48EF">
          <w:rPr>
            <w:rFonts w:ascii="Times New Roman" w:hAnsi="Times New Roman" w:cs="Times New Roman"/>
            <w:color w:val="000000" w:themeColor="text1"/>
            <w:sz w:val="24"/>
            <w:szCs w:val="24"/>
          </w:rPr>
          <w:delText>monitoring</w:delText>
        </w:r>
        <w:r w:rsidR="00A83F61" w:rsidDel="006C48EF">
          <w:rPr>
            <w:rFonts w:ascii="Times New Roman" w:hAnsi="Times New Roman" w:cs="Times New Roman"/>
            <w:color w:val="000000" w:themeColor="text1"/>
            <w:sz w:val="24"/>
            <w:szCs w:val="24"/>
          </w:rPr>
          <w:delText>.</w:delText>
        </w:r>
      </w:del>
      <w:del w:id="2029" w:author="Bandana Shakya" w:date="2020-06-19T15:26:00Z">
        <w:r w:rsidR="00A83F61" w:rsidDel="006D52E4">
          <w:rPr>
            <w:rFonts w:ascii="Times New Roman" w:hAnsi="Times New Roman" w:cs="Times New Roman"/>
            <w:color w:val="000000" w:themeColor="text1"/>
            <w:sz w:val="24"/>
            <w:szCs w:val="24"/>
          </w:rPr>
          <w:delText xml:space="preserve"> </w:delText>
        </w:r>
        <w:r w:rsidR="00847A3F" w:rsidDel="006D52E4">
          <w:rPr>
            <w:rFonts w:ascii="Times New Roman" w:hAnsi="Times New Roman" w:cs="Times New Roman"/>
            <w:color w:val="000000" w:themeColor="text1"/>
            <w:sz w:val="24"/>
            <w:szCs w:val="24"/>
          </w:rPr>
          <w:delText xml:space="preserve"> </w:delText>
        </w:r>
      </w:del>
    </w:p>
    <w:p w:rsidR="00FF08A7" w:rsidRPr="00CF448F" w:rsidRDefault="0097396A" w:rsidP="00CF448F">
      <w:pPr>
        <w:spacing w:line="480" w:lineRule="auto"/>
        <w:ind w:left="360"/>
        <w:rPr>
          <w:rFonts w:ascii="Times New Roman" w:hAnsi="Times New Roman" w:cs="Times New Roman"/>
          <w:color w:val="2F5496" w:themeColor="accent5" w:themeShade="BF"/>
          <w:sz w:val="24"/>
          <w:szCs w:val="24"/>
        </w:rPr>
      </w:pP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Pr="00CF448F">
        <w:rPr>
          <w:rFonts w:ascii="Times New Roman" w:hAnsi="Times New Roman" w:cs="Times New Roman"/>
          <w:color w:val="000000" w:themeColor="text1"/>
          <w:sz w:val="24"/>
          <w:szCs w:val="24"/>
        </w:rPr>
        <w:tab/>
      </w:r>
      <w:r w:rsidR="00E018EA" w:rsidRPr="00CF448F">
        <w:rPr>
          <w:rFonts w:ascii="Times New Roman" w:hAnsi="Times New Roman" w:cs="Times New Roman"/>
          <w:color w:val="000000" w:themeColor="text1"/>
          <w:sz w:val="24"/>
          <w:szCs w:val="24"/>
        </w:rPr>
        <w:t xml:space="preserve"> </w:t>
      </w:r>
    </w:p>
    <w:p w:rsidR="00411E91" w:rsidRDefault="00411E91" w:rsidP="00411E91">
      <w:pPr>
        <w:spacing w:line="480" w:lineRule="auto"/>
        <w:rPr>
          <w:rFonts w:ascii="Times New Roman" w:hAnsi="Times New Roman" w:cs="Times New Roman"/>
          <w:b/>
          <w:sz w:val="24"/>
          <w:szCs w:val="24"/>
        </w:rPr>
      </w:pPr>
      <w:r w:rsidRPr="005C58B2">
        <w:rPr>
          <w:rFonts w:ascii="Times New Roman" w:hAnsi="Times New Roman" w:cs="Times New Roman"/>
          <w:b/>
          <w:sz w:val="24"/>
          <w:szCs w:val="24"/>
        </w:rPr>
        <w:t xml:space="preserve">Acknowledgements </w:t>
      </w:r>
    </w:p>
    <w:p w:rsidR="00411E91" w:rsidRDefault="00411E91" w:rsidP="00411E91">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authors wish to thank all </w:t>
      </w:r>
      <w:r w:rsidR="00984E24">
        <w:rPr>
          <w:rFonts w:ascii="Times New Roman" w:hAnsi="Times New Roman" w:cs="Times New Roman"/>
          <w:color w:val="000000" w:themeColor="text1"/>
          <w:sz w:val="24"/>
          <w:szCs w:val="24"/>
        </w:rPr>
        <w:t xml:space="preserve">experts and </w:t>
      </w:r>
      <w:r>
        <w:rPr>
          <w:rFonts w:ascii="Times New Roman" w:hAnsi="Times New Roman" w:cs="Times New Roman"/>
          <w:color w:val="000000" w:themeColor="text1"/>
          <w:sz w:val="24"/>
          <w:szCs w:val="24"/>
        </w:rPr>
        <w:t>resource persons who participated in the national workshops in China (at Kunming), Myanmar (at Nay Pyi Taw) and India (at Itanagar)</w:t>
      </w:r>
      <w:ins w:id="2030" w:author="Bandana Shakya" w:date="2020-06-19T13:20:00Z">
        <w:r w:rsidR="00A537F7">
          <w:rPr>
            <w:rFonts w:ascii="Times New Roman" w:hAnsi="Times New Roman" w:cs="Times New Roman"/>
            <w:color w:val="000000" w:themeColor="text1"/>
            <w:sz w:val="24"/>
            <w:szCs w:val="24"/>
          </w:rPr>
          <w:t xml:space="preserve">. The workshop was </w:t>
        </w:r>
      </w:ins>
      <w:del w:id="2031" w:author="Bandana Shakya" w:date="2020-06-19T13:20:00Z">
        <w:r w:rsidDel="00A537F7">
          <w:rPr>
            <w:rFonts w:ascii="Times New Roman" w:hAnsi="Times New Roman" w:cs="Times New Roman"/>
            <w:color w:val="000000" w:themeColor="text1"/>
            <w:sz w:val="24"/>
            <w:szCs w:val="24"/>
          </w:rPr>
          <w:delText xml:space="preserve"> </w:delText>
        </w:r>
      </w:del>
      <w:r w:rsidR="009815CA">
        <w:rPr>
          <w:rFonts w:ascii="Times New Roman" w:hAnsi="Times New Roman" w:cs="Times New Roman"/>
          <w:color w:val="000000" w:themeColor="text1"/>
          <w:sz w:val="24"/>
          <w:szCs w:val="24"/>
        </w:rPr>
        <w:t xml:space="preserve">facilitated by </w:t>
      </w:r>
      <w:r>
        <w:rPr>
          <w:rFonts w:ascii="Times New Roman" w:hAnsi="Times New Roman" w:cs="Times New Roman"/>
          <w:color w:val="000000" w:themeColor="text1"/>
          <w:sz w:val="24"/>
          <w:szCs w:val="24"/>
        </w:rPr>
        <w:t xml:space="preserve">the </w:t>
      </w:r>
      <w:r w:rsidR="00E92C54">
        <w:rPr>
          <w:rFonts w:ascii="Times New Roman" w:hAnsi="Times New Roman" w:cs="Times New Roman"/>
          <w:color w:val="000000" w:themeColor="text1"/>
          <w:sz w:val="24"/>
          <w:szCs w:val="24"/>
        </w:rPr>
        <w:t>Landscape Initiative for Far-eastern Himalayas (HI-LIFE)</w:t>
      </w:r>
      <w:ins w:id="2032" w:author="Bandana Shakya" w:date="2020-06-19T13:20:00Z">
        <w:r w:rsidR="00A537F7">
          <w:rPr>
            <w:rFonts w:ascii="Times New Roman" w:hAnsi="Times New Roman" w:cs="Times New Roman"/>
            <w:color w:val="000000" w:themeColor="text1"/>
            <w:sz w:val="24"/>
            <w:szCs w:val="24"/>
          </w:rPr>
          <w:t xml:space="preserve">- a </w:t>
        </w:r>
      </w:ins>
      <w:del w:id="2033" w:author="Bandana Shakya" w:date="2020-06-19T13:20:00Z">
        <w:r w:rsidR="00E92C54" w:rsidDel="00A537F7">
          <w:rPr>
            <w:rFonts w:ascii="Times New Roman" w:hAnsi="Times New Roman" w:cs="Times New Roman"/>
            <w:color w:val="000000" w:themeColor="text1"/>
            <w:sz w:val="24"/>
            <w:szCs w:val="24"/>
          </w:rPr>
          <w:delText xml:space="preserve"> j</w:delText>
        </w:r>
      </w:del>
      <w:r w:rsidR="00E92C54">
        <w:rPr>
          <w:rFonts w:ascii="Times New Roman" w:hAnsi="Times New Roman" w:cs="Times New Roman"/>
          <w:color w:val="000000" w:themeColor="text1"/>
          <w:sz w:val="24"/>
          <w:szCs w:val="24"/>
        </w:rPr>
        <w:t>oint</w:t>
      </w:r>
      <w:ins w:id="2034" w:author="Bandana Shakya" w:date="2020-06-19T13:20:00Z">
        <w:r w:rsidR="00A537F7">
          <w:rPr>
            <w:rFonts w:ascii="Times New Roman" w:hAnsi="Times New Roman" w:cs="Times New Roman"/>
            <w:color w:val="000000" w:themeColor="text1"/>
            <w:sz w:val="24"/>
            <w:szCs w:val="24"/>
          </w:rPr>
          <w:t xml:space="preserve"> transboundary landscape initiative </w:t>
        </w:r>
        <w:r w:rsidR="00D575E1">
          <w:rPr>
            <w:rFonts w:ascii="Times New Roman" w:hAnsi="Times New Roman" w:cs="Times New Roman"/>
            <w:color w:val="000000" w:themeColor="text1"/>
            <w:sz w:val="24"/>
            <w:szCs w:val="24"/>
          </w:rPr>
          <w:t xml:space="preserve">between </w:t>
        </w:r>
      </w:ins>
      <w:del w:id="2035" w:author="Bandana Shakya" w:date="2020-06-19T13:20:00Z">
        <w:r w:rsidR="00E92C54" w:rsidDel="00A537F7">
          <w:rPr>
            <w:rFonts w:ascii="Times New Roman" w:hAnsi="Times New Roman" w:cs="Times New Roman"/>
            <w:color w:val="000000" w:themeColor="text1"/>
            <w:sz w:val="24"/>
            <w:szCs w:val="24"/>
          </w:rPr>
          <w:delText xml:space="preserve">ly </w:delText>
        </w:r>
        <w:r w:rsidR="00E92C54" w:rsidDel="00D575E1">
          <w:rPr>
            <w:rFonts w:ascii="Times New Roman" w:hAnsi="Times New Roman" w:cs="Times New Roman"/>
            <w:color w:val="000000" w:themeColor="text1"/>
            <w:sz w:val="24"/>
            <w:szCs w:val="24"/>
          </w:rPr>
          <w:delText xml:space="preserve">implemented by </w:delText>
        </w:r>
      </w:del>
      <w:r w:rsidR="00E92C54">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International Centre for Integrated Mountain Development</w:t>
      </w:r>
      <w:r w:rsidR="00E92C54">
        <w:rPr>
          <w:rFonts w:ascii="Times New Roman" w:hAnsi="Times New Roman" w:cs="Times New Roman"/>
          <w:color w:val="000000" w:themeColor="text1"/>
          <w:sz w:val="24"/>
          <w:szCs w:val="24"/>
        </w:rPr>
        <w:t xml:space="preserve"> and partners in the </w:t>
      </w:r>
      <w:del w:id="2036" w:author="Bandana Shakya" w:date="2020-06-19T13:21:00Z">
        <w:r w:rsidR="00E92C54" w:rsidDel="00D575E1">
          <w:rPr>
            <w:rFonts w:ascii="Times New Roman" w:hAnsi="Times New Roman" w:cs="Times New Roman"/>
            <w:color w:val="000000" w:themeColor="text1"/>
            <w:sz w:val="24"/>
            <w:szCs w:val="24"/>
          </w:rPr>
          <w:delText>three countries-</w:delText>
        </w:r>
      </w:del>
      <w:r w:rsidR="00E92C54">
        <w:rPr>
          <w:rFonts w:ascii="Times New Roman" w:hAnsi="Times New Roman" w:cs="Times New Roman"/>
          <w:color w:val="000000" w:themeColor="text1"/>
          <w:sz w:val="24"/>
          <w:szCs w:val="24"/>
        </w:rPr>
        <w:t>China, India and Myanmar</w:t>
      </w:r>
      <w:ins w:id="2037" w:author="Bandana Shakya" w:date="2020-06-19T13:21:00Z">
        <w:r w:rsidR="00D575E1">
          <w:rPr>
            <w:rFonts w:ascii="Times New Roman" w:hAnsi="Times New Roman" w:cs="Times New Roman"/>
            <w:color w:val="000000" w:themeColor="text1"/>
            <w:sz w:val="24"/>
            <w:szCs w:val="24"/>
          </w:rPr>
          <w:t xml:space="preserve">, and we </w:t>
        </w:r>
      </w:ins>
      <w:del w:id="2038" w:author="Bandana Shakya" w:date="2020-06-19T13:21:00Z">
        <w:r w:rsidR="00E92C54" w:rsidDel="00D575E1">
          <w:rPr>
            <w:rFonts w:ascii="Times New Roman" w:hAnsi="Times New Roman" w:cs="Times New Roman"/>
            <w:color w:val="000000" w:themeColor="text1"/>
            <w:sz w:val="24"/>
            <w:szCs w:val="24"/>
          </w:rPr>
          <w:delText xml:space="preserve">. </w:delText>
        </w:r>
        <w:r w:rsidR="00532350" w:rsidDel="00D575E1">
          <w:rPr>
            <w:rFonts w:ascii="Times New Roman" w:hAnsi="Times New Roman" w:cs="Times New Roman"/>
            <w:color w:val="000000" w:themeColor="text1"/>
            <w:sz w:val="24"/>
            <w:szCs w:val="24"/>
          </w:rPr>
          <w:delText xml:space="preserve">We </w:delText>
        </w:r>
      </w:del>
      <w:r w:rsidR="00567354">
        <w:rPr>
          <w:rFonts w:ascii="Times New Roman" w:hAnsi="Times New Roman" w:cs="Times New Roman"/>
          <w:color w:val="000000" w:themeColor="text1"/>
          <w:sz w:val="24"/>
          <w:szCs w:val="24"/>
        </w:rPr>
        <w:t xml:space="preserve">gratefully </w:t>
      </w:r>
      <w:r w:rsidR="00532350">
        <w:rPr>
          <w:rFonts w:ascii="Times New Roman" w:hAnsi="Times New Roman" w:cs="Times New Roman"/>
          <w:color w:val="000000" w:themeColor="text1"/>
          <w:sz w:val="24"/>
          <w:szCs w:val="24"/>
        </w:rPr>
        <w:t xml:space="preserve">acknowledge </w:t>
      </w:r>
      <w:r w:rsidR="004D097C">
        <w:rPr>
          <w:rFonts w:ascii="Times New Roman" w:hAnsi="Times New Roman" w:cs="Times New Roman"/>
          <w:color w:val="000000" w:themeColor="text1"/>
          <w:sz w:val="24"/>
          <w:szCs w:val="24"/>
        </w:rPr>
        <w:t xml:space="preserve">all core donors supporting </w:t>
      </w:r>
      <w:ins w:id="2039" w:author="Bandana Shakya" w:date="2020-06-19T13:17:00Z">
        <w:r w:rsidR="00D977F5">
          <w:rPr>
            <w:rFonts w:ascii="Times New Roman" w:hAnsi="Times New Roman" w:cs="Times New Roman"/>
            <w:color w:val="000000" w:themeColor="text1"/>
            <w:sz w:val="24"/>
            <w:szCs w:val="24"/>
          </w:rPr>
          <w:t>ICIMOD/</w:t>
        </w:r>
      </w:ins>
      <w:r w:rsidR="004D097C">
        <w:rPr>
          <w:rFonts w:ascii="Times New Roman" w:hAnsi="Times New Roman" w:cs="Times New Roman"/>
          <w:color w:val="000000" w:themeColor="text1"/>
          <w:sz w:val="24"/>
          <w:szCs w:val="24"/>
        </w:rPr>
        <w:t xml:space="preserve">HI-LIFE. </w:t>
      </w:r>
      <w:r w:rsidR="00BE7A34">
        <w:rPr>
          <w:rFonts w:ascii="Times New Roman" w:hAnsi="Times New Roman" w:cs="Times New Roman"/>
          <w:color w:val="000000" w:themeColor="text1"/>
          <w:sz w:val="24"/>
          <w:szCs w:val="24"/>
        </w:rPr>
        <w:t xml:space="preserve">We </w:t>
      </w:r>
      <w:ins w:id="2040" w:author="Bandana Shakya" w:date="2020-06-19T13:21:00Z">
        <w:r w:rsidR="009C25DB">
          <w:rPr>
            <w:rFonts w:ascii="Times New Roman" w:hAnsi="Times New Roman" w:cs="Times New Roman"/>
            <w:color w:val="000000" w:themeColor="text1"/>
            <w:sz w:val="24"/>
            <w:szCs w:val="24"/>
          </w:rPr>
          <w:t xml:space="preserve">are very thankful to </w:t>
        </w:r>
      </w:ins>
      <w:ins w:id="2041" w:author="Bandana Shakya" w:date="2020-06-19T13:22:00Z">
        <w:r w:rsidR="009C25DB">
          <w:rPr>
            <w:rFonts w:ascii="Times New Roman" w:hAnsi="Times New Roman" w:cs="Times New Roman"/>
            <w:color w:val="000000" w:themeColor="text1"/>
            <w:sz w:val="24"/>
            <w:szCs w:val="24"/>
          </w:rPr>
          <w:t xml:space="preserve">the </w:t>
        </w:r>
      </w:ins>
      <w:ins w:id="2042" w:author="Bandana Shakya" w:date="2020-06-19T13:21:00Z">
        <w:r w:rsidR="009C25DB">
          <w:rPr>
            <w:rFonts w:ascii="Times New Roman" w:hAnsi="Times New Roman" w:cs="Times New Roman"/>
            <w:color w:val="000000" w:themeColor="text1"/>
            <w:sz w:val="24"/>
            <w:szCs w:val="24"/>
          </w:rPr>
          <w:t xml:space="preserve">two reviewers </w:t>
        </w:r>
      </w:ins>
      <w:ins w:id="2043" w:author="Bandana Shakya" w:date="2020-06-19T13:22:00Z">
        <w:r w:rsidR="009C25DB">
          <w:rPr>
            <w:rFonts w:ascii="Times New Roman" w:hAnsi="Times New Roman" w:cs="Times New Roman"/>
            <w:color w:val="000000" w:themeColor="text1"/>
            <w:sz w:val="24"/>
            <w:szCs w:val="24"/>
          </w:rPr>
          <w:t xml:space="preserve">for their </w:t>
        </w:r>
      </w:ins>
      <w:ins w:id="2044" w:author="Bandana Shakya" w:date="2020-06-30T16:17:00Z">
        <w:r w:rsidR="00D95028">
          <w:rPr>
            <w:rFonts w:ascii="Times New Roman" w:hAnsi="Times New Roman" w:cs="Times New Roman"/>
            <w:color w:val="000000" w:themeColor="text1"/>
            <w:sz w:val="24"/>
            <w:szCs w:val="24"/>
          </w:rPr>
          <w:t xml:space="preserve">critical but </w:t>
        </w:r>
      </w:ins>
      <w:ins w:id="2045" w:author="Bandana Shakya" w:date="2020-06-19T13:18:00Z">
        <w:r w:rsidR="00D977F5">
          <w:rPr>
            <w:rFonts w:ascii="Times New Roman" w:hAnsi="Times New Roman" w:cs="Times New Roman"/>
            <w:color w:val="000000" w:themeColor="text1"/>
            <w:sz w:val="24"/>
            <w:szCs w:val="24"/>
          </w:rPr>
          <w:t>insightful</w:t>
        </w:r>
      </w:ins>
      <w:ins w:id="2046" w:author="Bandana Shakya" w:date="2020-06-30T16:17:00Z">
        <w:r w:rsidR="00D95028">
          <w:rPr>
            <w:rFonts w:ascii="Times New Roman" w:hAnsi="Times New Roman" w:cs="Times New Roman"/>
            <w:color w:val="000000" w:themeColor="text1"/>
            <w:sz w:val="24"/>
            <w:szCs w:val="24"/>
          </w:rPr>
          <w:t xml:space="preserve"> </w:t>
        </w:r>
      </w:ins>
      <w:ins w:id="2047" w:author="Bandana Shakya" w:date="2020-06-19T13:18:00Z">
        <w:r w:rsidR="00D977F5">
          <w:rPr>
            <w:rFonts w:ascii="Times New Roman" w:hAnsi="Times New Roman" w:cs="Times New Roman"/>
            <w:color w:val="000000" w:themeColor="text1"/>
            <w:sz w:val="24"/>
            <w:szCs w:val="24"/>
          </w:rPr>
          <w:t>comments</w:t>
        </w:r>
      </w:ins>
      <w:ins w:id="2048" w:author="Bandana Shakya" w:date="2020-06-19T13:22:00Z">
        <w:r w:rsidR="009C25DB">
          <w:rPr>
            <w:rFonts w:ascii="Times New Roman" w:hAnsi="Times New Roman" w:cs="Times New Roman"/>
            <w:color w:val="000000" w:themeColor="text1"/>
            <w:sz w:val="24"/>
            <w:szCs w:val="24"/>
          </w:rPr>
          <w:t xml:space="preserve">. Last, but not least we </w:t>
        </w:r>
      </w:ins>
      <w:r w:rsidR="00BE7A34">
        <w:rPr>
          <w:rFonts w:ascii="Times New Roman" w:hAnsi="Times New Roman" w:cs="Times New Roman"/>
          <w:color w:val="000000" w:themeColor="text1"/>
          <w:sz w:val="24"/>
          <w:szCs w:val="24"/>
        </w:rPr>
        <w:t xml:space="preserve">thank </w:t>
      </w:r>
      <w:r>
        <w:rPr>
          <w:rFonts w:ascii="Times New Roman" w:hAnsi="Times New Roman" w:cs="Times New Roman"/>
          <w:color w:val="000000" w:themeColor="text1"/>
          <w:sz w:val="24"/>
          <w:szCs w:val="24"/>
        </w:rPr>
        <w:t>Mr Sudip Maharjan</w:t>
      </w:r>
      <w:ins w:id="2049" w:author="Bandana Shakya" w:date="2020-06-19T13:22:00Z">
        <w:r w:rsidR="002D03F6">
          <w:rPr>
            <w:rFonts w:ascii="Times New Roman" w:hAnsi="Times New Roman" w:cs="Times New Roman"/>
            <w:color w:val="000000" w:themeColor="text1"/>
            <w:sz w:val="24"/>
            <w:szCs w:val="24"/>
          </w:rPr>
          <w:t>, ICIMOD</w:t>
        </w:r>
      </w:ins>
      <w:r>
        <w:rPr>
          <w:rFonts w:ascii="Times New Roman" w:hAnsi="Times New Roman" w:cs="Times New Roman"/>
          <w:color w:val="000000" w:themeColor="text1"/>
          <w:sz w:val="24"/>
          <w:szCs w:val="24"/>
        </w:rPr>
        <w:t xml:space="preserve"> for his help with </w:t>
      </w:r>
      <w:r w:rsidR="00BE7A34">
        <w:rPr>
          <w:rFonts w:ascii="Times New Roman" w:hAnsi="Times New Roman" w:cs="Times New Roman"/>
          <w:color w:val="000000" w:themeColor="text1"/>
          <w:sz w:val="24"/>
          <w:szCs w:val="24"/>
        </w:rPr>
        <w:t>figures and</w:t>
      </w:r>
      <w:ins w:id="2050" w:author="Bandana Shakya" w:date="2020-06-30T16:18:00Z">
        <w:r w:rsidR="00EA570A">
          <w:rPr>
            <w:rFonts w:ascii="Times New Roman" w:hAnsi="Times New Roman" w:cs="Times New Roman"/>
            <w:color w:val="000000" w:themeColor="text1"/>
            <w:sz w:val="24"/>
            <w:szCs w:val="24"/>
          </w:rPr>
          <w:t xml:space="preserve"> g</w:t>
        </w:r>
      </w:ins>
      <w:ins w:id="2051" w:author="Bandana Shakya" w:date="2020-06-30T16:19:00Z">
        <w:r w:rsidR="00EA570A">
          <w:rPr>
            <w:rFonts w:ascii="Times New Roman" w:hAnsi="Times New Roman" w:cs="Times New Roman"/>
            <w:color w:val="000000" w:themeColor="text1"/>
            <w:sz w:val="24"/>
            <w:szCs w:val="24"/>
          </w:rPr>
          <w:t xml:space="preserve">raphics. </w:t>
        </w:r>
      </w:ins>
      <w:del w:id="2052" w:author="Bandana Shakya" w:date="2020-06-30T16:18:00Z">
        <w:r w:rsidR="00BE7A34" w:rsidDel="00EA570A">
          <w:rPr>
            <w:rFonts w:ascii="Times New Roman" w:hAnsi="Times New Roman" w:cs="Times New Roman"/>
            <w:color w:val="000000" w:themeColor="text1"/>
            <w:sz w:val="24"/>
            <w:szCs w:val="24"/>
          </w:rPr>
          <w:delText xml:space="preserve"> inforgraphs. </w:delText>
        </w:r>
        <w:r w:rsidDel="00EA570A">
          <w:rPr>
            <w:rFonts w:ascii="Times New Roman" w:hAnsi="Times New Roman" w:cs="Times New Roman"/>
            <w:color w:val="000000" w:themeColor="text1"/>
            <w:sz w:val="24"/>
            <w:szCs w:val="24"/>
          </w:rPr>
          <w:delText xml:space="preserve"> </w:delText>
        </w:r>
      </w:del>
    </w:p>
    <w:p w:rsidR="00411E91" w:rsidRDefault="00411E91" w:rsidP="00FF08A7">
      <w:pPr>
        <w:spacing w:line="480" w:lineRule="auto"/>
        <w:rPr>
          <w:ins w:id="2053" w:author="Bandana Shakya" w:date="2020-06-19T13:22:00Z"/>
          <w:rFonts w:ascii="Times New Roman" w:hAnsi="Times New Roman" w:cs="Times New Roman"/>
          <w:b/>
          <w:sz w:val="24"/>
          <w:szCs w:val="24"/>
        </w:rPr>
      </w:pPr>
    </w:p>
    <w:p w:rsidR="002D03F6" w:rsidRDefault="002D03F6" w:rsidP="00FF08A7">
      <w:pPr>
        <w:spacing w:line="480" w:lineRule="auto"/>
        <w:rPr>
          <w:ins w:id="2054" w:author="Bandana Shakya" w:date="2020-06-19T13:22:00Z"/>
          <w:rFonts w:ascii="Times New Roman" w:hAnsi="Times New Roman" w:cs="Times New Roman"/>
          <w:b/>
          <w:sz w:val="24"/>
          <w:szCs w:val="24"/>
        </w:rPr>
      </w:pPr>
    </w:p>
    <w:p w:rsidR="002D03F6" w:rsidRDefault="002D03F6" w:rsidP="00FF08A7">
      <w:pPr>
        <w:spacing w:line="480" w:lineRule="auto"/>
        <w:rPr>
          <w:rFonts w:ascii="Times New Roman" w:hAnsi="Times New Roman" w:cs="Times New Roman"/>
          <w:b/>
          <w:sz w:val="24"/>
          <w:szCs w:val="24"/>
        </w:rPr>
      </w:pPr>
    </w:p>
    <w:p w:rsidR="0008692F" w:rsidRPr="005C58B2" w:rsidRDefault="0008692F" w:rsidP="00FF08A7">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p w:rsidR="002378A0" w:rsidRPr="002378A0" w:rsidRDefault="0008692F"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b/>
          <w:sz w:val="24"/>
          <w:szCs w:val="24"/>
        </w:rPr>
        <w:fldChar w:fldCharType="begin" w:fldLock="1"/>
      </w:r>
      <w:r>
        <w:rPr>
          <w:rFonts w:ascii="Times New Roman" w:hAnsi="Times New Roman" w:cs="Times New Roman"/>
          <w:b/>
          <w:sz w:val="24"/>
          <w:szCs w:val="24"/>
        </w:rPr>
        <w:instrText xml:space="preserve">ADDIN Mendeley Bibliography CSL_BIBLIOGRAPHY </w:instrText>
      </w:r>
      <w:r>
        <w:rPr>
          <w:rFonts w:ascii="Times New Roman" w:hAnsi="Times New Roman" w:cs="Times New Roman"/>
          <w:b/>
          <w:sz w:val="24"/>
          <w:szCs w:val="24"/>
        </w:rPr>
        <w:fldChar w:fldCharType="separate"/>
      </w:r>
      <w:r w:rsidR="002378A0" w:rsidRPr="002378A0">
        <w:rPr>
          <w:rFonts w:ascii="Times New Roman" w:hAnsi="Times New Roman" w:cs="Times New Roman"/>
          <w:noProof/>
          <w:sz w:val="24"/>
          <w:szCs w:val="24"/>
        </w:rPr>
        <w:t xml:space="preserve">Adhikari, D., Arunachalam, A., Majumder, M., Sarmah, R., &amp; Khan, M. L. (2003). A rare root parasitic plant (Sapria himalayana Griffith.) in Namdapha National Park, northeastern India. </w:t>
      </w:r>
      <w:r w:rsidR="002378A0" w:rsidRPr="002378A0">
        <w:rPr>
          <w:rFonts w:ascii="Times New Roman" w:hAnsi="Times New Roman" w:cs="Times New Roman"/>
          <w:i/>
          <w:iCs/>
          <w:noProof/>
          <w:sz w:val="24"/>
          <w:szCs w:val="24"/>
        </w:rPr>
        <w:lastRenderedPageBreak/>
        <w:t>Current Science</w:t>
      </w:r>
      <w:r w:rsidR="002378A0" w:rsidRPr="002378A0">
        <w:rPr>
          <w:rFonts w:ascii="Times New Roman" w:hAnsi="Times New Roman" w:cs="Times New Roman"/>
          <w:noProof/>
          <w:sz w:val="24"/>
          <w:szCs w:val="24"/>
        </w:rPr>
        <w:t xml:space="preserve">, </w:t>
      </w:r>
      <w:r w:rsidR="002378A0" w:rsidRPr="002378A0">
        <w:rPr>
          <w:rFonts w:ascii="Times New Roman" w:hAnsi="Times New Roman" w:cs="Times New Roman"/>
          <w:i/>
          <w:iCs/>
          <w:noProof/>
          <w:sz w:val="24"/>
          <w:szCs w:val="24"/>
        </w:rPr>
        <w:t>85</w:t>
      </w:r>
      <w:r w:rsidR="002378A0" w:rsidRPr="002378A0">
        <w:rPr>
          <w:rFonts w:ascii="Times New Roman" w:hAnsi="Times New Roman" w:cs="Times New Roman"/>
          <w:noProof/>
          <w:sz w:val="24"/>
          <w:szCs w:val="24"/>
        </w:rPr>
        <w:t>(12), 1668–1669. Retrieved from https://www.scopus.com/inward/record.uri?eid=2-s2.0-4544355618&amp;partnerID=40&amp;md5=32e3b628a1e6af2da75d7d845d59c66b</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Allendorf, T. D., &amp; Yang, J. (2013). The role of ecosystem services in park-people relationships: The case of Gaoligongshan Nature Reserve in southwest China. </w:t>
      </w:r>
      <w:r w:rsidRPr="002378A0">
        <w:rPr>
          <w:rFonts w:ascii="Times New Roman" w:hAnsi="Times New Roman" w:cs="Times New Roman"/>
          <w:i/>
          <w:iCs/>
          <w:noProof/>
          <w:sz w:val="24"/>
          <w:szCs w:val="24"/>
        </w:rPr>
        <w:t>Biological Conservation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167</w:t>
      </w:r>
      <w:r w:rsidRPr="002378A0">
        <w:rPr>
          <w:rFonts w:ascii="Times New Roman" w:hAnsi="Times New Roman" w:cs="Times New Roman"/>
          <w:noProof/>
          <w:sz w:val="24"/>
          <w:szCs w:val="24"/>
        </w:rPr>
        <w:t>, 187–193. https://doi.org/10.1016/j.biocon.2013.08.013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Ament, J. M., Moore, C., Herbst, M., African, S., Parks, N., &amp; Cumming, G. S. (2016). </w:t>
      </w:r>
      <w:r w:rsidRPr="002378A0">
        <w:rPr>
          <w:rFonts w:ascii="Times New Roman" w:hAnsi="Times New Roman" w:cs="Times New Roman"/>
          <w:i/>
          <w:iCs/>
          <w:noProof/>
          <w:sz w:val="24"/>
          <w:szCs w:val="24"/>
        </w:rPr>
        <w:t>Cultural Ecosystem Services in Protected Areas : Understanding Bundles , Cultural Ecosystem Services in Protected Areas : Understanding Bundles , Trade-Offs , and Synergies</w:t>
      </w:r>
      <w:r w:rsidRPr="002378A0">
        <w:rPr>
          <w:rFonts w:ascii="Times New Roman" w:hAnsi="Times New Roman" w:cs="Times New Roman"/>
          <w:noProof/>
          <w:sz w:val="24"/>
          <w:szCs w:val="24"/>
        </w:rPr>
        <w:t>. (October). https://doi.org/10.1111/conl.12283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Arunachalam, A., Sarmah, R., Adhikari, D., Majumder, M., &amp; Khan, M. L. (2004). Anthropogenic threats and biodiversity conservation in Namdapha nature reserve in the Indian Eastern Himalayas. </w:t>
      </w:r>
      <w:r w:rsidRPr="002378A0">
        <w:rPr>
          <w:rFonts w:ascii="Times New Roman" w:hAnsi="Times New Roman" w:cs="Times New Roman"/>
          <w:i/>
          <w:iCs/>
          <w:noProof/>
          <w:sz w:val="24"/>
          <w:szCs w:val="24"/>
        </w:rPr>
        <w:t>Current Science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87</w:t>
      </w:r>
      <w:r w:rsidRPr="002378A0">
        <w:rPr>
          <w:rFonts w:ascii="Times New Roman" w:hAnsi="Times New Roman" w:cs="Times New Roman"/>
          <w:noProof/>
          <w:sz w:val="24"/>
          <w:szCs w:val="24"/>
        </w:rPr>
        <w:t>(4), 447–454. Retrieved from https://www.scopus.com/inward/record.uri?eid=2-s2.0-9744248858&amp;partnerID=40&amp;md5=bae9aaa58df210740c5b2d770c51721c</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Bagstad, K. J., Johnson, G. W., Voigt, B., &amp; Villa, F. (2013). Spatial dynamics of ecosystem service flows: A comprehensive approach to quantifying actual services.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 117–125. https://doi.org/10.1016/j.ecoser.2012.07.012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Barbier, E. B. (2011). Pricing nature. In </w:t>
      </w:r>
      <w:r w:rsidRPr="002378A0">
        <w:rPr>
          <w:rFonts w:ascii="Times New Roman" w:hAnsi="Times New Roman" w:cs="Times New Roman"/>
          <w:i/>
          <w:iCs/>
          <w:noProof/>
          <w:sz w:val="24"/>
          <w:szCs w:val="24"/>
        </w:rPr>
        <w:t>Capitalizing on Nature: Ecosystems as Natural Assets</w:t>
      </w:r>
      <w:r w:rsidRPr="002378A0">
        <w:rPr>
          <w:rFonts w:ascii="Times New Roman" w:hAnsi="Times New Roman" w:cs="Times New Roman"/>
          <w:noProof/>
          <w:sz w:val="24"/>
          <w:szCs w:val="24"/>
        </w:rPr>
        <w:t>. https://doi.org/https://doi.org/10.1017/CBO9781139014922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Behera, M. D., Kushwaha, S. P. S., &amp; Roy, P. S. (2002). </w:t>
      </w:r>
      <w:r w:rsidRPr="002378A0">
        <w:rPr>
          <w:rFonts w:ascii="Times New Roman" w:hAnsi="Times New Roman" w:cs="Times New Roman"/>
          <w:i/>
          <w:iCs/>
          <w:noProof/>
          <w:sz w:val="24"/>
          <w:szCs w:val="24"/>
        </w:rPr>
        <w:t>High plant endemism in an Indian hotspot - Eastern Himalaya High plant endemism in an Indian hotspot – eastern</w:t>
      </w:r>
      <w:r w:rsidRPr="002378A0">
        <w:rPr>
          <w:rFonts w:ascii="Times New Roman" w:hAnsi="Times New Roman" w:cs="Times New Roman"/>
          <w:noProof/>
          <w:sz w:val="24"/>
          <w:szCs w:val="24"/>
        </w:rPr>
        <w:t xml:space="preserve">. (May </w:t>
      </w:r>
      <w:r w:rsidRPr="002378A0">
        <w:rPr>
          <w:rFonts w:ascii="Times New Roman" w:hAnsi="Times New Roman" w:cs="Times New Roman"/>
          <w:noProof/>
          <w:sz w:val="24"/>
          <w:szCs w:val="24"/>
        </w:rPr>
        <w:lastRenderedPageBreak/>
        <w:t>2014). https://doi.org/10.1023/A</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Braat, L. C., &amp; Groot, R. De. (2012). The ecosystem services agenda : bridging the worlds of natural science and economics , conservation and development , and public and private policy.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w:t>
      </w:r>
      <w:r w:rsidRPr="002378A0">
        <w:rPr>
          <w:rFonts w:ascii="Times New Roman" w:hAnsi="Times New Roman" w:cs="Times New Roman"/>
          <w:noProof/>
          <w:sz w:val="24"/>
          <w:szCs w:val="24"/>
        </w:rPr>
        <w:t>(1), 4–15. https://doi.org/10.1016/j.ecoser.2012.07.011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Bryan, B. A., Raymond, C. M., Crossman, N. D., &amp; Hatton, D. (2010). Targeting the management of ecosystem services based on social values : Where , what , and how ? </w:t>
      </w:r>
      <w:r w:rsidRPr="002378A0">
        <w:rPr>
          <w:rFonts w:ascii="Times New Roman" w:hAnsi="Times New Roman" w:cs="Times New Roman"/>
          <w:i/>
          <w:iCs/>
          <w:noProof/>
          <w:sz w:val="24"/>
          <w:szCs w:val="24"/>
        </w:rPr>
        <w:t>Landscape and Urban Planning</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97</w:t>
      </w:r>
      <w:r w:rsidRPr="002378A0">
        <w:rPr>
          <w:rFonts w:ascii="Times New Roman" w:hAnsi="Times New Roman" w:cs="Times New Roman"/>
          <w:noProof/>
          <w:sz w:val="24"/>
          <w:szCs w:val="24"/>
        </w:rPr>
        <w:t>, 111–122. https://doi.org/10.1016/j.landurbplan.2010.05.002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Bullock, J. M., Aronson, J., Newton, A. C., Pywell, R. F., &amp; Rey-benayas, J. M. (2011). Restoration of ecosystem services and biodiversity : conflicts and opportunities. </w:t>
      </w:r>
      <w:r w:rsidRPr="002378A0">
        <w:rPr>
          <w:rFonts w:ascii="Times New Roman" w:hAnsi="Times New Roman" w:cs="Times New Roman"/>
          <w:i/>
          <w:iCs/>
          <w:noProof/>
          <w:sz w:val="24"/>
          <w:szCs w:val="24"/>
        </w:rPr>
        <w:t>Trends in Ecology and Evolution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26</w:t>
      </w:r>
      <w:r w:rsidRPr="002378A0">
        <w:rPr>
          <w:rFonts w:ascii="Times New Roman" w:hAnsi="Times New Roman" w:cs="Times New Roman"/>
          <w:noProof/>
          <w:sz w:val="24"/>
          <w:szCs w:val="24"/>
        </w:rPr>
        <w:t>(10), 541–549. https://doi.org/10.1016/j.tree.2011.06.011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Chan, K. M. A., Shaw, M. R., Cameron, D. R., Underwood, E. C., &amp; Daily, G. C. (2006). Conservation Planning for Ecosystem Services. </w:t>
      </w:r>
      <w:r w:rsidRPr="002378A0">
        <w:rPr>
          <w:rFonts w:ascii="Times New Roman" w:hAnsi="Times New Roman" w:cs="Times New Roman"/>
          <w:i/>
          <w:iCs/>
          <w:noProof/>
          <w:sz w:val="24"/>
          <w:szCs w:val="24"/>
        </w:rPr>
        <w:t>PloS Biology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(11), 2138–2152. https://doi.org/10.1371/journal.pbio.0040379</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Chape S, Harrison J, Spalding M, L. I. (2005). Measuring the extent and effectiveness of protected areas as an indicator for meeting global biodiversity targets. </w:t>
      </w:r>
      <w:r w:rsidRPr="002378A0">
        <w:rPr>
          <w:rFonts w:ascii="Times New Roman" w:hAnsi="Times New Roman" w:cs="Times New Roman"/>
          <w:i/>
          <w:iCs/>
          <w:noProof/>
          <w:sz w:val="24"/>
          <w:szCs w:val="24"/>
        </w:rPr>
        <w:t>Philosophical Transactions of the Royal Society B-Biological Sciences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360</w:t>
      </w:r>
      <w:r w:rsidRPr="002378A0">
        <w:rPr>
          <w:rFonts w:ascii="Times New Roman" w:hAnsi="Times New Roman" w:cs="Times New Roman"/>
          <w:noProof/>
          <w:sz w:val="24"/>
          <w:szCs w:val="24"/>
        </w:rPr>
        <w:t>(1454), 443–455.</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Coad, L., Burgess, N. D., Bertzky, B., Commission, E., &amp; Harvest, T. (2012). </w:t>
      </w:r>
      <w:r w:rsidRPr="002378A0">
        <w:rPr>
          <w:rFonts w:ascii="Times New Roman" w:hAnsi="Times New Roman" w:cs="Times New Roman"/>
          <w:i/>
          <w:iCs/>
          <w:noProof/>
          <w:sz w:val="24"/>
          <w:szCs w:val="24"/>
        </w:rPr>
        <w:t>Progress Towards the Convention on Biological Diversity ’ s 2010 and 2012 Targets for Protected Area Coverage A technical report for the IUCN international workshop “ Looking to</w:t>
      </w:r>
      <w:r w:rsidRPr="002378A0">
        <w:rPr>
          <w:rFonts w:ascii="Times New Roman" w:hAnsi="Times New Roman" w:cs="Times New Roman"/>
          <w:noProof/>
          <w:sz w:val="24"/>
          <w:szCs w:val="24"/>
        </w:rPr>
        <w:t>. (January 2015).</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Dirk, V., Jan, S., Tom, V., Tom, D. H., Robyn, J., Moses, M., &amp; Clovis, K. (2015). Reference : </w:t>
      </w:r>
      <w:r w:rsidRPr="002378A0">
        <w:rPr>
          <w:rFonts w:ascii="Times New Roman" w:hAnsi="Times New Roman" w:cs="Times New Roman"/>
          <w:noProof/>
          <w:sz w:val="24"/>
          <w:szCs w:val="24"/>
        </w:rPr>
        <w:lastRenderedPageBreak/>
        <w:t xml:space="preserve">Mapping ecosystem service flows with land cover scoring maps for data-scarce regions .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13</w:t>
      </w:r>
      <w:r w:rsidRPr="002378A0">
        <w:rPr>
          <w:rFonts w:ascii="Times New Roman" w:hAnsi="Times New Roman" w:cs="Times New Roman"/>
          <w:noProof/>
          <w:sz w:val="24"/>
          <w:szCs w:val="24"/>
        </w:rPr>
        <w:t>, 28–40. https://doi.org/10.1016/j.ecoser.2014.11.005</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Eppink, F. V, Werntze, A., Mäs, S., Popp, A., &amp; Seppelt, R. (2012). </w:t>
      </w:r>
      <w:r w:rsidRPr="002378A0">
        <w:rPr>
          <w:rFonts w:ascii="Times New Roman" w:hAnsi="Times New Roman" w:cs="Times New Roman"/>
          <w:i/>
          <w:iCs/>
          <w:noProof/>
          <w:sz w:val="24"/>
          <w:szCs w:val="24"/>
        </w:rPr>
        <w:t>Land Management and 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w:t>
      </w:r>
      <w:r w:rsidRPr="002378A0">
        <w:rPr>
          <w:rFonts w:ascii="Times New Roman" w:hAnsi="Times New Roman" w:cs="Times New Roman"/>
          <w:noProof/>
          <w:sz w:val="24"/>
          <w:szCs w:val="24"/>
        </w:rPr>
        <w:t>, 55–63.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Felipe-Lucia, M. R., Martín-López, B., Lavorel, S., Berraquero-Díaz, L., Escalera-Reyes, J., &amp; Comín, F. A. (2015). Ecosystem services flows: Why stakeholders’ power relationships matter. </w:t>
      </w:r>
      <w:r w:rsidRPr="002378A0">
        <w:rPr>
          <w:rFonts w:ascii="Times New Roman" w:hAnsi="Times New Roman" w:cs="Times New Roman"/>
          <w:i/>
          <w:iCs/>
          <w:noProof/>
          <w:sz w:val="24"/>
          <w:szCs w:val="24"/>
        </w:rPr>
        <w:t>PLoS ONE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10</w:t>
      </w:r>
      <w:r w:rsidRPr="002378A0">
        <w:rPr>
          <w:rFonts w:ascii="Times New Roman" w:hAnsi="Times New Roman" w:cs="Times New Roman"/>
          <w:noProof/>
          <w:sz w:val="24"/>
          <w:szCs w:val="24"/>
        </w:rPr>
        <w:t>(7). https://doi.org/10.1371/journal.pone.0132232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Fisher, B., Turner, R., &amp; Morling, P. (2009). Defining and classifying ecosystem services for decision making. </w:t>
      </w:r>
      <w:r w:rsidRPr="002378A0">
        <w:rPr>
          <w:rFonts w:ascii="Times New Roman" w:hAnsi="Times New Roman" w:cs="Times New Roman"/>
          <w:i/>
          <w:iCs/>
          <w:noProof/>
          <w:sz w:val="24"/>
          <w:szCs w:val="24"/>
        </w:rPr>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68</w:t>
      </w:r>
      <w:r w:rsidRPr="002378A0">
        <w:rPr>
          <w:rFonts w:ascii="Times New Roman" w:hAnsi="Times New Roman" w:cs="Times New Roman"/>
          <w:noProof/>
          <w:sz w:val="24"/>
          <w:szCs w:val="24"/>
        </w:rPr>
        <w:t>, 643–653. https://doi.org/10.1016/j.ecolecon.2008.09.014</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González-García, A., Palomo, I., González, J. A., López, C. A., &amp; Montes, C. (2020). Quantifying spatial supply-demand mismatches in ecosystem services provides insights for land-use planning. </w:t>
      </w:r>
      <w:r w:rsidRPr="002378A0">
        <w:rPr>
          <w:rFonts w:ascii="Times New Roman" w:hAnsi="Times New Roman" w:cs="Times New Roman"/>
          <w:i/>
          <w:iCs/>
          <w:noProof/>
          <w:sz w:val="24"/>
          <w:szCs w:val="24"/>
        </w:rPr>
        <w:t>Land Use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94</w:t>
      </w:r>
      <w:r w:rsidRPr="002378A0">
        <w:rPr>
          <w:rFonts w:ascii="Times New Roman" w:hAnsi="Times New Roman" w:cs="Times New Roman"/>
          <w:noProof/>
          <w:sz w:val="24"/>
          <w:szCs w:val="24"/>
        </w:rPr>
        <w:t>. https://doi.org/10.1016/j.landusepol.2020.104493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Guerry, A. D., Polasky, S., Lubchenco, J., Chaplin-kramer, R., &amp; Daily, G. C. (2015). </w:t>
      </w:r>
      <w:r w:rsidRPr="002378A0">
        <w:rPr>
          <w:rFonts w:ascii="Times New Roman" w:hAnsi="Times New Roman" w:cs="Times New Roman"/>
          <w:i/>
          <w:iCs/>
          <w:noProof/>
          <w:sz w:val="24"/>
          <w:szCs w:val="24"/>
        </w:rPr>
        <w:t>Natural capital and ecosystem services informing decisions : From promise to practice</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112</w:t>
      </w:r>
      <w:r w:rsidRPr="002378A0">
        <w:rPr>
          <w:rFonts w:ascii="Times New Roman" w:hAnsi="Times New Roman" w:cs="Times New Roman"/>
          <w:noProof/>
          <w:sz w:val="24"/>
          <w:szCs w:val="24"/>
        </w:rPr>
        <w:t>(24). https://doi.org/10.1073/pnas.1503751112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Hummel, C., Poursanidis, D., Orenstein, D., Elliott, M., Adamescu, M. C., Cazacu, C., … Hummel, H. (2019). Protected Area management: Fusion and confusion with the ecosystem services approach. </w:t>
      </w:r>
      <w:r w:rsidRPr="002378A0">
        <w:rPr>
          <w:rFonts w:ascii="Times New Roman" w:hAnsi="Times New Roman" w:cs="Times New Roman"/>
          <w:i/>
          <w:iCs/>
          <w:noProof/>
          <w:sz w:val="24"/>
          <w:szCs w:val="24"/>
        </w:rPr>
        <w:t>Science of the Total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651</w:t>
      </w:r>
      <w:r w:rsidRPr="002378A0">
        <w:rPr>
          <w:rFonts w:ascii="Times New Roman" w:hAnsi="Times New Roman" w:cs="Times New Roman"/>
          <w:noProof/>
          <w:sz w:val="24"/>
          <w:szCs w:val="24"/>
        </w:rPr>
        <w:t>, 2432–2443. https://doi.org/10.1016/j.scitotenv.2018.10.033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Hummel, D., Jahn, T., Keil, F., Liehr, S., &amp; Stieß, I. (2017). Social ecology as critical, transdisciplinary science-conceptualizing, analyzing and shaping societal relations to nature. </w:t>
      </w:r>
      <w:r w:rsidRPr="002378A0">
        <w:rPr>
          <w:rFonts w:ascii="Times New Roman" w:hAnsi="Times New Roman" w:cs="Times New Roman"/>
          <w:i/>
          <w:iCs/>
          <w:noProof/>
          <w:sz w:val="24"/>
          <w:szCs w:val="24"/>
        </w:rPr>
        <w:lastRenderedPageBreak/>
        <w:t>Sustainability (Switzerland)</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(7). https://doi.org/10.3390/su9071050</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Jessica Brown, N. M. and M. B. (Ed.). (2004). </w:t>
      </w:r>
      <w:r w:rsidRPr="002378A0">
        <w:rPr>
          <w:rFonts w:ascii="Times New Roman" w:hAnsi="Times New Roman" w:cs="Times New Roman"/>
          <w:i/>
          <w:iCs/>
          <w:noProof/>
          <w:sz w:val="24"/>
          <w:szCs w:val="24"/>
        </w:rPr>
        <w:t>The Protected Landscape Approach Linking Nature, Culture and Community</w:t>
      </w:r>
      <w:r w:rsidRPr="002378A0">
        <w:rPr>
          <w:rFonts w:ascii="Times New Roman" w:hAnsi="Times New Roman" w:cs="Times New Roman"/>
          <w:noProof/>
          <w:sz w:val="24"/>
          <w:szCs w:val="24"/>
        </w:rPr>
        <w:t>. Gland, Switzerland and Cambridge, UK.: IUCN.</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Kissinger, M., Rees, W. E., &amp; Timmer, V. (2011). Interregional sustainability: governance and policy in an ecologically interdependent world. </w:t>
      </w:r>
      <w:r w:rsidRPr="002378A0">
        <w:rPr>
          <w:rFonts w:ascii="Times New Roman" w:hAnsi="Times New Roman" w:cs="Times New Roman"/>
          <w:i/>
          <w:iCs/>
          <w:noProof/>
          <w:sz w:val="24"/>
          <w:szCs w:val="24"/>
        </w:rPr>
        <w:t>Environmental Science &amp;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14</w:t>
      </w:r>
      <w:r w:rsidRPr="002378A0">
        <w:rPr>
          <w:rFonts w:ascii="Times New Roman" w:hAnsi="Times New Roman" w:cs="Times New Roman"/>
          <w:noProof/>
          <w:sz w:val="24"/>
          <w:szCs w:val="24"/>
        </w:rPr>
        <w:t>(8), 965–976. https://doi.org/https://doi.org/10.1016/j.envsci.2011.05.007</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Koellner, T., Bonn, A., Arnhold, S., Bagstad, K. J., Fridman, D., Guerra, C. A., … Schröter, M. (2019). Guidance for assessing interregional ecosystem service flows. </w:t>
      </w:r>
      <w:r w:rsidRPr="002378A0">
        <w:rPr>
          <w:rFonts w:ascii="Times New Roman" w:hAnsi="Times New Roman" w:cs="Times New Roman"/>
          <w:i/>
          <w:iCs/>
          <w:noProof/>
          <w:sz w:val="24"/>
          <w:szCs w:val="24"/>
        </w:rPr>
        <w:t>Ecological Indicators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105</w:t>
      </w:r>
      <w:r w:rsidRPr="002378A0">
        <w:rPr>
          <w:rFonts w:ascii="Times New Roman" w:hAnsi="Times New Roman" w:cs="Times New Roman"/>
          <w:noProof/>
          <w:sz w:val="24"/>
          <w:szCs w:val="24"/>
        </w:rPr>
        <w:t>, 92–106. https://doi.org/10.1016/j.ecolind.2019.04.046</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Lan, D., &amp; Dunbar, R. (2000). Bird and mammal conservation in Gaoligongshan Region and Jingdong County, Yunnan, China: Patterns of species richness and nature reserves. </w:t>
      </w:r>
      <w:r w:rsidRPr="002378A0">
        <w:rPr>
          <w:rFonts w:ascii="Times New Roman" w:hAnsi="Times New Roman" w:cs="Times New Roman"/>
          <w:i/>
          <w:iCs/>
          <w:noProof/>
          <w:sz w:val="24"/>
          <w:szCs w:val="24"/>
        </w:rPr>
        <w:t>ORYX</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34</w:t>
      </w:r>
      <w:r w:rsidRPr="002378A0">
        <w:rPr>
          <w:rFonts w:ascii="Times New Roman" w:hAnsi="Times New Roman" w:cs="Times New Roman"/>
          <w:noProof/>
          <w:sz w:val="24"/>
          <w:szCs w:val="24"/>
        </w:rPr>
        <w:t>(4), 275–286. https://doi.org/10.1046/j.1365-3008.2000.00131.x</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Liu, J., Yong, D. L., Choi, C., &amp; Gibson, L. (2020). Transboundary Frontiers : An Emerging Priority for Biodiversity Conservation. </w:t>
      </w:r>
      <w:r w:rsidRPr="002378A0">
        <w:rPr>
          <w:rFonts w:ascii="Times New Roman" w:hAnsi="Times New Roman" w:cs="Times New Roman"/>
          <w:i/>
          <w:iCs/>
          <w:noProof/>
          <w:sz w:val="24"/>
          <w:szCs w:val="24"/>
        </w:rPr>
        <w:t>Trends in Ecology &amp; Evolution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xx</w:t>
      </w:r>
      <w:r w:rsidRPr="002378A0">
        <w:rPr>
          <w:rFonts w:ascii="Times New Roman" w:hAnsi="Times New Roman" w:cs="Times New Roman"/>
          <w:noProof/>
          <w:sz w:val="24"/>
          <w:szCs w:val="24"/>
        </w:rPr>
        <w:t>(xx), 1–12. https://doi.org/10.1016/j.tree.2020.03.004</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Lodhi, M. S., &amp; Samal, P. K. (2013). </w:t>
      </w:r>
      <w:r w:rsidRPr="002378A0">
        <w:rPr>
          <w:rFonts w:ascii="Times New Roman" w:hAnsi="Times New Roman" w:cs="Times New Roman"/>
          <w:i/>
          <w:iCs/>
          <w:noProof/>
          <w:sz w:val="24"/>
          <w:szCs w:val="24"/>
        </w:rPr>
        <w:t>Land Cover Mapping for Namdapha National Park ( Arunachal Pradesh ), India Using Harmonized Land Cover Legends</w:t>
      </w:r>
      <w:r w:rsidRPr="002378A0">
        <w:rPr>
          <w:rFonts w:ascii="Times New Roman" w:hAnsi="Times New Roman" w:cs="Times New Roman"/>
          <w:noProof/>
          <w:sz w:val="24"/>
          <w:szCs w:val="24"/>
        </w:rPr>
        <w:t>. (June). https://doi.org/10.1007/s12524-013-0326-8</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López-Hoffman, L, Varady, R. G., Flessa, K. W., &amp; Balvanera, P. (2010). Ecosystem services across borders: A framework for transboundary conservation policy. </w:t>
      </w:r>
      <w:r w:rsidRPr="002378A0">
        <w:rPr>
          <w:rFonts w:ascii="Times New Roman" w:hAnsi="Times New Roman" w:cs="Times New Roman"/>
          <w:i/>
          <w:iCs/>
          <w:noProof/>
          <w:sz w:val="24"/>
          <w:szCs w:val="24"/>
        </w:rPr>
        <w:t>Frontiers in Ecology and the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w:t>
      </w:r>
      <w:r w:rsidRPr="002378A0">
        <w:rPr>
          <w:rFonts w:ascii="Times New Roman" w:hAnsi="Times New Roman" w:cs="Times New Roman"/>
          <w:noProof/>
          <w:sz w:val="24"/>
          <w:szCs w:val="24"/>
        </w:rPr>
        <w:t>(2), 84–91. https://doi.org/10.1890/070216</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López-Hoffman, Laura, Varady, R. G., Flessa, K. W., &amp; Balvanera, P. (2010). Ecosystem </w:t>
      </w:r>
      <w:r w:rsidRPr="002378A0">
        <w:rPr>
          <w:rFonts w:ascii="Times New Roman" w:hAnsi="Times New Roman" w:cs="Times New Roman"/>
          <w:noProof/>
          <w:sz w:val="24"/>
          <w:szCs w:val="24"/>
        </w:rPr>
        <w:lastRenderedPageBreak/>
        <w:t xml:space="preserve">services across borders: A framework for transboundary conservation policy. </w:t>
      </w:r>
      <w:r w:rsidRPr="002378A0">
        <w:rPr>
          <w:rFonts w:ascii="Times New Roman" w:hAnsi="Times New Roman" w:cs="Times New Roman"/>
          <w:i/>
          <w:iCs/>
          <w:noProof/>
          <w:sz w:val="24"/>
          <w:szCs w:val="24"/>
        </w:rPr>
        <w:t>Frontiers in Ecology and the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8</w:t>
      </w:r>
      <w:r w:rsidRPr="002378A0">
        <w:rPr>
          <w:rFonts w:ascii="Times New Roman" w:hAnsi="Times New Roman" w:cs="Times New Roman"/>
          <w:noProof/>
          <w:sz w:val="24"/>
          <w:szCs w:val="24"/>
        </w:rPr>
        <w:t>(2), 84–91. https://doi.org/10.1890/070216</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Martín-lópez, B., García-llorente, M., Palomo, I., &amp; Montes, C. (2011). The conservation against development paradigm in protected areas : Valuation of ecosystem services in the Doñana social – ecological system ( southwestern Spain ). </w:t>
      </w:r>
      <w:r w:rsidRPr="002378A0">
        <w:rPr>
          <w:rFonts w:ascii="Times New Roman" w:hAnsi="Times New Roman" w:cs="Times New Roman"/>
          <w:i/>
          <w:iCs/>
          <w:noProof/>
          <w:sz w:val="24"/>
          <w:szCs w:val="24"/>
        </w:rPr>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70</w:t>
      </w:r>
      <w:r w:rsidRPr="002378A0">
        <w:rPr>
          <w:rFonts w:ascii="Times New Roman" w:hAnsi="Times New Roman" w:cs="Times New Roman"/>
          <w:noProof/>
          <w:sz w:val="24"/>
          <w:szCs w:val="24"/>
        </w:rPr>
        <w:t>(8), 1481–1491. https://doi.org/10.1016/j.ecolecon.2011.03.009</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Millennium EcosystemAssessment. (2005). </w:t>
      </w:r>
      <w:r w:rsidRPr="002378A0">
        <w:rPr>
          <w:rFonts w:ascii="Times New Roman" w:hAnsi="Times New Roman" w:cs="Times New Roman"/>
          <w:i/>
          <w:iCs/>
          <w:noProof/>
          <w:sz w:val="24"/>
          <w:szCs w:val="24"/>
        </w:rPr>
        <w:t>Ecosystems AND HUMAN WELL-BEING</w:t>
      </w:r>
      <w:r w:rsidRPr="002378A0">
        <w:rPr>
          <w:rFonts w:ascii="Times New Roman" w:hAnsi="Times New Roman" w:cs="Times New Roman"/>
          <w:noProof/>
          <w:sz w:val="24"/>
          <w:szCs w:val="24"/>
        </w:rPr>
        <w:t>.</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Minang, P. A., Noordwijk, M. Van, Freeman, O. E., Mbow, C., Leeuw, J. De, &amp; Catacutan, D. (Eds.). (2015). </w:t>
      </w:r>
      <w:r w:rsidRPr="002378A0">
        <w:rPr>
          <w:rFonts w:ascii="Times New Roman" w:hAnsi="Times New Roman" w:cs="Times New Roman"/>
          <w:i/>
          <w:iCs/>
          <w:noProof/>
          <w:sz w:val="24"/>
          <w:szCs w:val="24"/>
        </w:rPr>
        <w:t>Climate-Smart Landscapes : Multifunctionality in Practice</w:t>
      </w:r>
      <w:r w:rsidRPr="002378A0">
        <w:rPr>
          <w:rFonts w:ascii="Times New Roman" w:hAnsi="Times New Roman" w:cs="Times New Roman"/>
          <w:noProof/>
          <w:sz w:val="24"/>
          <w:szCs w:val="24"/>
        </w:rPr>
        <w:t>. Nairobi, Kenya: World Agroforestry Centre (ICRAF).</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Palomo, I., Martín-López, B., López-Santiago, C., &amp; Montes, C. (2011). Participatory scenario planning for protected areas management under the ecosystem services framework: The Doñana social-ecological system in Southwestern Spain. </w:t>
      </w:r>
      <w:r w:rsidRPr="002378A0">
        <w:rPr>
          <w:rFonts w:ascii="Times New Roman" w:hAnsi="Times New Roman" w:cs="Times New Roman"/>
          <w:i/>
          <w:iCs/>
          <w:noProof/>
          <w:sz w:val="24"/>
          <w:szCs w:val="24"/>
        </w:rPr>
        <w:t>Ecology and Society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16</w:t>
      </w:r>
      <w:r w:rsidRPr="002378A0">
        <w:rPr>
          <w:rFonts w:ascii="Times New Roman" w:hAnsi="Times New Roman" w:cs="Times New Roman"/>
          <w:noProof/>
          <w:sz w:val="24"/>
          <w:szCs w:val="24"/>
        </w:rPr>
        <w:t>(1). https://doi.org/10.5751/ES-03862-160123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Palomo, I., Martín-López, B., Potschin, M., Haines-Young, R., &amp; Montes, C. (2013). National Parks , buffer zones and surrounding lands : Mapping ecosystem service flows.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w:t>
      </w:r>
      <w:r w:rsidRPr="002378A0">
        <w:rPr>
          <w:rFonts w:ascii="Times New Roman" w:hAnsi="Times New Roman" w:cs="Times New Roman"/>
          <w:noProof/>
          <w:sz w:val="24"/>
          <w:szCs w:val="24"/>
        </w:rPr>
        <w:t>, 104–116. https://doi.org/10.1016/j.ecoser.2012.09.001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Rao, M., Zaw, T., Htun, S., &amp; Myint, T. (2011). Hunting for a Living: Wildlife Trade, Rural Livelihoods and Declining Wildlife in the Hkakaborazi National Park, North Myanmar. </w:t>
      </w:r>
      <w:r w:rsidRPr="002378A0">
        <w:rPr>
          <w:rFonts w:ascii="Times New Roman" w:hAnsi="Times New Roman" w:cs="Times New Roman"/>
          <w:i/>
          <w:iCs/>
          <w:noProof/>
          <w:sz w:val="24"/>
          <w:szCs w:val="24"/>
        </w:rPr>
        <w:t>Environmental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48</w:t>
      </w:r>
      <w:r w:rsidRPr="002378A0">
        <w:rPr>
          <w:rFonts w:ascii="Times New Roman" w:hAnsi="Times New Roman" w:cs="Times New Roman"/>
          <w:noProof/>
          <w:sz w:val="24"/>
          <w:szCs w:val="24"/>
        </w:rPr>
        <w:t>(1), 158–167. https://doi.org/10.1007/s00267-011-9662-z</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Raymond, C. M., Bryan, B. A., Hatton, D., Cast, A., Strathearn, S., Grandgirard, A., &amp; Kalivas, T. (2008). Mapping community values for natural capital and ecosystem services. </w:t>
      </w:r>
      <w:r w:rsidRPr="002378A0">
        <w:rPr>
          <w:rFonts w:ascii="Times New Roman" w:hAnsi="Times New Roman" w:cs="Times New Roman"/>
          <w:i/>
          <w:iCs/>
          <w:noProof/>
          <w:sz w:val="24"/>
          <w:szCs w:val="24"/>
        </w:rPr>
        <w:lastRenderedPageBreak/>
        <w:t>Ecological Economics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68</w:t>
      </w:r>
      <w:r w:rsidRPr="002378A0">
        <w:rPr>
          <w:rFonts w:ascii="Times New Roman" w:hAnsi="Times New Roman" w:cs="Times New Roman"/>
          <w:noProof/>
          <w:sz w:val="24"/>
          <w:szCs w:val="24"/>
        </w:rPr>
        <w:t>(5), 1301–1315. https://doi.org/10.1016/j.ecolecon.2008.12.006</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Renner, S. C., Rappole, J. H., Leimgruber, P., Kelly, D. S., Shwe, N. M., Aung, T., &amp; Aung, M. (2007). Land cover in the northern forest complex of Myanmar: New insights for conservation. </w:t>
      </w:r>
      <w:r w:rsidRPr="002378A0">
        <w:rPr>
          <w:rFonts w:ascii="Times New Roman" w:hAnsi="Times New Roman" w:cs="Times New Roman"/>
          <w:i/>
          <w:iCs/>
          <w:noProof/>
          <w:sz w:val="24"/>
          <w:szCs w:val="24"/>
        </w:rPr>
        <w:t>ORYX</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41</w:t>
      </w:r>
      <w:r w:rsidRPr="002378A0">
        <w:rPr>
          <w:rFonts w:ascii="Times New Roman" w:hAnsi="Times New Roman" w:cs="Times New Roman"/>
          <w:noProof/>
          <w:sz w:val="24"/>
          <w:szCs w:val="24"/>
        </w:rPr>
        <w:t>(1), 27–37. https://doi.org/10.1017/S0030605307001603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Rerkasem, K., Yimyam, N., Korsamphan, C., Thong-Ngam, C., &amp; Rerkasem, B. (2002). Agrodiversity Lessons in Mountain Land Management. </w:t>
      </w:r>
      <w:r w:rsidRPr="002378A0">
        <w:rPr>
          <w:rFonts w:ascii="Times New Roman" w:hAnsi="Times New Roman" w:cs="Times New Roman"/>
          <w:i/>
          <w:iCs/>
          <w:noProof/>
          <w:sz w:val="24"/>
          <w:szCs w:val="24"/>
        </w:rPr>
        <w:t>Mountain Research and Development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22</w:t>
      </w:r>
      <w:r w:rsidRPr="002378A0">
        <w:rPr>
          <w:rFonts w:ascii="Times New Roman" w:hAnsi="Times New Roman" w:cs="Times New Roman"/>
          <w:noProof/>
          <w:sz w:val="24"/>
          <w:szCs w:val="24"/>
        </w:rPr>
        <w:t>(1), 4–9. https://doi.org/10.1659/0276-4741(2002)022{[}0004:ALIMLM]2.0.CO;2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Rodríguez-Loinaz, G., Alday, J. G., &amp; Onaindia, M. (2015). Multiple ecosystem services landscape index: A tool for multifunctional landscapes conservation. </w:t>
      </w:r>
      <w:r w:rsidRPr="002378A0">
        <w:rPr>
          <w:rFonts w:ascii="Times New Roman" w:hAnsi="Times New Roman" w:cs="Times New Roman"/>
          <w:i/>
          <w:iCs/>
          <w:noProof/>
          <w:sz w:val="24"/>
          <w:szCs w:val="24"/>
        </w:rPr>
        <w:t>Journal of Environmental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147</w:t>
      </w:r>
      <w:r w:rsidRPr="002378A0">
        <w:rPr>
          <w:rFonts w:ascii="Times New Roman" w:hAnsi="Times New Roman" w:cs="Times New Roman"/>
          <w:noProof/>
          <w:sz w:val="24"/>
          <w:szCs w:val="24"/>
        </w:rPr>
        <w:t>, 152–163. https://doi.org/10.1016/j.jenvman.2014.09.001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Sandwith, T., Shine, C., Hamilton, L., &amp; Sheppard, D. (2001). </w:t>
      </w:r>
      <w:r w:rsidRPr="002378A0">
        <w:rPr>
          <w:rFonts w:ascii="Times New Roman" w:hAnsi="Times New Roman" w:cs="Times New Roman"/>
          <w:i/>
          <w:iCs/>
          <w:noProof/>
          <w:sz w:val="24"/>
          <w:szCs w:val="24"/>
        </w:rPr>
        <w:t>Protected areas for peace and co-operation</w:t>
      </w:r>
      <w:r w:rsidRPr="002378A0">
        <w:rPr>
          <w:rFonts w:ascii="Times New Roman" w:hAnsi="Times New Roman" w:cs="Times New Roman"/>
          <w:noProof/>
          <w:sz w:val="24"/>
          <w:szCs w:val="24"/>
        </w:rPr>
        <w:t>. Retrieved from http://web.bf.uni-lj.si/students/vnd/knjiznica/Skoberne_literatura/gradiva/zavarovana_obmocja/IUCN_TBPA.pdf</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 Tappeiner, U., &amp; Tasser, E. (2019). A transnational perspective of global and regional ecosystem service flows from and to mountain regions. </w:t>
      </w:r>
      <w:r w:rsidRPr="002378A0">
        <w:rPr>
          <w:rFonts w:ascii="Times New Roman" w:hAnsi="Times New Roman" w:cs="Times New Roman"/>
          <w:i/>
          <w:iCs/>
          <w:noProof/>
          <w:sz w:val="24"/>
          <w:szCs w:val="24"/>
        </w:rPr>
        <w:t>Scientific Reports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(1). https://doi.org/10.1038/s41598-019-43229-z</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Marino, D., Marucci, A., Palmieri, M., &amp; Scolozzi, R. (2017). Operationalising ecosystem services for effective management of protected areas : Experiences and challenges.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28</w:t>
      </w:r>
      <w:r w:rsidRPr="002378A0">
        <w:rPr>
          <w:rFonts w:ascii="Times New Roman" w:hAnsi="Times New Roman" w:cs="Times New Roman"/>
          <w:noProof/>
          <w:sz w:val="24"/>
          <w:szCs w:val="24"/>
        </w:rPr>
        <w:t>, 105–114. https://doi.org/10.1016/j.ecoser.2017.10.009</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Schirpke, U., Leitinger, G., Tasser, E., Rüdisser, J., &amp; Fontana, V. (2020). </w:t>
      </w:r>
      <w:r w:rsidRPr="002378A0">
        <w:rPr>
          <w:rFonts w:ascii="Times New Roman" w:hAnsi="Times New Roman" w:cs="Times New Roman"/>
          <w:noProof/>
          <w:sz w:val="24"/>
          <w:szCs w:val="24"/>
        </w:rPr>
        <w:lastRenderedPageBreak/>
        <w:t xml:space="preserve">Functional spatial units are fundamental for modelling ecosystem services in mountain regions Functional spatial units are fundamental for modelling ecosystem services in mountain regions. </w:t>
      </w:r>
      <w:r w:rsidRPr="002378A0">
        <w:rPr>
          <w:rFonts w:ascii="Times New Roman" w:hAnsi="Times New Roman" w:cs="Times New Roman"/>
          <w:i/>
          <w:iCs/>
          <w:noProof/>
          <w:sz w:val="24"/>
          <w:szCs w:val="24"/>
        </w:rPr>
        <w:t>Applied Geography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118</w:t>
      </w:r>
      <w:r w:rsidRPr="002378A0">
        <w:rPr>
          <w:rFonts w:ascii="Times New Roman" w:hAnsi="Times New Roman" w:cs="Times New Roman"/>
          <w:noProof/>
          <w:sz w:val="24"/>
          <w:szCs w:val="24"/>
        </w:rPr>
        <w:t>(April), 102200. https://doi.org/10.1016/j.apgeog.2020.102200</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Scolozzi, R., Marco, C. De, &amp; Tappeiner, U. (2014). </w:t>
      </w:r>
      <w:r w:rsidRPr="002378A0">
        <w:rPr>
          <w:rFonts w:ascii="Times New Roman" w:hAnsi="Times New Roman" w:cs="Times New Roman"/>
          <w:i/>
          <w:iCs/>
          <w:noProof/>
          <w:sz w:val="24"/>
          <w:szCs w:val="24"/>
        </w:rPr>
        <w:t>Mapping bene fi ciaries of ecosystem services fl ows from Natura 2000 sites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 170–179. https://doi.org/10.1016/j.ecoser.2014.06.003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Schirpke, Uta, Tappeiner, U., &amp; Tasser, E. (2019). A transnational perspective of global and regional ecosystem service flows from and to mountain regions. </w:t>
      </w:r>
      <w:r w:rsidRPr="002378A0">
        <w:rPr>
          <w:rFonts w:ascii="Times New Roman" w:hAnsi="Times New Roman" w:cs="Times New Roman"/>
          <w:i/>
          <w:iCs/>
          <w:noProof/>
          <w:sz w:val="24"/>
          <w:szCs w:val="24"/>
        </w:rPr>
        <w:t>Scientific Reports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9</w:t>
      </w:r>
      <w:r w:rsidRPr="002378A0">
        <w:rPr>
          <w:rFonts w:ascii="Times New Roman" w:hAnsi="Times New Roman" w:cs="Times New Roman"/>
          <w:noProof/>
          <w:sz w:val="24"/>
          <w:szCs w:val="24"/>
        </w:rPr>
        <w:t>(1), 6678. https://doi.org/10.1038/s41598-019-43229-z</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Schröter, M, Koellner, T., Alkemade, R., Arnhold, S., Bagstad, K. J., Erb, K.-H., … Bonn, A. (2018). Interregional flows of ecosystem services: Concepts, typology and four cases.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31</w:t>
      </w:r>
      <w:r w:rsidRPr="002378A0">
        <w:rPr>
          <w:rFonts w:ascii="Times New Roman" w:hAnsi="Times New Roman" w:cs="Times New Roman"/>
          <w:noProof/>
          <w:sz w:val="24"/>
          <w:szCs w:val="24"/>
        </w:rPr>
        <w:t>, 231–241. https://doi.org/10.1016/j.ecoser.2018.02.003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Schröter, M, Kraemer, R., Remme, R. P., &amp; van Oudenhoven, A. P. E. (2019). Distant regions underpin interregional flows of cultural ecosystem services provided by birds and mammals. </w:t>
      </w:r>
      <w:r w:rsidRPr="002378A0">
        <w:rPr>
          <w:rFonts w:ascii="Times New Roman" w:hAnsi="Times New Roman" w:cs="Times New Roman"/>
          <w:i/>
          <w:iCs/>
          <w:noProof/>
          <w:sz w:val="24"/>
          <w:szCs w:val="24"/>
        </w:rPr>
        <w:t>Ambio</w:t>
      </w:r>
      <w:r w:rsidRPr="002378A0">
        <w:rPr>
          <w:rFonts w:ascii="Times New Roman" w:hAnsi="Times New Roman" w:cs="Times New Roman"/>
          <w:noProof/>
          <w:sz w:val="24"/>
          <w:szCs w:val="24"/>
        </w:rPr>
        <w:t>. https://doi.org/10.1007/s13280-019-01261-3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Schröter, Matthias, Koellner, T., Alkemade, R., Arnhold, S., Bagstad, K. J., Erb, K., … Bonn, A. (2018). </w:t>
      </w:r>
      <w:r w:rsidRPr="002378A0">
        <w:rPr>
          <w:rFonts w:ascii="Times New Roman" w:hAnsi="Times New Roman" w:cs="Times New Roman"/>
          <w:i/>
          <w:iCs/>
          <w:noProof/>
          <w:sz w:val="24"/>
          <w:szCs w:val="24"/>
        </w:rPr>
        <w:t>Interregional flows of ecosystem services : Concepts , typology and four cases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31</w:t>
      </w:r>
      <w:r w:rsidRPr="002378A0">
        <w:rPr>
          <w:rFonts w:ascii="Times New Roman" w:hAnsi="Times New Roman" w:cs="Times New Roman"/>
          <w:noProof/>
          <w:sz w:val="24"/>
          <w:szCs w:val="24"/>
        </w:rPr>
        <w:t>(November 2017), 231–241. https://doi.org/10.1016/j.ecoser.2018.02.003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Serna-Chavez, H. M., Schulp, C. J. E., Van Bodegom, P. M., Bouten, W., Verburg, P. H., &amp; Davidson, M. D. (2014). A quantitative framework for assessing spatial flows of ecosystem services. </w:t>
      </w:r>
      <w:r w:rsidRPr="002378A0">
        <w:rPr>
          <w:rFonts w:ascii="Times New Roman" w:hAnsi="Times New Roman" w:cs="Times New Roman"/>
          <w:i/>
          <w:iCs/>
          <w:noProof/>
          <w:sz w:val="24"/>
          <w:szCs w:val="24"/>
        </w:rPr>
        <w:t>Ecological Indicators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39</w:t>
      </w:r>
      <w:r w:rsidRPr="002378A0">
        <w:rPr>
          <w:rFonts w:ascii="Times New Roman" w:hAnsi="Times New Roman" w:cs="Times New Roman"/>
          <w:noProof/>
          <w:sz w:val="24"/>
          <w:szCs w:val="24"/>
        </w:rPr>
        <w:t>, 24–33. https://doi.org/10.1016/j.ecolind.2013.11.024</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lastRenderedPageBreak/>
        <w:t xml:space="preserve">Smit, I. P. J., Roux, D. J., Swemmer, L. K., Boshoff, N., &amp; Novellie, P. (2017). Protected areas as outdoor classrooms and global laboratories: Intellectual ecosystem services flowing to-and-from a National Park.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28</w:t>
      </w:r>
      <w:r w:rsidRPr="002378A0">
        <w:rPr>
          <w:rFonts w:ascii="Times New Roman" w:hAnsi="Times New Roman" w:cs="Times New Roman"/>
          <w:noProof/>
          <w:sz w:val="24"/>
          <w:szCs w:val="24"/>
        </w:rPr>
        <w:t>, 238–250. https://doi.org/10.1016/j.ecoser.2017.05.003</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Srinivasan, U., Dalvi, S., Naniwadekar, R., Anand, M. O., &amp; Datta, A. (2010). The birds of Namdapha National Park and surrounding areas: Recent significant records and a checklist of the species. </w:t>
      </w:r>
      <w:r w:rsidRPr="002378A0">
        <w:rPr>
          <w:rFonts w:ascii="Times New Roman" w:hAnsi="Times New Roman" w:cs="Times New Roman"/>
          <w:i/>
          <w:iCs/>
          <w:noProof/>
          <w:sz w:val="24"/>
          <w:szCs w:val="24"/>
        </w:rPr>
        <w:t>Forktail</w:t>
      </w:r>
      <w:r w:rsidRPr="002378A0">
        <w:rPr>
          <w:rFonts w:ascii="Times New Roman" w:hAnsi="Times New Roman" w:cs="Times New Roman"/>
          <w:noProof/>
          <w:sz w:val="24"/>
          <w:szCs w:val="24"/>
        </w:rPr>
        <w:t>, (26), 92–116. Retrieved from https://www.scopus.com/inward/record.uri?eid=2-s2.0-78651332408&amp;partnerID=40&amp;md5=ccda21573b487bc6394efa8b0a5bef6b</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Syrbe, R.-U., &amp; Grunewald, K. (2017). Ecosystem service supply and demand–the challenge to balance spatial mismatches. </w:t>
      </w:r>
      <w:r w:rsidRPr="002378A0">
        <w:rPr>
          <w:rFonts w:ascii="Times New Roman" w:hAnsi="Times New Roman" w:cs="Times New Roman"/>
          <w:i/>
          <w:iCs/>
          <w:noProof/>
          <w:sz w:val="24"/>
          <w:szCs w:val="24"/>
        </w:rPr>
        <w:t>International Journal of Biodiversity Science, Ecosystem Services and Management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13</w:t>
      </w:r>
      <w:r w:rsidRPr="002378A0">
        <w:rPr>
          <w:rFonts w:ascii="Times New Roman" w:hAnsi="Times New Roman" w:cs="Times New Roman"/>
          <w:noProof/>
          <w:sz w:val="24"/>
          <w:szCs w:val="24"/>
        </w:rPr>
        <w:t>(2), 148–161. https://doi.org/10.1080/21513732.2017.1407362</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Trillo-Santamaría, J. M., &amp; Paül, V. (2016). Transboundary protected areas as ideal tools? Analyzing the Gerês-Xurés transboundary biosphere reserve. </w:t>
      </w:r>
      <w:r w:rsidRPr="002378A0">
        <w:rPr>
          <w:rFonts w:ascii="Times New Roman" w:hAnsi="Times New Roman" w:cs="Times New Roman"/>
          <w:i/>
          <w:iCs/>
          <w:noProof/>
          <w:sz w:val="24"/>
          <w:szCs w:val="24"/>
        </w:rPr>
        <w:t>Land Use Policy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52</w:t>
      </w:r>
      <w:r w:rsidRPr="002378A0">
        <w:rPr>
          <w:rFonts w:ascii="Times New Roman" w:hAnsi="Times New Roman" w:cs="Times New Roman"/>
          <w:noProof/>
          <w:sz w:val="24"/>
          <w:szCs w:val="24"/>
        </w:rPr>
        <w:t>, 454–463. https://doi.org/10.1016/j.landusepol.2015.12.019</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Tun, N. (2001). Conservation Approach to the Wildlife Survey in the Hkakaborazi National Park , Northern Myanmar The National Park is located in Naung Mung Township , Putao District. </w:t>
      </w:r>
      <w:r w:rsidRPr="002378A0">
        <w:rPr>
          <w:rFonts w:ascii="Times New Roman" w:hAnsi="Times New Roman" w:cs="Times New Roman"/>
          <w:i/>
          <w:iCs/>
          <w:noProof/>
          <w:sz w:val="24"/>
          <w:szCs w:val="24"/>
        </w:rPr>
        <w:t>Journal of Myanmar Academic and Technology</w:t>
      </w:r>
      <w:r w:rsidRPr="002378A0">
        <w:rPr>
          <w:rFonts w:ascii="Times New Roman" w:hAnsi="Times New Roman" w:cs="Times New Roman"/>
          <w:noProof/>
          <w:sz w:val="24"/>
          <w:szCs w:val="24"/>
        </w:rPr>
        <w:t>, (1), 11–21.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Turkelboom, F., Leone, M., Jacobs, S., Kelemen, E., García-Llorente, M., Baró, F., … Rusch, V. (2018). When we cannot have it all: Ecosystem services trade-offs in the context of spatial planning. </w:t>
      </w:r>
      <w:r w:rsidRPr="002378A0">
        <w:rPr>
          <w:rFonts w:ascii="Times New Roman" w:hAnsi="Times New Roman" w:cs="Times New Roman"/>
          <w:i/>
          <w:iCs/>
          <w:noProof/>
          <w:sz w:val="24"/>
          <w:szCs w:val="24"/>
        </w:rPr>
        <w:t>Ecosystem Services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29</w:t>
      </w:r>
      <w:r w:rsidRPr="002378A0">
        <w:rPr>
          <w:rFonts w:ascii="Times New Roman" w:hAnsi="Times New Roman" w:cs="Times New Roman"/>
          <w:noProof/>
          <w:sz w:val="24"/>
          <w:szCs w:val="24"/>
        </w:rPr>
        <w:t>, 566–578. https://doi.org/https://doi.org/10.1016/j.ecoser.2017.10.011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lastRenderedPageBreak/>
        <w:t xml:space="preserve">Uddin, K., Chettri, N., Yang, Y., Lodhi, M. S., Htun, Z., &amp; Sharma, E. (2019). Integrating geospatial tools and species for conservation planning in a data-poor region of the Far Eastern Himalayas. </w:t>
      </w:r>
      <w:r w:rsidRPr="002378A0">
        <w:rPr>
          <w:rFonts w:ascii="Times New Roman" w:hAnsi="Times New Roman" w:cs="Times New Roman"/>
          <w:i/>
          <w:iCs/>
          <w:noProof/>
          <w:sz w:val="24"/>
          <w:szCs w:val="24"/>
        </w:rPr>
        <w:t>Geology, Ecology, and Landscapes</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00</w:t>
      </w:r>
      <w:r w:rsidRPr="002378A0">
        <w:rPr>
          <w:rFonts w:ascii="Times New Roman" w:hAnsi="Times New Roman" w:cs="Times New Roman"/>
          <w:noProof/>
          <w:sz w:val="24"/>
          <w:szCs w:val="24"/>
        </w:rPr>
        <w:t>(00), 1–16. https://doi.org/10.1080/24749508.2019.1610840</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Villamagna, A. M., Angermeier, P. L., &amp; Bennett, E. M. (2013). Capacity , pressure , demand , and flow : A conceptual framework for analyzing ecosystem service provision and delivery. </w:t>
      </w:r>
      <w:r w:rsidRPr="002378A0">
        <w:rPr>
          <w:rFonts w:ascii="Times New Roman" w:hAnsi="Times New Roman" w:cs="Times New Roman"/>
          <w:i/>
          <w:iCs/>
          <w:noProof/>
          <w:sz w:val="24"/>
          <w:szCs w:val="24"/>
        </w:rPr>
        <w:t>Ecological Complexity</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15</w:t>
      </w:r>
      <w:r w:rsidRPr="002378A0">
        <w:rPr>
          <w:rFonts w:ascii="Times New Roman" w:hAnsi="Times New Roman" w:cs="Times New Roman"/>
          <w:noProof/>
          <w:sz w:val="24"/>
          <w:szCs w:val="24"/>
        </w:rPr>
        <w:t>, 114–121. https://doi.org/10.1016/j.ecocom.2013.07.004</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szCs w:val="24"/>
        </w:rPr>
      </w:pPr>
      <w:r w:rsidRPr="002378A0">
        <w:rPr>
          <w:rFonts w:ascii="Times New Roman" w:hAnsi="Times New Roman" w:cs="Times New Roman"/>
          <w:noProof/>
          <w:sz w:val="24"/>
          <w:szCs w:val="24"/>
        </w:rPr>
        <w:t xml:space="preserve">Xu, J., Xiao, Y., Xie, G., Wang, Y., &amp; Jiang, Y. (2019). Computing payments for wind erosion prevention service incorporating ecosystem services flow and regional disparity in Yanchi County. </w:t>
      </w:r>
      <w:r w:rsidRPr="002378A0">
        <w:rPr>
          <w:rFonts w:ascii="Times New Roman" w:hAnsi="Times New Roman" w:cs="Times New Roman"/>
          <w:i/>
          <w:iCs/>
          <w:noProof/>
          <w:sz w:val="24"/>
          <w:szCs w:val="24"/>
        </w:rPr>
        <w:t>Science of the Total Environment</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674</w:t>
      </w:r>
      <w:r w:rsidRPr="002378A0">
        <w:rPr>
          <w:rFonts w:ascii="Times New Roman" w:hAnsi="Times New Roman" w:cs="Times New Roman"/>
          <w:noProof/>
          <w:sz w:val="24"/>
          <w:szCs w:val="24"/>
        </w:rPr>
        <w:t>, 563–579. https://doi.org/10.1016/j.scitotenv.2019.03.361</w:t>
      </w:r>
    </w:p>
    <w:p w:rsidR="002378A0" w:rsidRPr="002378A0" w:rsidRDefault="002378A0" w:rsidP="002378A0">
      <w:pPr>
        <w:widowControl w:val="0"/>
        <w:autoSpaceDE w:val="0"/>
        <w:autoSpaceDN w:val="0"/>
        <w:adjustRightInd w:val="0"/>
        <w:spacing w:line="480" w:lineRule="auto"/>
        <w:ind w:left="480" w:hanging="480"/>
        <w:rPr>
          <w:rFonts w:ascii="Times New Roman" w:hAnsi="Times New Roman" w:cs="Times New Roman"/>
          <w:noProof/>
          <w:sz w:val="24"/>
        </w:rPr>
      </w:pPr>
      <w:r w:rsidRPr="002378A0">
        <w:rPr>
          <w:rFonts w:ascii="Times New Roman" w:hAnsi="Times New Roman" w:cs="Times New Roman"/>
          <w:noProof/>
          <w:sz w:val="24"/>
          <w:szCs w:val="24"/>
        </w:rPr>
        <w:t xml:space="preserve">Young, J. C., Jordan, A., R. Searle, K., Butler, A., S. Chapman, D., Simmons, P., &amp; Watt, A. D. (2013). Does stakeholder involvement really benefit biodiversity conservation? </w:t>
      </w:r>
      <w:r w:rsidRPr="002378A0">
        <w:rPr>
          <w:rFonts w:ascii="Times New Roman" w:hAnsi="Times New Roman" w:cs="Times New Roman"/>
          <w:i/>
          <w:iCs/>
          <w:noProof/>
          <w:sz w:val="24"/>
          <w:szCs w:val="24"/>
        </w:rPr>
        <w:t>Biological Conservation</w:t>
      </w:r>
      <w:r w:rsidRPr="002378A0">
        <w:rPr>
          <w:rFonts w:ascii="Times New Roman" w:hAnsi="Times New Roman" w:cs="Times New Roman"/>
          <w:noProof/>
          <w:sz w:val="24"/>
          <w:szCs w:val="24"/>
        </w:rPr>
        <w:t xml:space="preserve">, </w:t>
      </w:r>
      <w:r w:rsidRPr="002378A0">
        <w:rPr>
          <w:rFonts w:ascii="Times New Roman" w:hAnsi="Times New Roman" w:cs="Times New Roman"/>
          <w:i/>
          <w:iCs/>
          <w:noProof/>
          <w:sz w:val="24"/>
          <w:szCs w:val="24"/>
        </w:rPr>
        <w:t>158</w:t>
      </w:r>
      <w:r w:rsidRPr="002378A0">
        <w:rPr>
          <w:rFonts w:ascii="Times New Roman" w:hAnsi="Times New Roman" w:cs="Times New Roman"/>
          <w:noProof/>
          <w:sz w:val="24"/>
          <w:szCs w:val="24"/>
        </w:rPr>
        <w:t>, 359–370. https://doi.org/https://doi.org/10.1016/j.biocon.2012.08.018</w:t>
      </w:r>
    </w:p>
    <w:p w:rsidR="0008692F" w:rsidRPr="000F00C9" w:rsidRDefault="0008692F" w:rsidP="00A76491">
      <w:pPr>
        <w:spacing w:line="480" w:lineRule="auto"/>
        <w:ind w:left="450" w:hanging="450"/>
        <w:rPr>
          <w:rFonts w:ascii="Times New Roman" w:hAnsi="Times New Roman" w:cs="Times New Roman"/>
          <w:noProof/>
          <w:sz w:val="24"/>
          <w:szCs w:val="24"/>
        </w:rPr>
      </w:pPr>
      <w:r>
        <w:rPr>
          <w:rFonts w:ascii="Times New Roman" w:hAnsi="Times New Roman" w:cs="Times New Roman"/>
          <w:b/>
          <w:sz w:val="24"/>
          <w:szCs w:val="24"/>
        </w:rPr>
        <w:fldChar w:fldCharType="end"/>
      </w:r>
      <w:r w:rsidR="00F04D58" w:rsidRPr="00F04D58">
        <w:rPr>
          <w:rFonts w:ascii="Times New Roman" w:hAnsi="Times New Roman" w:cs="Times New Roman"/>
          <w:noProof/>
          <w:sz w:val="24"/>
          <w:szCs w:val="24"/>
        </w:rPr>
        <w:t>Zhan</w:t>
      </w:r>
      <w:r w:rsidR="000F00C9">
        <w:rPr>
          <w:rFonts w:ascii="Times New Roman" w:hAnsi="Times New Roman" w:cs="Times New Roman"/>
          <w:noProof/>
          <w:sz w:val="24"/>
          <w:szCs w:val="24"/>
        </w:rPr>
        <w:t xml:space="preserve">g, L., (2015). Balancing conservation and development to preserve China’s biodiverity. </w:t>
      </w:r>
      <w:r w:rsidR="000F00C9">
        <w:rPr>
          <w:rFonts w:ascii="Times New Roman" w:hAnsi="Times New Roman" w:cs="Times New Roman"/>
          <w:i/>
          <w:noProof/>
          <w:sz w:val="24"/>
          <w:szCs w:val="24"/>
        </w:rPr>
        <w:t xml:space="preserve">Conservation Biology, 29, </w:t>
      </w:r>
      <w:r w:rsidR="000F00C9">
        <w:rPr>
          <w:rFonts w:ascii="Times New Roman" w:hAnsi="Times New Roman" w:cs="Times New Roman"/>
          <w:noProof/>
          <w:sz w:val="24"/>
          <w:szCs w:val="24"/>
        </w:rPr>
        <w:t>1496</w:t>
      </w:r>
      <w:r w:rsidR="005C4DC7">
        <w:rPr>
          <w:rFonts w:ascii="Times New Roman" w:hAnsi="Times New Roman" w:cs="Times New Roman"/>
          <w:noProof/>
          <w:sz w:val="24"/>
          <w:szCs w:val="24"/>
        </w:rPr>
        <w:t>-1496.</w:t>
      </w:r>
    </w:p>
    <w:p w:rsidR="0008692F" w:rsidRDefault="0008692F" w:rsidP="00FF08A7">
      <w:pPr>
        <w:spacing w:line="480" w:lineRule="auto"/>
        <w:rPr>
          <w:rFonts w:ascii="Times New Roman" w:hAnsi="Times New Roman" w:cs="Times New Roman"/>
          <w:b/>
          <w:sz w:val="24"/>
          <w:szCs w:val="24"/>
        </w:rPr>
      </w:pPr>
    </w:p>
    <w:p w:rsidR="00587A8D" w:rsidRDefault="00853887" w:rsidP="000B0299">
      <w:pPr>
        <w:widowControl w:val="0"/>
        <w:autoSpaceDE w:val="0"/>
        <w:autoSpaceDN w:val="0"/>
        <w:adjustRightInd w:val="0"/>
        <w:spacing w:line="480" w:lineRule="auto"/>
        <w:rPr>
          <w:rFonts w:ascii="Times New Roman" w:hAnsi="Times New Roman" w:cs="Times New Roman"/>
          <w:sz w:val="24"/>
          <w:szCs w:val="24"/>
        </w:rPr>
      </w:pPr>
      <w:r w:rsidRPr="005C58B2">
        <w:rPr>
          <w:rFonts w:ascii="Times New Roman" w:hAnsi="Times New Roman" w:cs="Times New Roman"/>
          <w:sz w:val="24"/>
          <w:szCs w:val="24"/>
        </w:rPr>
        <w:t xml:space="preserve"> </w:t>
      </w:r>
    </w:p>
    <w:p w:rsidR="00485A9F" w:rsidRDefault="00485A9F" w:rsidP="000B0299">
      <w:pPr>
        <w:widowControl w:val="0"/>
        <w:autoSpaceDE w:val="0"/>
        <w:autoSpaceDN w:val="0"/>
        <w:adjustRightInd w:val="0"/>
        <w:spacing w:line="480" w:lineRule="auto"/>
        <w:rPr>
          <w:rFonts w:ascii="Times New Roman" w:hAnsi="Times New Roman" w:cs="Times New Roman"/>
          <w:sz w:val="24"/>
          <w:szCs w:val="24"/>
        </w:rPr>
      </w:pPr>
      <w:bookmarkStart w:id="2055" w:name="_GoBack"/>
      <w:bookmarkEnd w:id="2055"/>
    </w:p>
    <w:sectPr w:rsidR="00485A9F" w:rsidSect="00B1161E">
      <w:pgSz w:w="12240" w:h="15840"/>
      <w:pgMar w:top="1440" w:right="1440" w:bottom="108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11FB" w:rsidRDefault="00B311FB" w:rsidP="0026421A">
      <w:pPr>
        <w:spacing w:after="0" w:line="240" w:lineRule="auto"/>
      </w:pPr>
      <w:r>
        <w:separator/>
      </w:r>
    </w:p>
  </w:endnote>
  <w:endnote w:type="continuationSeparator" w:id="0">
    <w:p w:rsidR="00B311FB" w:rsidRDefault="00B311FB" w:rsidP="00264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Light">
    <w:panose1 w:val="00000000000000000000"/>
    <w:charset w:val="00"/>
    <w:family w:val="swiss"/>
    <w:notTrueType/>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11FB" w:rsidRDefault="00B311FB" w:rsidP="0026421A">
      <w:pPr>
        <w:spacing w:after="0" w:line="240" w:lineRule="auto"/>
      </w:pPr>
      <w:r>
        <w:separator/>
      </w:r>
    </w:p>
  </w:footnote>
  <w:footnote w:type="continuationSeparator" w:id="0">
    <w:p w:rsidR="00B311FB" w:rsidRDefault="00B311FB" w:rsidP="002642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52C49"/>
    <w:multiLevelType w:val="hybridMultilevel"/>
    <w:tmpl w:val="5802D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7A79"/>
    <w:multiLevelType w:val="hybridMultilevel"/>
    <w:tmpl w:val="713C8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0FFC"/>
    <w:multiLevelType w:val="hybridMultilevel"/>
    <w:tmpl w:val="E7FEB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B220F"/>
    <w:multiLevelType w:val="hybridMultilevel"/>
    <w:tmpl w:val="BEFAFB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83407A"/>
    <w:multiLevelType w:val="hybridMultilevel"/>
    <w:tmpl w:val="980454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9F05E3"/>
    <w:multiLevelType w:val="hybridMultilevel"/>
    <w:tmpl w:val="249E16D2"/>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6" w15:restartNumberingAfterBreak="0">
    <w:nsid w:val="0F5B4E6B"/>
    <w:multiLevelType w:val="hybridMultilevel"/>
    <w:tmpl w:val="42D8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26175"/>
    <w:multiLevelType w:val="hybridMultilevel"/>
    <w:tmpl w:val="3F5C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0A0508"/>
    <w:multiLevelType w:val="hybridMultilevel"/>
    <w:tmpl w:val="08E6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87472"/>
    <w:multiLevelType w:val="hybridMultilevel"/>
    <w:tmpl w:val="8C80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42639"/>
    <w:multiLevelType w:val="hybridMultilevel"/>
    <w:tmpl w:val="2FFEA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974EFB"/>
    <w:multiLevelType w:val="hybridMultilevel"/>
    <w:tmpl w:val="71E6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A7A16"/>
    <w:multiLevelType w:val="hybridMultilevel"/>
    <w:tmpl w:val="757EF99C"/>
    <w:lvl w:ilvl="0" w:tplc="023E64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886353"/>
    <w:multiLevelType w:val="hybridMultilevel"/>
    <w:tmpl w:val="6516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2074"/>
    <w:multiLevelType w:val="hybridMultilevel"/>
    <w:tmpl w:val="6A10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75521"/>
    <w:multiLevelType w:val="hybridMultilevel"/>
    <w:tmpl w:val="41722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16861"/>
    <w:multiLevelType w:val="hybridMultilevel"/>
    <w:tmpl w:val="2892C9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813AD5"/>
    <w:multiLevelType w:val="hybridMultilevel"/>
    <w:tmpl w:val="78A4C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EA35AB"/>
    <w:multiLevelType w:val="hybridMultilevel"/>
    <w:tmpl w:val="0AB04442"/>
    <w:lvl w:ilvl="0" w:tplc="04090001">
      <w:start w:val="1"/>
      <w:numFmt w:val="bullet"/>
      <w:lvlText w:val=""/>
      <w:lvlJc w:val="left"/>
      <w:pPr>
        <w:ind w:left="720" w:hanging="360"/>
      </w:pPr>
      <w:rPr>
        <w:rFonts w:ascii="Symbol" w:hAnsi="Symbol" w:hint="default"/>
      </w:rPr>
    </w:lvl>
    <w:lvl w:ilvl="1" w:tplc="1A9400D8">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3E4BFB"/>
    <w:multiLevelType w:val="hybridMultilevel"/>
    <w:tmpl w:val="1F7C2C32"/>
    <w:lvl w:ilvl="0" w:tplc="FB50DDB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16E9E"/>
    <w:multiLevelType w:val="hybridMultilevel"/>
    <w:tmpl w:val="04F0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B4141E"/>
    <w:multiLevelType w:val="hybridMultilevel"/>
    <w:tmpl w:val="1D4C5664"/>
    <w:lvl w:ilvl="0" w:tplc="04090001">
      <w:start w:val="1"/>
      <w:numFmt w:val="bullet"/>
      <w:lvlText w:val=""/>
      <w:lvlJc w:val="left"/>
      <w:pPr>
        <w:ind w:left="720" w:hanging="360"/>
      </w:pPr>
      <w:rPr>
        <w:rFonts w:ascii="Symbol" w:hAnsi="Symbol" w:hint="default"/>
      </w:rPr>
    </w:lvl>
    <w:lvl w:ilvl="1" w:tplc="BF40A3DC">
      <w:numFmt w:val="bullet"/>
      <w:lvlText w:val="•"/>
      <w:lvlJc w:val="left"/>
      <w:pPr>
        <w:ind w:left="1429" w:hanging="349"/>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C360E"/>
    <w:multiLevelType w:val="hybridMultilevel"/>
    <w:tmpl w:val="7E26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F09C7"/>
    <w:multiLevelType w:val="hybridMultilevel"/>
    <w:tmpl w:val="36DAC650"/>
    <w:lvl w:ilvl="0" w:tplc="FB50DDB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5135A"/>
    <w:multiLevelType w:val="hybridMultilevel"/>
    <w:tmpl w:val="2E4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1638A"/>
    <w:multiLevelType w:val="hybridMultilevel"/>
    <w:tmpl w:val="9B965B54"/>
    <w:lvl w:ilvl="0" w:tplc="04090001">
      <w:start w:val="1"/>
      <w:numFmt w:val="bullet"/>
      <w:lvlText w:val=""/>
      <w:lvlJc w:val="left"/>
      <w:pPr>
        <w:ind w:left="720" w:hanging="360"/>
      </w:pPr>
      <w:rPr>
        <w:rFonts w:ascii="Symbol" w:hAnsi="Symbol" w:hint="default"/>
      </w:rPr>
    </w:lvl>
    <w:lvl w:ilvl="1" w:tplc="04DA88F0">
      <w:numFmt w:val="bullet"/>
      <w:lvlText w:val="•"/>
      <w:lvlJc w:val="left"/>
      <w:pPr>
        <w:ind w:left="1602" w:hanging="522"/>
      </w:pPr>
      <w:rPr>
        <w:rFonts w:asciiTheme="minorHAnsi" w:eastAsiaTheme="minorHAnsi" w:hAnsiTheme="minorHAns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E254C0"/>
    <w:multiLevelType w:val="hybridMultilevel"/>
    <w:tmpl w:val="6D1E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3D11E4"/>
    <w:multiLevelType w:val="hybridMultilevel"/>
    <w:tmpl w:val="15B42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C50775"/>
    <w:multiLevelType w:val="hybridMultilevel"/>
    <w:tmpl w:val="9A00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A6754B"/>
    <w:multiLevelType w:val="hybridMultilevel"/>
    <w:tmpl w:val="583089A6"/>
    <w:lvl w:ilvl="0" w:tplc="B2BA2FDC">
      <w:start w:val="5"/>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F06DC8"/>
    <w:multiLevelType w:val="hybridMultilevel"/>
    <w:tmpl w:val="A960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CE1272"/>
    <w:multiLevelType w:val="hybridMultilevel"/>
    <w:tmpl w:val="C714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01C98"/>
    <w:multiLevelType w:val="hybridMultilevel"/>
    <w:tmpl w:val="691E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92A9E"/>
    <w:multiLevelType w:val="hybridMultilevel"/>
    <w:tmpl w:val="6A9A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32"/>
  </w:num>
  <w:num w:numId="4">
    <w:abstractNumId w:val="18"/>
  </w:num>
  <w:num w:numId="5">
    <w:abstractNumId w:val="13"/>
  </w:num>
  <w:num w:numId="6">
    <w:abstractNumId w:val="30"/>
  </w:num>
  <w:num w:numId="7">
    <w:abstractNumId w:val="22"/>
  </w:num>
  <w:num w:numId="8">
    <w:abstractNumId w:val="6"/>
  </w:num>
  <w:num w:numId="9">
    <w:abstractNumId w:val="14"/>
  </w:num>
  <w:num w:numId="10">
    <w:abstractNumId w:val="33"/>
  </w:num>
  <w:num w:numId="11">
    <w:abstractNumId w:val="31"/>
  </w:num>
  <w:num w:numId="12">
    <w:abstractNumId w:val="12"/>
  </w:num>
  <w:num w:numId="13">
    <w:abstractNumId w:val="26"/>
  </w:num>
  <w:num w:numId="14">
    <w:abstractNumId w:val="23"/>
  </w:num>
  <w:num w:numId="15">
    <w:abstractNumId w:val="19"/>
  </w:num>
  <w:num w:numId="16">
    <w:abstractNumId w:val="20"/>
  </w:num>
  <w:num w:numId="17">
    <w:abstractNumId w:val="7"/>
  </w:num>
  <w:num w:numId="18">
    <w:abstractNumId w:val="5"/>
  </w:num>
  <w:num w:numId="19">
    <w:abstractNumId w:val="25"/>
  </w:num>
  <w:num w:numId="20">
    <w:abstractNumId w:val="1"/>
  </w:num>
  <w:num w:numId="21">
    <w:abstractNumId w:val="21"/>
  </w:num>
  <w:num w:numId="22">
    <w:abstractNumId w:val="0"/>
  </w:num>
  <w:num w:numId="23">
    <w:abstractNumId w:val="10"/>
  </w:num>
  <w:num w:numId="24">
    <w:abstractNumId w:val="3"/>
  </w:num>
  <w:num w:numId="25">
    <w:abstractNumId w:val="17"/>
  </w:num>
  <w:num w:numId="26">
    <w:abstractNumId w:val="4"/>
  </w:num>
  <w:num w:numId="27">
    <w:abstractNumId w:val="8"/>
  </w:num>
  <w:num w:numId="28">
    <w:abstractNumId w:val="27"/>
  </w:num>
  <w:num w:numId="29">
    <w:abstractNumId w:val="16"/>
  </w:num>
  <w:num w:numId="30">
    <w:abstractNumId w:val="28"/>
  </w:num>
  <w:num w:numId="31">
    <w:abstractNumId w:val="2"/>
  </w:num>
  <w:num w:numId="32">
    <w:abstractNumId w:val="11"/>
  </w:num>
  <w:num w:numId="33">
    <w:abstractNumId w:val="29"/>
  </w:num>
  <w:num w:numId="34">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ndana Shakya">
    <w15:presenceInfo w15:providerId="AD" w15:userId="S-1-5-21-1204252288-2594296614-4134114898-1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I1NTYwNTY3MjY2NjFW0lEKTi0uzszPAykwrAUAwIcPQiwAAAA="/>
  </w:docVars>
  <w:rsids>
    <w:rsidRoot w:val="003279E2"/>
    <w:rsid w:val="0000056E"/>
    <w:rsid w:val="00001036"/>
    <w:rsid w:val="00003575"/>
    <w:rsid w:val="000046D2"/>
    <w:rsid w:val="000055B5"/>
    <w:rsid w:val="00005F1E"/>
    <w:rsid w:val="00007385"/>
    <w:rsid w:val="00007448"/>
    <w:rsid w:val="000077B9"/>
    <w:rsid w:val="000106CC"/>
    <w:rsid w:val="00010920"/>
    <w:rsid w:val="000112ED"/>
    <w:rsid w:val="00011C1E"/>
    <w:rsid w:val="00011D4A"/>
    <w:rsid w:val="00012182"/>
    <w:rsid w:val="000133EB"/>
    <w:rsid w:val="000136A5"/>
    <w:rsid w:val="00014F13"/>
    <w:rsid w:val="0001542E"/>
    <w:rsid w:val="00015CC8"/>
    <w:rsid w:val="00016439"/>
    <w:rsid w:val="00016D18"/>
    <w:rsid w:val="000174E6"/>
    <w:rsid w:val="00017DC5"/>
    <w:rsid w:val="000207AB"/>
    <w:rsid w:val="0002114E"/>
    <w:rsid w:val="00021808"/>
    <w:rsid w:val="00021F23"/>
    <w:rsid w:val="00022361"/>
    <w:rsid w:val="0002273C"/>
    <w:rsid w:val="00022BF8"/>
    <w:rsid w:val="000231A3"/>
    <w:rsid w:val="000234E0"/>
    <w:rsid w:val="0002394B"/>
    <w:rsid w:val="00023BA1"/>
    <w:rsid w:val="00024E5E"/>
    <w:rsid w:val="0002574A"/>
    <w:rsid w:val="00025750"/>
    <w:rsid w:val="00025CD9"/>
    <w:rsid w:val="00026243"/>
    <w:rsid w:val="0002642C"/>
    <w:rsid w:val="00026A93"/>
    <w:rsid w:val="00026BAB"/>
    <w:rsid w:val="00027918"/>
    <w:rsid w:val="00030754"/>
    <w:rsid w:val="00031158"/>
    <w:rsid w:val="00031DA1"/>
    <w:rsid w:val="00032DEE"/>
    <w:rsid w:val="00033C7F"/>
    <w:rsid w:val="00033D1C"/>
    <w:rsid w:val="0003453A"/>
    <w:rsid w:val="000350C1"/>
    <w:rsid w:val="000359C5"/>
    <w:rsid w:val="00035A54"/>
    <w:rsid w:val="00035A6B"/>
    <w:rsid w:val="00036C12"/>
    <w:rsid w:val="00036DD4"/>
    <w:rsid w:val="0003711B"/>
    <w:rsid w:val="00037588"/>
    <w:rsid w:val="00037CAE"/>
    <w:rsid w:val="000409A7"/>
    <w:rsid w:val="00040FA0"/>
    <w:rsid w:val="000414E7"/>
    <w:rsid w:val="00043917"/>
    <w:rsid w:val="000455A1"/>
    <w:rsid w:val="00045BE7"/>
    <w:rsid w:val="000461D3"/>
    <w:rsid w:val="000463DD"/>
    <w:rsid w:val="000501C6"/>
    <w:rsid w:val="00051DCB"/>
    <w:rsid w:val="000542A4"/>
    <w:rsid w:val="00055DCE"/>
    <w:rsid w:val="000566D8"/>
    <w:rsid w:val="00056BE5"/>
    <w:rsid w:val="00056EF4"/>
    <w:rsid w:val="00057CDE"/>
    <w:rsid w:val="00057FF1"/>
    <w:rsid w:val="0006082E"/>
    <w:rsid w:val="000625FF"/>
    <w:rsid w:val="0006285A"/>
    <w:rsid w:val="00065CFF"/>
    <w:rsid w:val="00067A1A"/>
    <w:rsid w:val="00067B11"/>
    <w:rsid w:val="00070E7C"/>
    <w:rsid w:val="00071577"/>
    <w:rsid w:val="0007201A"/>
    <w:rsid w:val="00072894"/>
    <w:rsid w:val="00073409"/>
    <w:rsid w:val="00073AD1"/>
    <w:rsid w:val="0007449C"/>
    <w:rsid w:val="0007483D"/>
    <w:rsid w:val="00074DB1"/>
    <w:rsid w:val="00074F2F"/>
    <w:rsid w:val="00075C6E"/>
    <w:rsid w:val="000761F8"/>
    <w:rsid w:val="00076575"/>
    <w:rsid w:val="00076F5B"/>
    <w:rsid w:val="000807FB"/>
    <w:rsid w:val="0008179B"/>
    <w:rsid w:val="000828DE"/>
    <w:rsid w:val="00083E87"/>
    <w:rsid w:val="000848DC"/>
    <w:rsid w:val="00085EE7"/>
    <w:rsid w:val="00086402"/>
    <w:rsid w:val="0008692F"/>
    <w:rsid w:val="000869A1"/>
    <w:rsid w:val="000869EE"/>
    <w:rsid w:val="00086DEB"/>
    <w:rsid w:val="00087275"/>
    <w:rsid w:val="00087CB2"/>
    <w:rsid w:val="00090AAE"/>
    <w:rsid w:val="00091176"/>
    <w:rsid w:val="0009183B"/>
    <w:rsid w:val="000922DC"/>
    <w:rsid w:val="00092352"/>
    <w:rsid w:val="000934C6"/>
    <w:rsid w:val="00094C5A"/>
    <w:rsid w:val="000958E3"/>
    <w:rsid w:val="00095C95"/>
    <w:rsid w:val="00095D74"/>
    <w:rsid w:val="00096247"/>
    <w:rsid w:val="00096C46"/>
    <w:rsid w:val="00097C8F"/>
    <w:rsid w:val="000A11D5"/>
    <w:rsid w:val="000A3609"/>
    <w:rsid w:val="000A3FF3"/>
    <w:rsid w:val="000A46EE"/>
    <w:rsid w:val="000A496C"/>
    <w:rsid w:val="000A4FFD"/>
    <w:rsid w:val="000A5F42"/>
    <w:rsid w:val="000A6106"/>
    <w:rsid w:val="000A7632"/>
    <w:rsid w:val="000A7D41"/>
    <w:rsid w:val="000B005A"/>
    <w:rsid w:val="000B0299"/>
    <w:rsid w:val="000B0F7F"/>
    <w:rsid w:val="000B1E23"/>
    <w:rsid w:val="000B2184"/>
    <w:rsid w:val="000B3091"/>
    <w:rsid w:val="000B3D09"/>
    <w:rsid w:val="000B4D16"/>
    <w:rsid w:val="000B5EBC"/>
    <w:rsid w:val="000B637F"/>
    <w:rsid w:val="000B6383"/>
    <w:rsid w:val="000B740D"/>
    <w:rsid w:val="000C1633"/>
    <w:rsid w:val="000C1982"/>
    <w:rsid w:val="000C26B0"/>
    <w:rsid w:val="000C32E2"/>
    <w:rsid w:val="000C331A"/>
    <w:rsid w:val="000C3A11"/>
    <w:rsid w:val="000C3EF3"/>
    <w:rsid w:val="000C44AA"/>
    <w:rsid w:val="000C4AD1"/>
    <w:rsid w:val="000C4DDF"/>
    <w:rsid w:val="000C5C1C"/>
    <w:rsid w:val="000C6471"/>
    <w:rsid w:val="000C7A20"/>
    <w:rsid w:val="000D0E80"/>
    <w:rsid w:val="000D161C"/>
    <w:rsid w:val="000D1782"/>
    <w:rsid w:val="000D1BA0"/>
    <w:rsid w:val="000D26C7"/>
    <w:rsid w:val="000D2DBC"/>
    <w:rsid w:val="000D2FF9"/>
    <w:rsid w:val="000D3CCB"/>
    <w:rsid w:val="000D6932"/>
    <w:rsid w:val="000D74CF"/>
    <w:rsid w:val="000D7958"/>
    <w:rsid w:val="000E0F1F"/>
    <w:rsid w:val="000E2473"/>
    <w:rsid w:val="000E2E91"/>
    <w:rsid w:val="000E3BE2"/>
    <w:rsid w:val="000E3C9F"/>
    <w:rsid w:val="000E403E"/>
    <w:rsid w:val="000E5805"/>
    <w:rsid w:val="000E6337"/>
    <w:rsid w:val="000E7DE8"/>
    <w:rsid w:val="000F00C9"/>
    <w:rsid w:val="000F0AB6"/>
    <w:rsid w:val="000F166B"/>
    <w:rsid w:val="000F228A"/>
    <w:rsid w:val="000F23D1"/>
    <w:rsid w:val="000F3850"/>
    <w:rsid w:val="000F4D6D"/>
    <w:rsid w:val="000F4D87"/>
    <w:rsid w:val="000F5038"/>
    <w:rsid w:val="000F627A"/>
    <w:rsid w:val="000F66E7"/>
    <w:rsid w:val="000F76C3"/>
    <w:rsid w:val="000F7ACA"/>
    <w:rsid w:val="00100F24"/>
    <w:rsid w:val="00101859"/>
    <w:rsid w:val="00101C98"/>
    <w:rsid w:val="00102DD5"/>
    <w:rsid w:val="00104066"/>
    <w:rsid w:val="00104C6F"/>
    <w:rsid w:val="00104D00"/>
    <w:rsid w:val="00104FEE"/>
    <w:rsid w:val="001100B3"/>
    <w:rsid w:val="001105CD"/>
    <w:rsid w:val="00110CA3"/>
    <w:rsid w:val="00110F7A"/>
    <w:rsid w:val="0011105D"/>
    <w:rsid w:val="00113C63"/>
    <w:rsid w:val="00116299"/>
    <w:rsid w:val="0011694D"/>
    <w:rsid w:val="00116B58"/>
    <w:rsid w:val="001177B8"/>
    <w:rsid w:val="00117CF4"/>
    <w:rsid w:val="00120FC2"/>
    <w:rsid w:val="001219F1"/>
    <w:rsid w:val="00121C6F"/>
    <w:rsid w:val="0012264D"/>
    <w:rsid w:val="00123860"/>
    <w:rsid w:val="00123EE8"/>
    <w:rsid w:val="0012455A"/>
    <w:rsid w:val="001254F0"/>
    <w:rsid w:val="0012574D"/>
    <w:rsid w:val="001258FF"/>
    <w:rsid w:val="001266CB"/>
    <w:rsid w:val="00126B92"/>
    <w:rsid w:val="00127CC0"/>
    <w:rsid w:val="00131481"/>
    <w:rsid w:val="00132163"/>
    <w:rsid w:val="001335A4"/>
    <w:rsid w:val="001342C3"/>
    <w:rsid w:val="00134F6A"/>
    <w:rsid w:val="001355A4"/>
    <w:rsid w:val="00135A69"/>
    <w:rsid w:val="001363CA"/>
    <w:rsid w:val="001368BE"/>
    <w:rsid w:val="00136A90"/>
    <w:rsid w:val="00137C71"/>
    <w:rsid w:val="00137CDE"/>
    <w:rsid w:val="001403EB"/>
    <w:rsid w:val="001413CF"/>
    <w:rsid w:val="0014266E"/>
    <w:rsid w:val="00142A9C"/>
    <w:rsid w:val="00142D80"/>
    <w:rsid w:val="0014367C"/>
    <w:rsid w:val="00143D97"/>
    <w:rsid w:val="00145F1C"/>
    <w:rsid w:val="00145F30"/>
    <w:rsid w:val="00150FC5"/>
    <w:rsid w:val="001511A9"/>
    <w:rsid w:val="001511C6"/>
    <w:rsid w:val="001515C9"/>
    <w:rsid w:val="00152425"/>
    <w:rsid w:val="00153BF2"/>
    <w:rsid w:val="001548A0"/>
    <w:rsid w:val="00156A97"/>
    <w:rsid w:val="00156D18"/>
    <w:rsid w:val="001619FF"/>
    <w:rsid w:val="00164D10"/>
    <w:rsid w:val="00164EBC"/>
    <w:rsid w:val="00165755"/>
    <w:rsid w:val="001700C3"/>
    <w:rsid w:val="00170190"/>
    <w:rsid w:val="00170918"/>
    <w:rsid w:val="00170EC2"/>
    <w:rsid w:val="001726D0"/>
    <w:rsid w:val="00172853"/>
    <w:rsid w:val="00175018"/>
    <w:rsid w:val="001754B5"/>
    <w:rsid w:val="00175A8C"/>
    <w:rsid w:val="00176AA1"/>
    <w:rsid w:val="00180538"/>
    <w:rsid w:val="00181132"/>
    <w:rsid w:val="00181C37"/>
    <w:rsid w:val="00182481"/>
    <w:rsid w:val="00182E55"/>
    <w:rsid w:val="00183200"/>
    <w:rsid w:val="00183D53"/>
    <w:rsid w:val="00183DDC"/>
    <w:rsid w:val="001856C3"/>
    <w:rsid w:val="001858CE"/>
    <w:rsid w:val="0018648E"/>
    <w:rsid w:val="0019075B"/>
    <w:rsid w:val="001907EF"/>
    <w:rsid w:val="0019123E"/>
    <w:rsid w:val="0019196D"/>
    <w:rsid w:val="0019266F"/>
    <w:rsid w:val="001934F5"/>
    <w:rsid w:val="001952C8"/>
    <w:rsid w:val="00195921"/>
    <w:rsid w:val="00196237"/>
    <w:rsid w:val="00196A42"/>
    <w:rsid w:val="00196AFA"/>
    <w:rsid w:val="00197050"/>
    <w:rsid w:val="001975BF"/>
    <w:rsid w:val="001A02F5"/>
    <w:rsid w:val="001A034F"/>
    <w:rsid w:val="001A0A3C"/>
    <w:rsid w:val="001A1239"/>
    <w:rsid w:val="001A1E91"/>
    <w:rsid w:val="001A30F5"/>
    <w:rsid w:val="001A31C3"/>
    <w:rsid w:val="001A4785"/>
    <w:rsid w:val="001A47CB"/>
    <w:rsid w:val="001A4CAE"/>
    <w:rsid w:val="001A4D15"/>
    <w:rsid w:val="001A56A5"/>
    <w:rsid w:val="001A61AA"/>
    <w:rsid w:val="001A6748"/>
    <w:rsid w:val="001A7928"/>
    <w:rsid w:val="001B0D5E"/>
    <w:rsid w:val="001B131B"/>
    <w:rsid w:val="001B1D3A"/>
    <w:rsid w:val="001B242A"/>
    <w:rsid w:val="001B4429"/>
    <w:rsid w:val="001B46FC"/>
    <w:rsid w:val="001B5074"/>
    <w:rsid w:val="001B5311"/>
    <w:rsid w:val="001B694E"/>
    <w:rsid w:val="001B7DBB"/>
    <w:rsid w:val="001C0D16"/>
    <w:rsid w:val="001C1290"/>
    <w:rsid w:val="001C2179"/>
    <w:rsid w:val="001C2A31"/>
    <w:rsid w:val="001C42E8"/>
    <w:rsid w:val="001C6019"/>
    <w:rsid w:val="001C625C"/>
    <w:rsid w:val="001C667D"/>
    <w:rsid w:val="001C6844"/>
    <w:rsid w:val="001C6A71"/>
    <w:rsid w:val="001D03D4"/>
    <w:rsid w:val="001D085A"/>
    <w:rsid w:val="001D0BC6"/>
    <w:rsid w:val="001D22BB"/>
    <w:rsid w:val="001D380C"/>
    <w:rsid w:val="001D5817"/>
    <w:rsid w:val="001D5893"/>
    <w:rsid w:val="001D5CC3"/>
    <w:rsid w:val="001D67A5"/>
    <w:rsid w:val="001D7777"/>
    <w:rsid w:val="001D7F34"/>
    <w:rsid w:val="001E09BB"/>
    <w:rsid w:val="001E1243"/>
    <w:rsid w:val="001E12F7"/>
    <w:rsid w:val="001E1876"/>
    <w:rsid w:val="001E1A4D"/>
    <w:rsid w:val="001E285B"/>
    <w:rsid w:val="001E2DA7"/>
    <w:rsid w:val="001E3803"/>
    <w:rsid w:val="001E432C"/>
    <w:rsid w:val="001E4700"/>
    <w:rsid w:val="001E4718"/>
    <w:rsid w:val="001E5CBD"/>
    <w:rsid w:val="001E66DB"/>
    <w:rsid w:val="001E676D"/>
    <w:rsid w:val="001E7AF3"/>
    <w:rsid w:val="001F0245"/>
    <w:rsid w:val="001F0407"/>
    <w:rsid w:val="001F0C42"/>
    <w:rsid w:val="001F12A3"/>
    <w:rsid w:val="001F160A"/>
    <w:rsid w:val="001F2B36"/>
    <w:rsid w:val="001F2DAB"/>
    <w:rsid w:val="001F2F3D"/>
    <w:rsid w:val="001F3A7B"/>
    <w:rsid w:val="001F3B0C"/>
    <w:rsid w:val="001F4846"/>
    <w:rsid w:val="001F57F0"/>
    <w:rsid w:val="00200003"/>
    <w:rsid w:val="00200CBA"/>
    <w:rsid w:val="00201FA4"/>
    <w:rsid w:val="002026F7"/>
    <w:rsid w:val="002039CB"/>
    <w:rsid w:val="00204084"/>
    <w:rsid w:val="00204EE8"/>
    <w:rsid w:val="00205E4E"/>
    <w:rsid w:val="00206F93"/>
    <w:rsid w:val="00207259"/>
    <w:rsid w:val="00207B0B"/>
    <w:rsid w:val="00207BB8"/>
    <w:rsid w:val="00207C6D"/>
    <w:rsid w:val="00210042"/>
    <w:rsid w:val="00211782"/>
    <w:rsid w:val="00211E17"/>
    <w:rsid w:val="0021240A"/>
    <w:rsid w:val="002155A4"/>
    <w:rsid w:val="0021571F"/>
    <w:rsid w:val="00215A49"/>
    <w:rsid w:val="00216666"/>
    <w:rsid w:val="002202FA"/>
    <w:rsid w:val="00221839"/>
    <w:rsid w:val="002219D0"/>
    <w:rsid w:val="002229CB"/>
    <w:rsid w:val="002231F0"/>
    <w:rsid w:val="00223907"/>
    <w:rsid w:val="00223DA0"/>
    <w:rsid w:val="002249CF"/>
    <w:rsid w:val="00224D99"/>
    <w:rsid w:val="00225363"/>
    <w:rsid w:val="002258ED"/>
    <w:rsid w:val="00226F32"/>
    <w:rsid w:val="00227494"/>
    <w:rsid w:val="0022798A"/>
    <w:rsid w:val="0023281D"/>
    <w:rsid w:val="00234FDF"/>
    <w:rsid w:val="00235B84"/>
    <w:rsid w:val="00236B1F"/>
    <w:rsid w:val="00236C2F"/>
    <w:rsid w:val="00237389"/>
    <w:rsid w:val="002378A0"/>
    <w:rsid w:val="0024017E"/>
    <w:rsid w:val="00240B0D"/>
    <w:rsid w:val="00241F21"/>
    <w:rsid w:val="002445E7"/>
    <w:rsid w:val="00245319"/>
    <w:rsid w:val="00245B8A"/>
    <w:rsid w:val="00247399"/>
    <w:rsid w:val="00250CB5"/>
    <w:rsid w:val="00250F0C"/>
    <w:rsid w:val="00251FF9"/>
    <w:rsid w:val="00252079"/>
    <w:rsid w:val="002528D7"/>
    <w:rsid w:val="00253293"/>
    <w:rsid w:val="002536A1"/>
    <w:rsid w:val="0025380B"/>
    <w:rsid w:val="00254A16"/>
    <w:rsid w:val="00255D5D"/>
    <w:rsid w:val="002560AB"/>
    <w:rsid w:val="00260D90"/>
    <w:rsid w:val="002616D1"/>
    <w:rsid w:val="00263201"/>
    <w:rsid w:val="00263507"/>
    <w:rsid w:val="0026421A"/>
    <w:rsid w:val="0026444D"/>
    <w:rsid w:val="002645B6"/>
    <w:rsid w:val="00264961"/>
    <w:rsid w:val="00265065"/>
    <w:rsid w:val="00265D7B"/>
    <w:rsid w:val="002660D2"/>
    <w:rsid w:val="00266730"/>
    <w:rsid w:val="00267A34"/>
    <w:rsid w:val="00270877"/>
    <w:rsid w:val="002711AC"/>
    <w:rsid w:val="0027164F"/>
    <w:rsid w:val="00272DCA"/>
    <w:rsid w:val="0027369C"/>
    <w:rsid w:val="00274238"/>
    <w:rsid w:val="00276246"/>
    <w:rsid w:val="002772D6"/>
    <w:rsid w:val="002802A9"/>
    <w:rsid w:val="00280307"/>
    <w:rsid w:val="0028098E"/>
    <w:rsid w:val="00281BC7"/>
    <w:rsid w:val="002831FD"/>
    <w:rsid w:val="00283A09"/>
    <w:rsid w:val="00283A47"/>
    <w:rsid w:val="00283C62"/>
    <w:rsid w:val="00284161"/>
    <w:rsid w:val="002848D6"/>
    <w:rsid w:val="00286754"/>
    <w:rsid w:val="00286A71"/>
    <w:rsid w:val="002912CA"/>
    <w:rsid w:val="00291C52"/>
    <w:rsid w:val="00293661"/>
    <w:rsid w:val="00294070"/>
    <w:rsid w:val="00294C2A"/>
    <w:rsid w:val="00294F04"/>
    <w:rsid w:val="00295D29"/>
    <w:rsid w:val="0029653B"/>
    <w:rsid w:val="00297D0D"/>
    <w:rsid w:val="002A0392"/>
    <w:rsid w:val="002A3680"/>
    <w:rsid w:val="002A3A9E"/>
    <w:rsid w:val="002A52AB"/>
    <w:rsid w:val="002A5F0A"/>
    <w:rsid w:val="002A6386"/>
    <w:rsid w:val="002A69AC"/>
    <w:rsid w:val="002B0427"/>
    <w:rsid w:val="002B2B23"/>
    <w:rsid w:val="002B2DF6"/>
    <w:rsid w:val="002B307E"/>
    <w:rsid w:val="002B3791"/>
    <w:rsid w:val="002B39DA"/>
    <w:rsid w:val="002B4130"/>
    <w:rsid w:val="002B4249"/>
    <w:rsid w:val="002B4E24"/>
    <w:rsid w:val="002B5363"/>
    <w:rsid w:val="002B58A4"/>
    <w:rsid w:val="002B5B4B"/>
    <w:rsid w:val="002B5BE9"/>
    <w:rsid w:val="002B5F3D"/>
    <w:rsid w:val="002B5FCE"/>
    <w:rsid w:val="002B6178"/>
    <w:rsid w:val="002B69ED"/>
    <w:rsid w:val="002C111B"/>
    <w:rsid w:val="002C1ACD"/>
    <w:rsid w:val="002C249D"/>
    <w:rsid w:val="002C2B4E"/>
    <w:rsid w:val="002C4DE0"/>
    <w:rsid w:val="002C5385"/>
    <w:rsid w:val="002C5407"/>
    <w:rsid w:val="002C5AF6"/>
    <w:rsid w:val="002C5D05"/>
    <w:rsid w:val="002C6095"/>
    <w:rsid w:val="002C7D1A"/>
    <w:rsid w:val="002D03F6"/>
    <w:rsid w:val="002D0653"/>
    <w:rsid w:val="002D1873"/>
    <w:rsid w:val="002D1D12"/>
    <w:rsid w:val="002D2687"/>
    <w:rsid w:val="002D2CE7"/>
    <w:rsid w:val="002D31D4"/>
    <w:rsid w:val="002D3685"/>
    <w:rsid w:val="002D41A4"/>
    <w:rsid w:val="002D469C"/>
    <w:rsid w:val="002D54DE"/>
    <w:rsid w:val="002D5DFE"/>
    <w:rsid w:val="002D731F"/>
    <w:rsid w:val="002E035D"/>
    <w:rsid w:val="002E051F"/>
    <w:rsid w:val="002E0C32"/>
    <w:rsid w:val="002E0E51"/>
    <w:rsid w:val="002E0FB8"/>
    <w:rsid w:val="002E0FD4"/>
    <w:rsid w:val="002E16CD"/>
    <w:rsid w:val="002E223E"/>
    <w:rsid w:val="002E2832"/>
    <w:rsid w:val="002E3408"/>
    <w:rsid w:val="002E4340"/>
    <w:rsid w:val="002E528B"/>
    <w:rsid w:val="002E68F2"/>
    <w:rsid w:val="002F07E2"/>
    <w:rsid w:val="002F2A6F"/>
    <w:rsid w:val="002F368E"/>
    <w:rsid w:val="002F3C01"/>
    <w:rsid w:val="002F4A45"/>
    <w:rsid w:val="002F7AC6"/>
    <w:rsid w:val="0030026F"/>
    <w:rsid w:val="00301CD1"/>
    <w:rsid w:val="00301CFF"/>
    <w:rsid w:val="00301D07"/>
    <w:rsid w:val="00302287"/>
    <w:rsid w:val="0030237E"/>
    <w:rsid w:val="00302E80"/>
    <w:rsid w:val="0030329F"/>
    <w:rsid w:val="00303503"/>
    <w:rsid w:val="00304ADF"/>
    <w:rsid w:val="003061D0"/>
    <w:rsid w:val="00307569"/>
    <w:rsid w:val="00307F6C"/>
    <w:rsid w:val="003119AE"/>
    <w:rsid w:val="0031367B"/>
    <w:rsid w:val="00313970"/>
    <w:rsid w:val="003146C0"/>
    <w:rsid w:val="00314FAE"/>
    <w:rsid w:val="00315825"/>
    <w:rsid w:val="003162D7"/>
    <w:rsid w:val="00316739"/>
    <w:rsid w:val="003214C9"/>
    <w:rsid w:val="00322BD7"/>
    <w:rsid w:val="003237BF"/>
    <w:rsid w:val="00323C19"/>
    <w:rsid w:val="003243F6"/>
    <w:rsid w:val="003279E2"/>
    <w:rsid w:val="00330F49"/>
    <w:rsid w:val="0033174D"/>
    <w:rsid w:val="00331E43"/>
    <w:rsid w:val="00332D6E"/>
    <w:rsid w:val="0033321C"/>
    <w:rsid w:val="0033360D"/>
    <w:rsid w:val="0033421F"/>
    <w:rsid w:val="00335137"/>
    <w:rsid w:val="00335956"/>
    <w:rsid w:val="003373D0"/>
    <w:rsid w:val="00337CCF"/>
    <w:rsid w:val="0034144A"/>
    <w:rsid w:val="00342D0C"/>
    <w:rsid w:val="00344B0E"/>
    <w:rsid w:val="003456A3"/>
    <w:rsid w:val="0034617E"/>
    <w:rsid w:val="00346434"/>
    <w:rsid w:val="00346727"/>
    <w:rsid w:val="003469A7"/>
    <w:rsid w:val="003509A9"/>
    <w:rsid w:val="00350F05"/>
    <w:rsid w:val="0035170E"/>
    <w:rsid w:val="003519F9"/>
    <w:rsid w:val="00352804"/>
    <w:rsid w:val="0035429C"/>
    <w:rsid w:val="003542D8"/>
    <w:rsid w:val="00354CDE"/>
    <w:rsid w:val="00355686"/>
    <w:rsid w:val="00355B20"/>
    <w:rsid w:val="00356BA2"/>
    <w:rsid w:val="00357A6F"/>
    <w:rsid w:val="0036063C"/>
    <w:rsid w:val="003627C5"/>
    <w:rsid w:val="00362800"/>
    <w:rsid w:val="00362EF3"/>
    <w:rsid w:val="00362FDE"/>
    <w:rsid w:val="00363087"/>
    <w:rsid w:val="003634AF"/>
    <w:rsid w:val="00363F12"/>
    <w:rsid w:val="0036404E"/>
    <w:rsid w:val="0036536C"/>
    <w:rsid w:val="003657E6"/>
    <w:rsid w:val="00365DB0"/>
    <w:rsid w:val="00367C7E"/>
    <w:rsid w:val="0037032F"/>
    <w:rsid w:val="00371966"/>
    <w:rsid w:val="00373991"/>
    <w:rsid w:val="003751ED"/>
    <w:rsid w:val="003752A2"/>
    <w:rsid w:val="0037552A"/>
    <w:rsid w:val="00375A32"/>
    <w:rsid w:val="00377A86"/>
    <w:rsid w:val="00377C06"/>
    <w:rsid w:val="003813D9"/>
    <w:rsid w:val="00382DB5"/>
    <w:rsid w:val="00384B18"/>
    <w:rsid w:val="00384CA7"/>
    <w:rsid w:val="00385E4E"/>
    <w:rsid w:val="00386008"/>
    <w:rsid w:val="003870FA"/>
    <w:rsid w:val="00387BD8"/>
    <w:rsid w:val="00391CBA"/>
    <w:rsid w:val="003923D6"/>
    <w:rsid w:val="00392425"/>
    <w:rsid w:val="00392E59"/>
    <w:rsid w:val="00392F3D"/>
    <w:rsid w:val="00393D04"/>
    <w:rsid w:val="0039419D"/>
    <w:rsid w:val="00394E54"/>
    <w:rsid w:val="00395FFF"/>
    <w:rsid w:val="003978DC"/>
    <w:rsid w:val="003A0B2D"/>
    <w:rsid w:val="003A3BE5"/>
    <w:rsid w:val="003A44A6"/>
    <w:rsid w:val="003A45FC"/>
    <w:rsid w:val="003A51A7"/>
    <w:rsid w:val="003A6132"/>
    <w:rsid w:val="003A643D"/>
    <w:rsid w:val="003A7B63"/>
    <w:rsid w:val="003B0F3A"/>
    <w:rsid w:val="003B11B0"/>
    <w:rsid w:val="003B121C"/>
    <w:rsid w:val="003B13A2"/>
    <w:rsid w:val="003B1DB6"/>
    <w:rsid w:val="003B33F4"/>
    <w:rsid w:val="003B4030"/>
    <w:rsid w:val="003B5FA3"/>
    <w:rsid w:val="003B6FB9"/>
    <w:rsid w:val="003B7874"/>
    <w:rsid w:val="003B7D9C"/>
    <w:rsid w:val="003C169C"/>
    <w:rsid w:val="003C1A9B"/>
    <w:rsid w:val="003C2720"/>
    <w:rsid w:val="003C2AEC"/>
    <w:rsid w:val="003C2EED"/>
    <w:rsid w:val="003C3155"/>
    <w:rsid w:val="003C3C3F"/>
    <w:rsid w:val="003C43F5"/>
    <w:rsid w:val="003C4AC2"/>
    <w:rsid w:val="003C507C"/>
    <w:rsid w:val="003C5438"/>
    <w:rsid w:val="003C5443"/>
    <w:rsid w:val="003C6309"/>
    <w:rsid w:val="003C65EE"/>
    <w:rsid w:val="003C6BAD"/>
    <w:rsid w:val="003C6E35"/>
    <w:rsid w:val="003C70F4"/>
    <w:rsid w:val="003D07D8"/>
    <w:rsid w:val="003D1774"/>
    <w:rsid w:val="003D224D"/>
    <w:rsid w:val="003D2397"/>
    <w:rsid w:val="003D4165"/>
    <w:rsid w:val="003D4417"/>
    <w:rsid w:val="003D45CF"/>
    <w:rsid w:val="003D4C5A"/>
    <w:rsid w:val="003E0ABC"/>
    <w:rsid w:val="003E0EE4"/>
    <w:rsid w:val="003E3C74"/>
    <w:rsid w:val="003E4CEA"/>
    <w:rsid w:val="003E4E0F"/>
    <w:rsid w:val="003E507C"/>
    <w:rsid w:val="003E6255"/>
    <w:rsid w:val="003E65C2"/>
    <w:rsid w:val="003E6A39"/>
    <w:rsid w:val="003E7403"/>
    <w:rsid w:val="003E7566"/>
    <w:rsid w:val="003F0FB6"/>
    <w:rsid w:val="003F10FE"/>
    <w:rsid w:val="003F1486"/>
    <w:rsid w:val="003F1804"/>
    <w:rsid w:val="003F1CA7"/>
    <w:rsid w:val="003F2211"/>
    <w:rsid w:val="003F3D99"/>
    <w:rsid w:val="003F5575"/>
    <w:rsid w:val="003F7AC5"/>
    <w:rsid w:val="00400F10"/>
    <w:rsid w:val="00402033"/>
    <w:rsid w:val="00402674"/>
    <w:rsid w:val="004027A0"/>
    <w:rsid w:val="00402841"/>
    <w:rsid w:val="00402EA2"/>
    <w:rsid w:val="00402FAB"/>
    <w:rsid w:val="00403900"/>
    <w:rsid w:val="004042C2"/>
    <w:rsid w:val="00404716"/>
    <w:rsid w:val="004074A2"/>
    <w:rsid w:val="0041065A"/>
    <w:rsid w:val="0041159B"/>
    <w:rsid w:val="00411E91"/>
    <w:rsid w:val="004123FF"/>
    <w:rsid w:val="00412965"/>
    <w:rsid w:val="004129E3"/>
    <w:rsid w:val="00412A40"/>
    <w:rsid w:val="00412FCE"/>
    <w:rsid w:val="00413C0A"/>
    <w:rsid w:val="00413D38"/>
    <w:rsid w:val="00414534"/>
    <w:rsid w:val="004145D5"/>
    <w:rsid w:val="00416156"/>
    <w:rsid w:val="00416420"/>
    <w:rsid w:val="00416452"/>
    <w:rsid w:val="00420868"/>
    <w:rsid w:val="00420961"/>
    <w:rsid w:val="0042097B"/>
    <w:rsid w:val="00420A8D"/>
    <w:rsid w:val="00421384"/>
    <w:rsid w:val="004216D0"/>
    <w:rsid w:val="0042182D"/>
    <w:rsid w:val="004227D7"/>
    <w:rsid w:val="00423C8B"/>
    <w:rsid w:val="00423E86"/>
    <w:rsid w:val="004240FF"/>
    <w:rsid w:val="004255C5"/>
    <w:rsid w:val="0042595D"/>
    <w:rsid w:val="004261E2"/>
    <w:rsid w:val="004270BD"/>
    <w:rsid w:val="00427C6E"/>
    <w:rsid w:val="004305C6"/>
    <w:rsid w:val="00430748"/>
    <w:rsid w:val="00430DF3"/>
    <w:rsid w:val="00431DDE"/>
    <w:rsid w:val="00432AFA"/>
    <w:rsid w:val="0043324B"/>
    <w:rsid w:val="00433FAD"/>
    <w:rsid w:val="0043421F"/>
    <w:rsid w:val="004343AB"/>
    <w:rsid w:val="00435926"/>
    <w:rsid w:val="00436505"/>
    <w:rsid w:val="004365DE"/>
    <w:rsid w:val="00437015"/>
    <w:rsid w:val="004373EF"/>
    <w:rsid w:val="00437580"/>
    <w:rsid w:val="00440DEA"/>
    <w:rsid w:val="004414D4"/>
    <w:rsid w:val="00441DA6"/>
    <w:rsid w:val="004422A2"/>
    <w:rsid w:val="004427A4"/>
    <w:rsid w:val="004436F4"/>
    <w:rsid w:val="004440AD"/>
    <w:rsid w:val="00445104"/>
    <w:rsid w:val="00445DC0"/>
    <w:rsid w:val="004462F9"/>
    <w:rsid w:val="00446F6F"/>
    <w:rsid w:val="00447444"/>
    <w:rsid w:val="00450FEB"/>
    <w:rsid w:val="004524E5"/>
    <w:rsid w:val="004526AD"/>
    <w:rsid w:val="00452788"/>
    <w:rsid w:val="00453087"/>
    <w:rsid w:val="00453364"/>
    <w:rsid w:val="004540A0"/>
    <w:rsid w:val="004565FF"/>
    <w:rsid w:val="00456D3D"/>
    <w:rsid w:val="00456DDD"/>
    <w:rsid w:val="00457443"/>
    <w:rsid w:val="00457703"/>
    <w:rsid w:val="004608E2"/>
    <w:rsid w:val="00461564"/>
    <w:rsid w:val="0046283A"/>
    <w:rsid w:val="00462BF3"/>
    <w:rsid w:val="004644B7"/>
    <w:rsid w:val="00465237"/>
    <w:rsid w:val="00465504"/>
    <w:rsid w:val="00465AB1"/>
    <w:rsid w:val="00466E3E"/>
    <w:rsid w:val="004671C9"/>
    <w:rsid w:val="00467E05"/>
    <w:rsid w:val="00470BFA"/>
    <w:rsid w:val="00470C68"/>
    <w:rsid w:val="00470EED"/>
    <w:rsid w:val="00471E1D"/>
    <w:rsid w:val="00475875"/>
    <w:rsid w:val="004767C9"/>
    <w:rsid w:val="00477CDF"/>
    <w:rsid w:val="0048009A"/>
    <w:rsid w:val="00481335"/>
    <w:rsid w:val="0048561B"/>
    <w:rsid w:val="004859AE"/>
    <w:rsid w:val="00485A9F"/>
    <w:rsid w:val="00485E20"/>
    <w:rsid w:val="004871C6"/>
    <w:rsid w:val="0048721F"/>
    <w:rsid w:val="004872CF"/>
    <w:rsid w:val="00487DAE"/>
    <w:rsid w:val="004947DC"/>
    <w:rsid w:val="00495F6A"/>
    <w:rsid w:val="004A0603"/>
    <w:rsid w:val="004A0A11"/>
    <w:rsid w:val="004A1C77"/>
    <w:rsid w:val="004A4EEB"/>
    <w:rsid w:val="004A50BA"/>
    <w:rsid w:val="004A53FA"/>
    <w:rsid w:val="004A5F99"/>
    <w:rsid w:val="004A6CC7"/>
    <w:rsid w:val="004A6E7C"/>
    <w:rsid w:val="004A7689"/>
    <w:rsid w:val="004A7BBD"/>
    <w:rsid w:val="004B017B"/>
    <w:rsid w:val="004B0FDC"/>
    <w:rsid w:val="004B121F"/>
    <w:rsid w:val="004B1654"/>
    <w:rsid w:val="004B1857"/>
    <w:rsid w:val="004B4345"/>
    <w:rsid w:val="004B6075"/>
    <w:rsid w:val="004B6EF6"/>
    <w:rsid w:val="004C0B3D"/>
    <w:rsid w:val="004C234A"/>
    <w:rsid w:val="004C2BC4"/>
    <w:rsid w:val="004C2D13"/>
    <w:rsid w:val="004C3867"/>
    <w:rsid w:val="004C3E9C"/>
    <w:rsid w:val="004C3F46"/>
    <w:rsid w:val="004C45B7"/>
    <w:rsid w:val="004C4A7F"/>
    <w:rsid w:val="004C4E2C"/>
    <w:rsid w:val="004C5576"/>
    <w:rsid w:val="004C7138"/>
    <w:rsid w:val="004C746A"/>
    <w:rsid w:val="004C78D6"/>
    <w:rsid w:val="004D097C"/>
    <w:rsid w:val="004D0AB8"/>
    <w:rsid w:val="004D0FD6"/>
    <w:rsid w:val="004D16D4"/>
    <w:rsid w:val="004D1C39"/>
    <w:rsid w:val="004D2421"/>
    <w:rsid w:val="004D2670"/>
    <w:rsid w:val="004D28FB"/>
    <w:rsid w:val="004D7472"/>
    <w:rsid w:val="004D7BBE"/>
    <w:rsid w:val="004D7EFA"/>
    <w:rsid w:val="004E13EA"/>
    <w:rsid w:val="004E21CB"/>
    <w:rsid w:val="004E2656"/>
    <w:rsid w:val="004E33B9"/>
    <w:rsid w:val="004E3445"/>
    <w:rsid w:val="004E4B1A"/>
    <w:rsid w:val="004E4B8E"/>
    <w:rsid w:val="004E65D3"/>
    <w:rsid w:val="004E6947"/>
    <w:rsid w:val="004F01E6"/>
    <w:rsid w:val="004F1013"/>
    <w:rsid w:val="004F134C"/>
    <w:rsid w:val="004F21D6"/>
    <w:rsid w:val="004F25B3"/>
    <w:rsid w:val="004F3D18"/>
    <w:rsid w:val="004F40F6"/>
    <w:rsid w:val="004F6360"/>
    <w:rsid w:val="00500654"/>
    <w:rsid w:val="0050093F"/>
    <w:rsid w:val="00501F69"/>
    <w:rsid w:val="00502A10"/>
    <w:rsid w:val="00504FCE"/>
    <w:rsid w:val="0050559A"/>
    <w:rsid w:val="0050610D"/>
    <w:rsid w:val="00506D19"/>
    <w:rsid w:val="005073FF"/>
    <w:rsid w:val="00511B8E"/>
    <w:rsid w:val="00511DA1"/>
    <w:rsid w:val="00513B2A"/>
    <w:rsid w:val="0051429E"/>
    <w:rsid w:val="005142B1"/>
    <w:rsid w:val="00514FC5"/>
    <w:rsid w:val="00515485"/>
    <w:rsid w:val="00516C19"/>
    <w:rsid w:val="00516CD8"/>
    <w:rsid w:val="005204EA"/>
    <w:rsid w:val="005222D9"/>
    <w:rsid w:val="005237F4"/>
    <w:rsid w:val="005243B8"/>
    <w:rsid w:val="00524A3C"/>
    <w:rsid w:val="00524A54"/>
    <w:rsid w:val="00524D43"/>
    <w:rsid w:val="00530D84"/>
    <w:rsid w:val="005312A8"/>
    <w:rsid w:val="00532230"/>
    <w:rsid w:val="00532350"/>
    <w:rsid w:val="0053299D"/>
    <w:rsid w:val="00532F92"/>
    <w:rsid w:val="005340A6"/>
    <w:rsid w:val="00535F3F"/>
    <w:rsid w:val="00535F5F"/>
    <w:rsid w:val="00535FCB"/>
    <w:rsid w:val="005363EC"/>
    <w:rsid w:val="005371BC"/>
    <w:rsid w:val="00541A6B"/>
    <w:rsid w:val="00542007"/>
    <w:rsid w:val="00542506"/>
    <w:rsid w:val="0054262A"/>
    <w:rsid w:val="00543404"/>
    <w:rsid w:val="00544FC2"/>
    <w:rsid w:val="00546F09"/>
    <w:rsid w:val="00547A66"/>
    <w:rsid w:val="00550076"/>
    <w:rsid w:val="00550B77"/>
    <w:rsid w:val="00551A48"/>
    <w:rsid w:val="00551FF5"/>
    <w:rsid w:val="00552516"/>
    <w:rsid w:val="005533A6"/>
    <w:rsid w:val="00554326"/>
    <w:rsid w:val="00554D5B"/>
    <w:rsid w:val="00556173"/>
    <w:rsid w:val="00557042"/>
    <w:rsid w:val="00561103"/>
    <w:rsid w:val="00563FCE"/>
    <w:rsid w:val="005649AC"/>
    <w:rsid w:val="00565582"/>
    <w:rsid w:val="00565AEB"/>
    <w:rsid w:val="00567354"/>
    <w:rsid w:val="00567897"/>
    <w:rsid w:val="00567A8F"/>
    <w:rsid w:val="005702A5"/>
    <w:rsid w:val="00571152"/>
    <w:rsid w:val="0057145B"/>
    <w:rsid w:val="00571B01"/>
    <w:rsid w:val="00571EB4"/>
    <w:rsid w:val="0057418D"/>
    <w:rsid w:val="005750D8"/>
    <w:rsid w:val="005753C9"/>
    <w:rsid w:val="00575EF6"/>
    <w:rsid w:val="00576AF7"/>
    <w:rsid w:val="00577E78"/>
    <w:rsid w:val="00582269"/>
    <w:rsid w:val="005826CD"/>
    <w:rsid w:val="00582DD2"/>
    <w:rsid w:val="00584A8F"/>
    <w:rsid w:val="00584DEA"/>
    <w:rsid w:val="00584F51"/>
    <w:rsid w:val="005859BF"/>
    <w:rsid w:val="00586707"/>
    <w:rsid w:val="00586C65"/>
    <w:rsid w:val="00587A8A"/>
    <w:rsid w:val="00587A8D"/>
    <w:rsid w:val="00590D52"/>
    <w:rsid w:val="00590F1E"/>
    <w:rsid w:val="005911C3"/>
    <w:rsid w:val="00591F44"/>
    <w:rsid w:val="005920D7"/>
    <w:rsid w:val="00592CD6"/>
    <w:rsid w:val="005939E5"/>
    <w:rsid w:val="00593A81"/>
    <w:rsid w:val="005944C8"/>
    <w:rsid w:val="005946CA"/>
    <w:rsid w:val="00594741"/>
    <w:rsid w:val="00594E2E"/>
    <w:rsid w:val="00594EDB"/>
    <w:rsid w:val="0059587F"/>
    <w:rsid w:val="00596518"/>
    <w:rsid w:val="00596D7B"/>
    <w:rsid w:val="0059730B"/>
    <w:rsid w:val="00597389"/>
    <w:rsid w:val="005A02A6"/>
    <w:rsid w:val="005A0C61"/>
    <w:rsid w:val="005A19DF"/>
    <w:rsid w:val="005A2476"/>
    <w:rsid w:val="005A2AF3"/>
    <w:rsid w:val="005A50B0"/>
    <w:rsid w:val="005A60E2"/>
    <w:rsid w:val="005A6F20"/>
    <w:rsid w:val="005B0092"/>
    <w:rsid w:val="005B02B7"/>
    <w:rsid w:val="005B201F"/>
    <w:rsid w:val="005B2B3F"/>
    <w:rsid w:val="005B404C"/>
    <w:rsid w:val="005B51B0"/>
    <w:rsid w:val="005B5359"/>
    <w:rsid w:val="005B5832"/>
    <w:rsid w:val="005B591C"/>
    <w:rsid w:val="005B7175"/>
    <w:rsid w:val="005B733F"/>
    <w:rsid w:val="005C0E22"/>
    <w:rsid w:val="005C10B4"/>
    <w:rsid w:val="005C1113"/>
    <w:rsid w:val="005C15B8"/>
    <w:rsid w:val="005C25F2"/>
    <w:rsid w:val="005C340C"/>
    <w:rsid w:val="005C3A85"/>
    <w:rsid w:val="005C4DC7"/>
    <w:rsid w:val="005C5289"/>
    <w:rsid w:val="005C58B2"/>
    <w:rsid w:val="005C59DC"/>
    <w:rsid w:val="005C7464"/>
    <w:rsid w:val="005D11E3"/>
    <w:rsid w:val="005D296D"/>
    <w:rsid w:val="005D2BEA"/>
    <w:rsid w:val="005D3676"/>
    <w:rsid w:val="005D393E"/>
    <w:rsid w:val="005D4718"/>
    <w:rsid w:val="005D4C92"/>
    <w:rsid w:val="005D517D"/>
    <w:rsid w:val="005D5A79"/>
    <w:rsid w:val="005D5CD2"/>
    <w:rsid w:val="005D6FE6"/>
    <w:rsid w:val="005D7745"/>
    <w:rsid w:val="005D7AE4"/>
    <w:rsid w:val="005D7F03"/>
    <w:rsid w:val="005E00CF"/>
    <w:rsid w:val="005E0BD1"/>
    <w:rsid w:val="005E10C0"/>
    <w:rsid w:val="005E12ED"/>
    <w:rsid w:val="005E1DA3"/>
    <w:rsid w:val="005E495F"/>
    <w:rsid w:val="005E4B7F"/>
    <w:rsid w:val="005E5808"/>
    <w:rsid w:val="005E693C"/>
    <w:rsid w:val="005E7127"/>
    <w:rsid w:val="005E7242"/>
    <w:rsid w:val="005E7837"/>
    <w:rsid w:val="005E789B"/>
    <w:rsid w:val="005E7FEF"/>
    <w:rsid w:val="005F00CF"/>
    <w:rsid w:val="005F1C85"/>
    <w:rsid w:val="005F20AB"/>
    <w:rsid w:val="005F2F85"/>
    <w:rsid w:val="005F3058"/>
    <w:rsid w:val="005F43BC"/>
    <w:rsid w:val="005F4650"/>
    <w:rsid w:val="005F4B14"/>
    <w:rsid w:val="005F5784"/>
    <w:rsid w:val="005F5EFE"/>
    <w:rsid w:val="005F61AE"/>
    <w:rsid w:val="005F6C2F"/>
    <w:rsid w:val="005F7590"/>
    <w:rsid w:val="005F7D54"/>
    <w:rsid w:val="00601DF4"/>
    <w:rsid w:val="00602061"/>
    <w:rsid w:val="00602690"/>
    <w:rsid w:val="00602C3C"/>
    <w:rsid w:val="00603007"/>
    <w:rsid w:val="006030CD"/>
    <w:rsid w:val="006032A4"/>
    <w:rsid w:val="0060338E"/>
    <w:rsid w:val="00603630"/>
    <w:rsid w:val="00603CEB"/>
    <w:rsid w:val="00604666"/>
    <w:rsid w:val="006049CA"/>
    <w:rsid w:val="00605512"/>
    <w:rsid w:val="0060558E"/>
    <w:rsid w:val="00605817"/>
    <w:rsid w:val="006058A4"/>
    <w:rsid w:val="00606876"/>
    <w:rsid w:val="00606986"/>
    <w:rsid w:val="006072CB"/>
    <w:rsid w:val="0060790A"/>
    <w:rsid w:val="0061150B"/>
    <w:rsid w:val="0061157C"/>
    <w:rsid w:val="006117D8"/>
    <w:rsid w:val="006119C8"/>
    <w:rsid w:val="00611BEC"/>
    <w:rsid w:val="0061251E"/>
    <w:rsid w:val="00612E18"/>
    <w:rsid w:val="0061468D"/>
    <w:rsid w:val="006146BC"/>
    <w:rsid w:val="0061514F"/>
    <w:rsid w:val="006213E4"/>
    <w:rsid w:val="00621BE3"/>
    <w:rsid w:val="00621D46"/>
    <w:rsid w:val="00621FA8"/>
    <w:rsid w:val="00622D2E"/>
    <w:rsid w:val="0062329E"/>
    <w:rsid w:val="00623E1E"/>
    <w:rsid w:val="0062409F"/>
    <w:rsid w:val="00624280"/>
    <w:rsid w:val="0062435B"/>
    <w:rsid w:val="00624A78"/>
    <w:rsid w:val="00625BBE"/>
    <w:rsid w:val="006275BC"/>
    <w:rsid w:val="00627DAB"/>
    <w:rsid w:val="0063046B"/>
    <w:rsid w:val="00634408"/>
    <w:rsid w:val="00634999"/>
    <w:rsid w:val="00636567"/>
    <w:rsid w:val="0063682D"/>
    <w:rsid w:val="00636956"/>
    <w:rsid w:val="00636AE5"/>
    <w:rsid w:val="00637A0A"/>
    <w:rsid w:val="00637C18"/>
    <w:rsid w:val="00640338"/>
    <w:rsid w:val="00640801"/>
    <w:rsid w:val="006408F2"/>
    <w:rsid w:val="0064112C"/>
    <w:rsid w:val="00641E8C"/>
    <w:rsid w:val="00643534"/>
    <w:rsid w:val="00644B17"/>
    <w:rsid w:val="00647403"/>
    <w:rsid w:val="0064757A"/>
    <w:rsid w:val="0064777E"/>
    <w:rsid w:val="0065049E"/>
    <w:rsid w:val="0065074B"/>
    <w:rsid w:val="00650956"/>
    <w:rsid w:val="00651F12"/>
    <w:rsid w:val="006528BF"/>
    <w:rsid w:val="00653B2F"/>
    <w:rsid w:val="00653FED"/>
    <w:rsid w:val="0065523D"/>
    <w:rsid w:val="0065579C"/>
    <w:rsid w:val="006579CF"/>
    <w:rsid w:val="00661271"/>
    <w:rsid w:val="00661559"/>
    <w:rsid w:val="00661DF6"/>
    <w:rsid w:val="00662EC6"/>
    <w:rsid w:val="00663AD4"/>
    <w:rsid w:val="00663FBB"/>
    <w:rsid w:val="00664463"/>
    <w:rsid w:val="00664BD1"/>
    <w:rsid w:val="006660FF"/>
    <w:rsid w:val="00666158"/>
    <w:rsid w:val="006661AD"/>
    <w:rsid w:val="00666390"/>
    <w:rsid w:val="006669AC"/>
    <w:rsid w:val="00667A79"/>
    <w:rsid w:val="006731C8"/>
    <w:rsid w:val="00673207"/>
    <w:rsid w:val="00673D96"/>
    <w:rsid w:val="006754BF"/>
    <w:rsid w:val="006755CB"/>
    <w:rsid w:val="00675A8C"/>
    <w:rsid w:val="00675B3B"/>
    <w:rsid w:val="00675CD4"/>
    <w:rsid w:val="00677EFA"/>
    <w:rsid w:val="0068070E"/>
    <w:rsid w:val="006807DD"/>
    <w:rsid w:val="006812D3"/>
    <w:rsid w:val="00682603"/>
    <w:rsid w:val="00682F98"/>
    <w:rsid w:val="00682FBC"/>
    <w:rsid w:val="006836D6"/>
    <w:rsid w:val="00684C84"/>
    <w:rsid w:val="006856A0"/>
    <w:rsid w:val="00685819"/>
    <w:rsid w:val="00685B6D"/>
    <w:rsid w:val="00686120"/>
    <w:rsid w:val="006865E2"/>
    <w:rsid w:val="00686C72"/>
    <w:rsid w:val="00686DBF"/>
    <w:rsid w:val="006901C3"/>
    <w:rsid w:val="00690917"/>
    <w:rsid w:val="00690BE7"/>
    <w:rsid w:val="00692400"/>
    <w:rsid w:val="0069267D"/>
    <w:rsid w:val="00692700"/>
    <w:rsid w:val="00692AEC"/>
    <w:rsid w:val="006A0F57"/>
    <w:rsid w:val="006A42F7"/>
    <w:rsid w:val="006A6114"/>
    <w:rsid w:val="006A6FD4"/>
    <w:rsid w:val="006A7229"/>
    <w:rsid w:val="006B086D"/>
    <w:rsid w:val="006B0FFE"/>
    <w:rsid w:val="006B119B"/>
    <w:rsid w:val="006B1ED4"/>
    <w:rsid w:val="006B2134"/>
    <w:rsid w:val="006B25F5"/>
    <w:rsid w:val="006B38BD"/>
    <w:rsid w:val="006B4489"/>
    <w:rsid w:val="006B51BA"/>
    <w:rsid w:val="006B617B"/>
    <w:rsid w:val="006B6893"/>
    <w:rsid w:val="006C1129"/>
    <w:rsid w:val="006C222B"/>
    <w:rsid w:val="006C2B91"/>
    <w:rsid w:val="006C2F56"/>
    <w:rsid w:val="006C36E2"/>
    <w:rsid w:val="006C3848"/>
    <w:rsid w:val="006C48EF"/>
    <w:rsid w:val="006C4C53"/>
    <w:rsid w:val="006C5425"/>
    <w:rsid w:val="006C649C"/>
    <w:rsid w:val="006C6909"/>
    <w:rsid w:val="006C6CBD"/>
    <w:rsid w:val="006D0120"/>
    <w:rsid w:val="006D0EF4"/>
    <w:rsid w:val="006D105B"/>
    <w:rsid w:val="006D1F18"/>
    <w:rsid w:val="006D3358"/>
    <w:rsid w:val="006D3849"/>
    <w:rsid w:val="006D51CE"/>
    <w:rsid w:val="006D52E4"/>
    <w:rsid w:val="006D641F"/>
    <w:rsid w:val="006D66F1"/>
    <w:rsid w:val="006D703F"/>
    <w:rsid w:val="006D723C"/>
    <w:rsid w:val="006D727D"/>
    <w:rsid w:val="006D7BAA"/>
    <w:rsid w:val="006E0412"/>
    <w:rsid w:val="006E198C"/>
    <w:rsid w:val="006E204A"/>
    <w:rsid w:val="006E26F2"/>
    <w:rsid w:val="006E2E24"/>
    <w:rsid w:val="006E3E57"/>
    <w:rsid w:val="006E4B90"/>
    <w:rsid w:val="006E601D"/>
    <w:rsid w:val="006E64EA"/>
    <w:rsid w:val="006E6763"/>
    <w:rsid w:val="006E6ADE"/>
    <w:rsid w:val="006E6CCB"/>
    <w:rsid w:val="006F0979"/>
    <w:rsid w:val="006F2274"/>
    <w:rsid w:val="006F3029"/>
    <w:rsid w:val="006F3CD8"/>
    <w:rsid w:val="006F5127"/>
    <w:rsid w:val="006F64DF"/>
    <w:rsid w:val="006F655A"/>
    <w:rsid w:val="006F75B5"/>
    <w:rsid w:val="0070016A"/>
    <w:rsid w:val="00700231"/>
    <w:rsid w:val="0070030F"/>
    <w:rsid w:val="0070075E"/>
    <w:rsid w:val="00700EE4"/>
    <w:rsid w:val="007012A5"/>
    <w:rsid w:val="007018BC"/>
    <w:rsid w:val="00703A65"/>
    <w:rsid w:val="0070428E"/>
    <w:rsid w:val="007049DF"/>
    <w:rsid w:val="00706902"/>
    <w:rsid w:val="00706A2E"/>
    <w:rsid w:val="007074BD"/>
    <w:rsid w:val="00711672"/>
    <w:rsid w:val="00713B7A"/>
    <w:rsid w:val="00714E67"/>
    <w:rsid w:val="0071554A"/>
    <w:rsid w:val="00716373"/>
    <w:rsid w:val="00716758"/>
    <w:rsid w:val="007178DD"/>
    <w:rsid w:val="007210F4"/>
    <w:rsid w:val="0072204C"/>
    <w:rsid w:val="0072206D"/>
    <w:rsid w:val="00722117"/>
    <w:rsid w:val="00722876"/>
    <w:rsid w:val="00722EFD"/>
    <w:rsid w:val="00723287"/>
    <w:rsid w:val="00725273"/>
    <w:rsid w:val="00725D99"/>
    <w:rsid w:val="007267E7"/>
    <w:rsid w:val="00726C49"/>
    <w:rsid w:val="0072713F"/>
    <w:rsid w:val="0072773B"/>
    <w:rsid w:val="00727F1E"/>
    <w:rsid w:val="0073055B"/>
    <w:rsid w:val="00734279"/>
    <w:rsid w:val="0073462A"/>
    <w:rsid w:val="0073494E"/>
    <w:rsid w:val="00734A17"/>
    <w:rsid w:val="00734FAF"/>
    <w:rsid w:val="007358B2"/>
    <w:rsid w:val="00735AD1"/>
    <w:rsid w:val="00736DB0"/>
    <w:rsid w:val="00737C30"/>
    <w:rsid w:val="007405B5"/>
    <w:rsid w:val="00740E2C"/>
    <w:rsid w:val="00741EF1"/>
    <w:rsid w:val="00742462"/>
    <w:rsid w:val="00742833"/>
    <w:rsid w:val="0074360B"/>
    <w:rsid w:val="00743E22"/>
    <w:rsid w:val="007445E3"/>
    <w:rsid w:val="00744847"/>
    <w:rsid w:val="00745375"/>
    <w:rsid w:val="00745665"/>
    <w:rsid w:val="00747EC0"/>
    <w:rsid w:val="0075019D"/>
    <w:rsid w:val="007507D7"/>
    <w:rsid w:val="00750BFC"/>
    <w:rsid w:val="00751032"/>
    <w:rsid w:val="00752227"/>
    <w:rsid w:val="00753160"/>
    <w:rsid w:val="0075378D"/>
    <w:rsid w:val="0075481E"/>
    <w:rsid w:val="00754E08"/>
    <w:rsid w:val="007553E7"/>
    <w:rsid w:val="0075726E"/>
    <w:rsid w:val="00757387"/>
    <w:rsid w:val="00757577"/>
    <w:rsid w:val="007578B0"/>
    <w:rsid w:val="007606AE"/>
    <w:rsid w:val="00763C65"/>
    <w:rsid w:val="00763EF3"/>
    <w:rsid w:val="00764228"/>
    <w:rsid w:val="00765157"/>
    <w:rsid w:val="00765A2E"/>
    <w:rsid w:val="007660B0"/>
    <w:rsid w:val="007707BE"/>
    <w:rsid w:val="00770B68"/>
    <w:rsid w:val="007712BF"/>
    <w:rsid w:val="00771CBC"/>
    <w:rsid w:val="0077371E"/>
    <w:rsid w:val="00774595"/>
    <w:rsid w:val="00775B4F"/>
    <w:rsid w:val="007771CD"/>
    <w:rsid w:val="00777456"/>
    <w:rsid w:val="00777C67"/>
    <w:rsid w:val="00777D69"/>
    <w:rsid w:val="007800BA"/>
    <w:rsid w:val="00781292"/>
    <w:rsid w:val="007826EB"/>
    <w:rsid w:val="007873F4"/>
    <w:rsid w:val="0079032A"/>
    <w:rsid w:val="00790AA6"/>
    <w:rsid w:val="00791272"/>
    <w:rsid w:val="00793A77"/>
    <w:rsid w:val="00794276"/>
    <w:rsid w:val="0079547C"/>
    <w:rsid w:val="00797F97"/>
    <w:rsid w:val="007A0B93"/>
    <w:rsid w:val="007A0DE6"/>
    <w:rsid w:val="007A1151"/>
    <w:rsid w:val="007A26AA"/>
    <w:rsid w:val="007A2AEF"/>
    <w:rsid w:val="007A3AB6"/>
    <w:rsid w:val="007A41EF"/>
    <w:rsid w:val="007A4909"/>
    <w:rsid w:val="007A4D5D"/>
    <w:rsid w:val="007A5247"/>
    <w:rsid w:val="007A6744"/>
    <w:rsid w:val="007A6E9A"/>
    <w:rsid w:val="007A7326"/>
    <w:rsid w:val="007A7925"/>
    <w:rsid w:val="007A7F9E"/>
    <w:rsid w:val="007B0653"/>
    <w:rsid w:val="007B096D"/>
    <w:rsid w:val="007B15EA"/>
    <w:rsid w:val="007B2740"/>
    <w:rsid w:val="007B3595"/>
    <w:rsid w:val="007B3B00"/>
    <w:rsid w:val="007B614B"/>
    <w:rsid w:val="007B78C3"/>
    <w:rsid w:val="007B7D0A"/>
    <w:rsid w:val="007B7FF8"/>
    <w:rsid w:val="007C001F"/>
    <w:rsid w:val="007C05F3"/>
    <w:rsid w:val="007C1064"/>
    <w:rsid w:val="007C113C"/>
    <w:rsid w:val="007C1812"/>
    <w:rsid w:val="007C19FE"/>
    <w:rsid w:val="007C3B39"/>
    <w:rsid w:val="007C4019"/>
    <w:rsid w:val="007C49F0"/>
    <w:rsid w:val="007C5212"/>
    <w:rsid w:val="007C56B3"/>
    <w:rsid w:val="007C6E3D"/>
    <w:rsid w:val="007C6E41"/>
    <w:rsid w:val="007C77AA"/>
    <w:rsid w:val="007D1698"/>
    <w:rsid w:val="007D2887"/>
    <w:rsid w:val="007D380F"/>
    <w:rsid w:val="007D40C6"/>
    <w:rsid w:val="007D5E40"/>
    <w:rsid w:val="007D6EF6"/>
    <w:rsid w:val="007D7CD4"/>
    <w:rsid w:val="007E215C"/>
    <w:rsid w:val="007E2A96"/>
    <w:rsid w:val="007E444D"/>
    <w:rsid w:val="007E44E6"/>
    <w:rsid w:val="007E630B"/>
    <w:rsid w:val="007E6F2C"/>
    <w:rsid w:val="007E7377"/>
    <w:rsid w:val="007E76E3"/>
    <w:rsid w:val="007F0861"/>
    <w:rsid w:val="007F0A90"/>
    <w:rsid w:val="007F0D15"/>
    <w:rsid w:val="007F1879"/>
    <w:rsid w:val="007F2315"/>
    <w:rsid w:val="007F2978"/>
    <w:rsid w:val="007F2DEA"/>
    <w:rsid w:val="007F3ACB"/>
    <w:rsid w:val="007F66ED"/>
    <w:rsid w:val="007F78D8"/>
    <w:rsid w:val="007F7C18"/>
    <w:rsid w:val="0080034B"/>
    <w:rsid w:val="008003D4"/>
    <w:rsid w:val="00801CFA"/>
    <w:rsid w:val="008021A6"/>
    <w:rsid w:val="008023AE"/>
    <w:rsid w:val="00802692"/>
    <w:rsid w:val="00805859"/>
    <w:rsid w:val="00805F17"/>
    <w:rsid w:val="0080794D"/>
    <w:rsid w:val="0081054F"/>
    <w:rsid w:val="00810E1D"/>
    <w:rsid w:val="008117C4"/>
    <w:rsid w:val="00812303"/>
    <w:rsid w:val="0081235B"/>
    <w:rsid w:val="00813D98"/>
    <w:rsid w:val="008148CA"/>
    <w:rsid w:val="00814B88"/>
    <w:rsid w:val="008155E6"/>
    <w:rsid w:val="00815A85"/>
    <w:rsid w:val="00815F78"/>
    <w:rsid w:val="0081652A"/>
    <w:rsid w:val="00816A4B"/>
    <w:rsid w:val="00816D50"/>
    <w:rsid w:val="0081728B"/>
    <w:rsid w:val="00820027"/>
    <w:rsid w:val="00820F29"/>
    <w:rsid w:val="0082201F"/>
    <w:rsid w:val="0082315E"/>
    <w:rsid w:val="00823622"/>
    <w:rsid w:val="00823AD1"/>
    <w:rsid w:val="00825A27"/>
    <w:rsid w:val="00825C6B"/>
    <w:rsid w:val="00826C21"/>
    <w:rsid w:val="00827651"/>
    <w:rsid w:val="00827EDB"/>
    <w:rsid w:val="00831E7A"/>
    <w:rsid w:val="008320A2"/>
    <w:rsid w:val="008331EF"/>
    <w:rsid w:val="008336A5"/>
    <w:rsid w:val="00834195"/>
    <w:rsid w:val="00835138"/>
    <w:rsid w:val="008351C9"/>
    <w:rsid w:val="00836463"/>
    <w:rsid w:val="00836B03"/>
    <w:rsid w:val="00837CD1"/>
    <w:rsid w:val="008406F9"/>
    <w:rsid w:val="00840A68"/>
    <w:rsid w:val="008410B9"/>
    <w:rsid w:val="008416B1"/>
    <w:rsid w:val="008418CC"/>
    <w:rsid w:val="00842209"/>
    <w:rsid w:val="00842C37"/>
    <w:rsid w:val="00842E39"/>
    <w:rsid w:val="00844507"/>
    <w:rsid w:val="00845477"/>
    <w:rsid w:val="00845C0F"/>
    <w:rsid w:val="00847A3F"/>
    <w:rsid w:val="00847C93"/>
    <w:rsid w:val="00850A33"/>
    <w:rsid w:val="008528DD"/>
    <w:rsid w:val="00853887"/>
    <w:rsid w:val="00853A51"/>
    <w:rsid w:val="00853CD1"/>
    <w:rsid w:val="00854827"/>
    <w:rsid w:val="00855AF5"/>
    <w:rsid w:val="00856D61"/>
    <w:rsid w:val="00857140"/>
    <w:rsid w:val="008609EF"/>
    <w:rsid w:val="0086339E"/>
    <w:rsid w:val="008633E1"/>
    <w:rsid w:val="00863811"/>
    <w:rsid w:val="00863D25"/>
    <w:rsid w:val="0086451B"/>
    <w:rsid w:val="00865309"/>
    <w:rsid w:val="00865C73"/>
    <w:rsid w:val="00866791"/>
    <w:rsid w:val="008676A3"/>
    <w:rsid w:val="008702C7"/>
    <w:rsid w:val="00871C7D"/>
    <w:rsid w:val="00872882"/>
    <w:rsid w:val="00873A3B"/>
    <w:rsid w:val="00874FA6"/>
    <w:rsid w:val="00875124"/>
    <w:rsid w:val="00875C5D"/>
    <w:rsid w:val="00875DFA"/>
    <w:rsid w:val="00876927"/>
    <w:rsid w:val="0087778D"/>
    <w:rsid w:val="00880A17"/>
    <w:rsid w:val="00881024"/>
    <w:rsid w:val="00882090"/>
    <w:rsid w:val="00882798"/>
    <w:rsid w:val="00882B94"/>
    <w:rsid w:val="00883290"/>
    <w:rsid w:val="00884F95"/>
    <w:rsid w:val="008850E8"/>
    <w:rsid w:val="00887249"/>
    <w:rsid w:val="00887D04"/>
    <w:rsid w:val="008919D9"/>
    <w:rsid w:val="008925FA"/>
    <w:rsid w:val="00893A97"/>
    <w:rsid w:val="00893F4E"/>
    <w:rsid w:val="00894806"/>
    <w:rsid w:val="00896093"/>
    <w:rsid w:val="008961D5"/>
    <w:rsid w:val="00896447"/>
    <w:rsid w:val="00896D85"/>
    <w:rsid w:val="008974A0"/>
    <w:rsid w:val="00897F40"/>
    <w:rsid w:val="008A1A7C"/>
    <w:rsid w:val="008A1C3A"/>
    <w:rsid w:val="008A284A"/>
    <w:rsid w:val="008A2D0C"/>
    <w:rsid w:val="008A2F0B"/>
    <w:rsid w:val="008A43AF"/>
    <w:rsid w:val="008A53DC"/>
    <w:rsid w:val="008A63D6"/>
    <w:rsid w:val="008A7623"/>
    <w:rsid w:val="008A7941"/>
    <w:rsid w:val="008B0911"/>
    <w:rsid w:val="008B16FF"/>
    <w:rsid w:val="008B1A88"/>
    <w:rsid w:val="008B23D2"/>
    <w:rsid w:val="008B3829"/>
    <w:rsid w:val="008B38AC"/>
    <w:rsid w:val="008B3D7D"/>
    <w:rsid w:val="008B4812"/>
    <w:rsid w:val="008B51D0"/>
    <w:rsid w:val="008B59B5"/>
    <w:rsid w:val="008B6108"/>
    <w:rsid w:val="008C0478"/>
    <w:rsid w:val="008C1D87"/>
    <w:rsid w:val="008C2193"/>
    <w:rsid w:val="008C4A67"/>
    <w:rsid w:val="008C4C69"/>
    <w:rsid w:val="008C53E3"/>
    <w:rsid w:val="008C63D4"/>
    <w:rsid w:val="008C7EBF"/>
    <w:rsid w:val="008D3543"/>
    <w:rsid w:val="008D489A"/>
    <w:rsid w:val="008D5FAD"/>
    <w:rsid w:val="008E1964"/>
    <w:rsid w:val="008E2E47"/>
    <w:rsid w:val="008E323C"/>
    <w:rsid w:val="008E3D47"/>
    <w:rsid w:val="008E4271"/>
    <w:rsid w:val="008E433B"/>
    <w:rsid w:val="008E5826"/>
    <w:rsid w:val="008F0699"/>
    <w:rsid w:val="008F075D"/>
    <w:rsid w:val="008F0B02"/>
    <w:rsid w:val="008F0F2C"/>
    <w:rsid w:val="008F1C15"/>
    <w:rsid w:val="008F2A89"/>
    <w:rsid w:val="008F3F77"/>
    <w:rsid w:val="008F4447"/>
    <w:rsid w:val="008F56F5"/>
    <w:rsid w:val="008F6D3A"/>
    <w:rsid w:val="008F7514"/>
    <w:rsid w:val="00900902"/>
    <w:rsid w:val="00901008"/>
    <w:rsid w:val="00902958"/>
    <w:rsid w:val="00902B90"/>
    <w:rsid w:val="00903077"/>
    <w:rsid w:val="00903986"/>
    <w:rsid w:val="0090418C"/>
    <w:rsid w:val="009047BD"/>
    <w:rsid w:val="00904FED"/>
    <w:rsid w:val="0090520B"/>
    <w:rsid w:val="0090575B"/>
    <w:rsid w:val="00907B7E"/>
    <w:rsid w:val="00907BC1"/>
    <w:rsid w:val="00907CE4"/>
    <w:rsid w:val="00910CE2"/>
    <w:rsid w:val="0091106D"/>
    <w:rsid w:val="00911857"/>
    <w:rsid w:val="00911CCA"/>
    <w:rsid w:val="00911FBA"/>
    <w:rsid w:val="0091293F"/>
    <w:rsid w:val="009134D2"/>
    <w:rsid w:val="00913761"/>
    <w:rsid w:val="00914980"/>
    <w:rsid w:val="009161B4"/>
    <w:rsid w:val="00916477"/>
    <w:rsid w:val="00916F7B"/>
    <w:rsid w:val="00917A31"/>
    <w:rsid w:val="0092087E"/>
    <w:rsid w:val="009213E6"/>
    <w:rsid w:val="00921D25"/>
    <w:rsid w:val="00922880"/>
    <w:rsid w:val="00922A8C"/>
    <w:rsid w:val="009234E2"/>
    <w:rsid w:val="00923752"/>
    <w:rsid w:val="009246E0"/>
    <w:rsid w:val="00924772"/>
    <w:rsid w:val="0092549C"/>
    <w:rsid w:val="009270B2"/>
    <w:rsid w:val="009273DC"/>
    <w:rsid w:val="009307D6"/>
    <w:rsid w:val="00931438"/>
    <w:rsid w:val="009316C6"/>
    <w:rsid w:val="00931F84"/>
    <w:rsid w:val="00931FCF"/>
    <w:rsid w:val="00932384"/>
    <w:rsid w:val="00932540"/>
    <w:rsid w:val="00933B44"/>
    <w:rsid w:val="00933C38"/>
    <w:rsid w:val="00935004"/>
    <w:rsid w:val="0093629C"/>
    <w:rsid w:val="00936392"/>
    <w:rsid w:val="009369E9"/>
    <w:rsid w:val="00937500"/>
    <w:rsid w:val="00937B7C"/>
    <w:rsid w:val="00940836"/>
    <w:rsid w:val="00941B0E"/>
    <w:rsid w:val="00941CB3"/>
    <w:rsid w:val="00942062"/>
    <w:rsid w:val="009431FE"/>
    <w:rsid w:val="00943586"/>
    <w:rsid w:val="00943816"/>
    <w:rsid w:val="009474E8"/>
    <w:rsid w:val="0094751E"/>
    <w:rsid w:val="0095031F"/>
    <w:rsid w:val="00950677"/>
    <w:rsid w:val="00951C33"/>
    <w:rsid w:val="009542CC"/>
    <w:rsid w:val="009545B2"/>
    <w:rsid w:val="00954B4B"/>
    <w:rsid w:val="0095590A"/>
    <w:rsid w:val="00955D7D"/>
    <w:rsid w:val="00957795"/>
    <w:rsid w:val="0096035A"/>
    <w:rsid w:val="00962B2A"/>
    <w:rsid w:val="00963B42"/>
    <w:rsid w:val="009648A9"/>
    <w:rsid w:val="00964E59"/>
    <w:rsid w:val="00967EAB"/>
    <w:rsid w:val="00967F25"/>
    <w:rsid w:val="00970C58"/>
    <w:rsid w:val="009715B6"/>
    <w:rsid w:val="00972892"/>
    <w:rsid w:val="00973352"/>
    <w:rsid w:val="0097396A"/>
    <w:rsid w:val="0097475A"/>
    <w:rsid w:val="0097558B"/>
    <w:rsid w:val="00975636"/>
    <w:rsid w:val="00975696"/>
    <w:rsid w:val="00976DE2"/>
    <w:rsid w:val="00981407"/>
    <w:rsid w:val="009815CA"/>
    <w:rsid w:val="00981E75"/>
    <w:rsid w:val="00981F28"/>
    <w:rsid w:val="00983366"/>
    <w:rsid w:val="0098426C"/>
    <w:rsid w:val="00984E24"/>
    <w:rsid w:val="009870A6"/>
    <w:rsid w:val="00990125"/>
    <w:rsid w:val="0099243D"/>
    <w:rsid w:val="0099291A"/>
    <w:rsid w:val="009950AB"/>
    <w:rsid w:val="00995C11"/>
    <w:rsid w:val="009A102B"/>
    <w:rsid w:val="009A18F4"/>
    <w:rsid w:val="009A1FAA"/>
    <w:rsid w:val="009A23F6"/>
    <w:rsid w:val="009A3315"/>
    <w:rsid w:val="009A337B"/>
    <w:rsid w:val="009A43FA"/>
    <w:rsid w:val="009A4771"/>
    <w:rsid w:val="009A638F"/>
    <w:rsid w:val="009A6663"/>
    <w:rsid w:val="009A6CE8"/>
    <w:rsid w:val="009B01A5"/>
    <w:rsid w:val="009B12F1"/>
    <w:rsid w:val="009B15E9"/>
    <w:rsid w:val="009B3514"/>
    <w:rsid w:val="009B3BCA"/>
    <w:rsid w:val="009B58B5"/>
    <w:rsid w:val="009B7237"/>
    <w:rsid w:val="009B767E"/>
    <w:rsid w:val="009B7BA6"/>
    <w:rsid w:val="009C01AE"/>
    <w:rsid w:val="009C0D1F"/>
    <w:rsid w:val="009C2400"/>
    <w:rsid w:val="009C25DB"/>
    <w:rsid w:val="009C278E"/>
    <w:rsid w:val="009C31D4"/>
    <w:rsid w:val="009C33D2"/>
    <w:rsid w:val="009C35A7"/>
    <w:rsid w:val="009C52A5"/>
    <w:rsid w:val="009C5DB0"/>
    <w:rsid w:val="009C6A28"/>
    <w:rsid w:val="009C709F"/>
    <w:rsid w:val="009D26E2"/>
    <w:rsid w:val="009D2DE3"/>
    <w:rsid w:val="009D3E42"/>
    <w:rsid w:val="009D70CC"/>
    <w:rsid w:val="009D7F0D"/>
    <w:rsid w:val="009E1948"/>
    <w:rsid w:val="009E23B0"/>
    <w:rsid w:val="009E3EBE"/>
    <w:rsid w:val="009E40A0"/>
    <w:rsid w:val="009E4E3C"/>
    <w:rsid w:val="009E601C"/>
    <w:rsid w:val="009E7935"/>
    <w:rsid w:val="009F02B8"/>
    <w:rsid w:val="009F13DE"/>
    <w:rsid w:val="009F425C"/>
    <w:rsid w:val="009F54F6"/>
    <w:rsid w:val="009F678E"/>
    <w:rsid w:val="00A00295"/>
    <w:rsid w:val="00A00305"/>
    <w:rsid w:val="00A02141"/>
    <w:rsid w:val="00A027CD"/>
    <w:rsid w:val="00A03002"/>
    <w:rsid w:val="00A034B6"/>
    <w:rsid w:val="00A046BA"/>
    <w:rsid w:val="00A0563B"/>
    <w:rsid w:val="00A060B2"/>
    <w:rsid w:val="00A07AD9"/>
    <w:rsid w:val="00A11911"/>
    <w:rsid w:val="00A14427"/>
    <w:rsid w:val="00A14B3A"/>
    <w:rsid w:val="00A15FF5"/>
    <w:rsid w:val="00A16302"/>
    <w:rsid w:val="00A22B75"/>
    <w:rsid w:val="00A238FC"/>
    <w:rsid w:val="00A2427E"/>
    <w:rsid w:val="00A24BF4"/>
    <w:rsid w:val="00A26334"/>
    <w:rsid w:val="00A27733"/>
    <w:rsid w:val="00A27AEC"/>
    <w:rsid w:val="00A30064"/>
    <w:rsid w:val="00A30281"/>
    <w:rsid w:val="00A31A2B"/>
    <w:rsid w:val="00A31BE4"/>
    <w:rsid w:val="00A32292"/>
    <w:rsid w:val="00A331F1"/>
    <w:rsid w:val="00A334D6"/>
    <w:rsid w:val="00A3500F"/>
    <w:rsid w:val="00A35100"/>
    <w:rsid w:val="00A3526F"/>
    <w:rsid w:val="00A36294"/>
    <w:rsid w:val="00A36D18"/>
    <w:rsid w:val="00A4092A"/>
    <w:rsid w:val="00A4198F"/>
    <w:rsid w:val="00A42BEB"/>
    <w:rsid w:val="00A435A7"/>
    <w:rsid w:val="00A45051"/>
    <w:rsid w:val="00A450F6"/>
    <w:rsid w:val="00A457DA"/>
    <w:rsid w:val="00A4644F"/>
    <w:rsid w:val="00A46B19"/>
    <w:rsid w:val="00A46BE9"/>
    <w:rsid w:val="00A470CD"/>
    <w:rsid w:val="00A47C39"/>
    <w:rsid w:val="00A47D18"/>
    <w:rsid w:val="00A508D6"/>
    <w:rsid w:val="00A5155A"/>
    <w:rsid w:val="00A52907"/>
    <w:rsid w:val="00A536A6"/>
    <w:rsid w:val="00A537F7"/>
    <w:rsid w:val="00A53A7D"/>
    <w:rsid w:val="00A544A0"/>
    <w:rsid w:val="00A553CC"/>
    <w:rsid w:val="00A55EEB"/>
    <w:rsid w:val="00A55F01"/>
    <w:rsid w:val="00A57D66"/>
    <w:rsid w:val="00A60D0A"/>
    <w:rsid w:val="00A60E52"/>
    <w:rsid w:val="00A61C75"/>
    <w:rsid w:val="00A61F1D"/>
    <w:rsid w:val="00A63CCB"/>
    <w:rsid w:val="00A64500"/>
    <w:rsid w:val="00A661DE"/>
    <w:rsid w:val="00A671B6"/>
    <w:rsid w:val="00A70349"/>
    <w:rsid w:val="00A709DC"/>
    <w:rsid w:val="00A70D83"/>
    <w:rsid w:val="00A713FC"/>
    <w:rsid w:val="00A7155F"/>
    <w:rsid w:val="00A724AB"/>
    <w:rsid w:val="00A7259F"/>
    <w:rsid w:val="00A73B3A"/>
    <w:rsid w:val="00A73B81"/>
    <w:rsid w:val="00A75494"/>
    <w:rsid w:val="00A76491"/>
    <w:rsid w:val="00A76FF3"/>
    <w:rsid w:val="00A803EC"/>
    <w:rsid w:val="00A80DAB"/>
    <w:rsid w:val="00A810C9"/>
    <w:rsid w:val="00A8358B"/>
    <w:rsid w:val="00A83F61"/>
    <w:rsid w:val="00A84250"/>
    <w:rsid w:val="00A860B2"/>
    <w:rsid w:val="00A872C3"/>
    <w:rsid w:val="00A87F70"/>
    <w:rsid w:val="00A90F7D"/>
    <w:rsid w:val="00A91A14"/>
    <w:rsid w:val="00A92912"/>
    <w:rsid w:val="00A94219"/>
    <w:rsid w:val="00A9423B"/>
    <w:rsid w:val="00A94266"/>
    <w:rsid w:val="00A95A4B"/>
    <w:rsid w:val="00A96C89"/>
    <w:rsid w:val="00AA0CC1"/>
    <w:rsid w:val="00AA0F62"/>
    <w:rsid w:val="00AA3366"/>
    <w:rsid w:val="00AA4E0A"/>
    <w:rsid w:val="00AA63C2"/>
    <w:rsid w:val="00AA64FD"/>
    <w:rsid w:val="00AB000E"/>
    <w:rsid w:val="00AB0102"/>
    <w:rsid w:val="00AB03C6"/>
    <w:rsid w:val="00AB173C"/>
    <w:rsid w:val="00AB2334"/>
    <w:rsid w:val="00AB45B8"/>
    <w:rsid w:val="00AB58AB"/>
    <w:rsid w:val="00AB5DD5"/>
    <w:rsid w:val="00AB60D2"/>
    <w:rsid w:val="00AB61EE"/>
    <w:rsid w:val="00AB6264"/>
    <w:rsid w:val="00AB7368"/>
    <w:rsid w:val="00AB7558"/>
    <w:rsid w:val="00AB7699"/>
    <w:rsid w:val="00AC0822"/>
    <w:rsid w:val="00AC1425"/>
    <w:rsid w:val="00AC3F29"/>
    <w:rsid w:val="00AC441F"/>
    <w:rsid w:val="00AC45E6"/>
    <w:rsid w:val="00AC4EC2"/>
    <w:rsid w:val="00AC6E54"/>
    <w:rsid w:val="00AC72AA"/>
    <w:rsid w:val="00AC7C38"/>
    <w:rsid w:val="00AD06CB"/>
    <w:rsid w:val="00AD0FC7"/>
    <w:rsid w:val="00AD13E9"/>
    <w:rsid w:val="00AD2B60"/>
    <w:rsid w:val="00AD3811"/>
    <w:rsid w:val="00AD61B7"/>
    <w:rsid w:val="00AD69BC"/>
    <w:rsid w:val="00AE04CE"/>
    <w:rsid w:val="00AE0682"/>
    <w:rsid w:val="00AE1A2C"/>
    <w:rsid w:val="00AE23F5"/>
    <w:rsid w:val="00AE3A0E"/>
    <w:rsid w:val="00AE5AB5"/>
    <w:rsid w:val="00AE75CF"/>
    <w:rsid w:val="00AF25D8"/>
    <w:rsid w:val="00AF35A7"/>
    <w:rsid w:val="00AF4597"/>
    <w:rsid w:val="00AF5921"/>
    <w:rsid w:val="00AF5C07"/>
    <w:rsid w:val="00AF5D1C"/>
    <w:rsid w:val="00AF67DF"/>
    <w:rsid w:val="00B00D70"/>
    <w:rsid w:val="00B0119C"/>
    <w:rsid w:val="00B0149A"/>
    <w:rsid w:val="00B018DE"/>
    <w:rsid w:val="00B022F8"/>
    <w:rsid w:val="00B02DDC"/>
    <w:rsid w:val="00B042DC"/>
    <w:rsid w:val="00B04429"/>
    <w:rsid w:val="00B0590E"/>
    <w:rsid w:val="00B05E08"/>
    <w:rsid w:val="00B07085"/>
    <w:rsid w:val="00B07485"/>
    <w:rsid w:val="00B10C54"/>
    <w:rsid w:val="00B1161E"/>
    <w:rsid w:val="00B125AC"/>
    <w:rsid w:val="00B127FF"/>
    <w:rsid w:val="00B12AF7"/>
    <w:rsid w:val="00B136DD"/>
    <w:rsid w:val="00B145BB"/>
    <w:rsid w:val="00B14B53"/>
    <w:rsid w:val="00B14C84"/>
    <w:rsid w:val="00B14F8E"/>
    <w:rsid w:val="00B1562A"/>
    <w:rsid w:val="00B15E56"/>
    <w:rsid w:val="00B160CE"/>
    <w:rsid w:val="00B16F29"/>
    <w:rsid w:val="00B178FE"/>
    <w:rsid w:val="00B17D34"/>
    <w:rsid w:val="00B17E89"/>
    <w:rsid w:val="00B17E96"/>
    <w:rsid w:val="00B200CA"/>
    <w:rsid w:val="00B2010E"/>
    <w:rsid w:val="00B211E8"/>
    <w:rsid w:val="00B229E2"/>
    <w:rsid w:val="00B230BA"/>
    <w:rsid w:val="00B25993"/>
    <w:rsid w:val="00B25E15"/>
    <w:rsid w:val="00B26B53"/>
    <w:rsid w:val="00B27763"/>
    <w:rsid w:val="00B30275"/>
    <w:rsid w:val="00B311FB"/>
    <w:rsid w:val="00B3203B"/>
    <w:rsid w:val="00B32C20"/>
    <w:rsid w:val="00B33F13"/>
    <w:rsid w:val="00B34231"/>
    <w:rsid w:val="00B34E8C"/>
    <w:rsid w:val="00B3588E"/>
    <w:rsid w:val="00B35DB5"/>
    <w:rsid w:val="00B3713B"/>
    <w:rsid w:val="00B40073"/>
    <w:rsid w:val="00B4022E"/>
    <w:rsid w:val="00B41D39"/>
    <w:rsid w:val="00B437DF"/>
    <w:rsid w:val="00B43A70"/>
    <w:rsid w:val="00B44023"/>
    <w:rsid w:val="00B47EBA"/>
    <w:rsid w:val="00B504D7"/>
    <w:rsid w:val="00B51AA1"/>
    <w:rsid w:val="00B53DB2"/>
    <w:rsid w:val="00B53FE1"/>
    <w:rsid w:val="00B54837"/>
    <w:rsid w:val="00B548B2"/>
    <w:rsid w:val="00B55717"/>
    <w:rsid w:val="00B55E2B"/>
    <w:rsid w:val="00B56AB9"/>
    <w:rsid w:val="00B56E63"/>
    <w:rsid w:val="00B56EE8"/>
    <w:rsid w:val="00B601AF"/>
    <w:rsid w:val="00B61695"/>
    <w:rsid w:val="00B61C93"/>
    <w:rsid w:val="00B63167"/>
    <w:rsid w:val="00B65B71"/>
    <w:rsid w:val="00B66C06"/>
    <w:rsid w:val="00B66F1D"/>
    <w:rsid w:val="00B675D1"/>
    <w:rsid w:val="00B70FDB"/>
    <w:rsid w:val="00B733D7"/>
    <w:rsid w:val="00B74C21"/>
    <w:rsid w:val="00B77821"/>
    <w:rsid w:val="00B77940"/>
    <w:rsid w:val="00B77ED3"/>
    <w:rsid w:val="00B80DBE"/>
    <w:rsid w:val="00B810D9"/>
    <w:rsid w:val="00B83193"/>
    <w:rsid w:val="00B85595"/>
    <w:rsid w:val="00B86FD5"/>
    <w:rsid w:val="00B916B5"/>
    <w:rsid w:val="00B9306F"/>
    <w:rsid w:val="00B932C9"/>
    <w:rsid w:val="00B93B25"/>
    <w:rsid w:val="00B94226"/>
    <w:rsid w:val="00B945B4"/>
    <w:rsid w:val="00B951F4"/>
    <w:rsid w:val="00B957E0"/>
    <w:rsid w:val="00B96687"/>
    <w:rsid w:val="00B972E6"/>
    <w:rsid w:val="00BA01ED"/>
    <w:rsid w:val="00BA08A3"/>
    <w:rsid w:val="00BA146E"/>
    <w:rsid w:val="00BA25C6"/>
    <w:rsid w:val="00BA2701"/>
    <w:rsid w:val="00BA3154"/>
    <w:rsid w:val="00BA34E0"/>
    <w:rsid w:val="00BA3960"/>
    <w:rsid w:val="00BA46D9"/>
    <w:rsid w:val="00BA5AE7"/>
    <w:rsid w:val="00BA5F34"/>
    <w:rsid w:val="00BA6728"/>
    <w:rsid w:val="00BA75F8"/>
    <w:rsid w:val="00BB0D22"/>
    <w:rsid w:val="00BB150B"/>
    <w:rsid w:val="00BB4579"/>
    <w:rsid w:val="00BB5AD4"/>
    <w:rsid w:val="00BB5FEE"/>
    <w:rsid w:val="00BB6A0D"/>
    <w:rsid w:val="00BB6DFE"/>
    <w:rsid w:val="00BB7FE2"/>
    <w:rsid w:val="00BC062C"/>
    <w:rsid w:val="00BC07D2"/>
    <w:rsid w:val="00BC0F12"/>
    <w:rsid w:val="00BC212E"/>
    <w:rsid w:val="00BC2777"/>
    <w:rsid w:val="00BC4C36"/>
    <w:rsid w:val="00BC5410"/>
    <w:rsid w:val="00BC6594"/>
    <w:rsid w:val="00BC712D"/>
    <w:rsid w:val="00BD0BB8"/>
    <w:rsid w:val="00BD0E7F"/>
    <w:rsid w:val="00BD0FFC"/>
    <w:rsid w:val="00BD17FC"/>
    <w:rsid w:val="00BD24D2"/>
    <w:rsid w:val="00BD271E"/>
    <w:rsid w:val="00BD36EA"/>
    <w:rsid w:val="00BD3840"/>
    <w:rsid w:val="00BD3E79"/>
    <w:rsid w:val="00BD57BC"/>
    <w:rsid w:val="00BD5856"/>
    <w:rsid w:val="00BD59D8"/>
    <w:rsid w:val="00BD611F"/>
    <w:rsid w:val="00BD6168"/>
    <w:rsid w:val="00BD7FF6"/>
    <w:rsid w:val="00BE0EE1"/>
    <w:rsid w:val="00BE1E79"/>
    <w:rsid w:val="00BE2557"/>
    <w:rsid w:val="00BE32CC"/>
    <w:rsid w:val="00BE3CC5"/>
    <w:rsid w:val="00BE4BA1"/>
    <w:rsid w:val="00BE4E57"/>
    <w:rsid w:val="00BE4F1C"/>
    <w:rsid w:val="00BE5C03"/>
    <w:rsid w:val="00BE6FD3"/>
    <w:rsid w:val="00BE7364"/>
    <w:rsid w:val="00BE76AD"/>
    <w:rsid w:val="00BE7A34"/>
    <w:rsid w:val="00BE7B6D"/>
    <w:rsid w:val="00BF01D1"/>
    <w:rsid w:val="00BF0273"/>
    <w:rsid w:val="00BF11BA"/>
    <w:rsid w:val="00BF1AAD"/>
    <w:rsid w:val="00BF248D"/>
    <w:rsid w:val="00BF3AF7"/>
    <w:rsid w:val="00BF57FD"/>
    <w:rsid w:val="00BF5EFF"/>
    <w:rsid w:val="00BF647A"/>
    <w:rsid w:val="00BF6484"/>
    <w:rsid w:val="00BF6BEB"/>
    <w:rsid w:val="00C003FB"/>
    <w:rsid w:val="00C00453"/>
    <w:rsid w:val="00C00A35"/>
    <w:rsid w:val="00C0141F"/>
    <w:rsid w:val="00C02D0E"/>
    <w:rsid w:val="00C03D43"/>
    <w:rsid w:val="00C04785"/>
    <w:rsid w:val="00C04902"/>
    <w:rsid w:val="00C04DF6"/>
    <w:rsid w:val="00C05EC7"/>
    <w:rsid w:val="00C06066"/>
    <w:rsid w:val="00C061F0"/>
    <w:rsid w:val="00C07617"/>
    <w:rsid w:val="00C10179"/>
    <w:rsid w:val="00C10FF9"/>
    <w:rsid w:val="00C1144C"/>
    <w:rsid w:val="00C1237D"/>
    <w:rsid w:val="00C12CA5"/>
    <w:rsid w:val="00C14598"/>
    <w:rsid w:val="00C146DF"/>
    <w:rsid w:val="00C148EA"/>
    <w:rsid w:val="00C14C03"/>
    <w:rsid w:val="00C16B71"/>
    <w:rsid w:val="00C16F7D"/>
    <w:rsid w:val="00C1705E"/>
    <w:rsid w:val="00C2080E"/>
    <w:rsid w:val="00C213E6"/>
    <w:rsid w:val="00C21ED5"/>
    <w:rsid w:val="00C21EE5"/>
    <w:rsid w:val="00C226D8"/>
    <w:rsid w:val="00C23273"/>
    <w:rsid w:val="00C240F4"/>
    <w:rsid w:val="00C245BD"/>
    <w:rsid w:val="00C2600B"/>
    <w:rsid w:val="00C26319"/>
    <w:rsid w:val="00C2659B"/>
    <w:rsid w:val="00C267F6"/>
    <w:rsid w:val="00C26BA2"/>
    <w:rsid w:val="00C2703F"/>
    <w:rsid w:val="00C32105"/>
    <w:rsid w:val="00C32173"/>
    <w:rsid w:val="00C3238A"/>
    <w:rsid w:val="00C32397"/>
    <w:rsid w:val="00C32B96"/>
    <w:rsid w:val="00C32CC6"/>
    <w:rsid w:val="00C34956"/>
    <w:rsid w:val="00C34D22"/>
    <w:rsid w:val="00C35763"/>
    <w:rsid w:val="00C35E44"/>
    <w:rsid w:val="00C3654F"/>
    <w:rsid w:val="00C36951"/>
    <w:rsid w:val="00C4012B"/>
    <w:rsid w:val="00C4189F"/>
    <w:rsid w:val="00C41C86"/>
    <w:rsid w:val="00C42301"/>
    <w:rsid w:val="00C42AB9"/>
    <w:rsid w:val="00C42C63"/>
    <w:rsid w:val="00C433C0"/>
    <w:rsid w:val="00C43C7B"/>
    <w:rsid w:val="00C4555C"/>
    <w:rsid w:val="00C46971"/>
    <w:rsid w:val="00C470EB"/>
    <w:rsid w:val="00C47498"/>
    <w:rsid w:val="00C4755D"/>
    <w:rsid w:val="00C47898"/>
    <w:rsid w:val="00C50344"/>
    <w:rsid w:val="00C51114"/>
    <w:rsid w:val="00C512D2"/>
    <w:rsid w:val="00C52517"/>
    <w:rsid w:val="00C53890"/>
    <w:rsid w:val="00C552A8"/>
    <w:rsid w:val="00C565FC"/>
    <w:rsid w:val="00C570F0"/>
    <w:rsid w:val="00C617CF"/>
    <w:rsid w:val="00C61A15"/>
    <w:rsid w:val="00C61CEE"/>
    <w:rsid w:val="00C626F5"/>
    <w:rsid w:val="00C62CCD"/>
    <w:rsid w:val="00C63019"/>
    <w:rsid w:val="00C64D6D"/>
    <w:rsid w:val="00C662B4"/>
    <w:rsid w:val="00C675C7"/>
    <w:rsid w:val="00C7132F"/>
    <w:rsid w:val="00C719A6"/>
    <w:rsid w:val="00C74F2A"/>
    <w:rsid w:val="00C77980"/>
    <w:rsid w:val="00C77A73"/>
    <w:rsid w:val="00C80593"/>
    <w:rsid w:val="00C80CCB"/>
    <w:rsid w:val="00C81765"/>
    <w:rsid w:val="00C82FD8"/>
    <w:rsid w:val="00C84017"/>
    <w:rsid w:val="00C84A86"/>
    <w:rsid w:val="00C85854"/>
    <w:rsid w:val="00C863F9"/>
    <w:rsid w:val="00C86DDD"/>
    <w:rsid w:val="00C87CFA"/>
    <w:rsid w:val="00C906A7"/>
    <w:rsid w:val="00C90863"/>
    <w:rsid w:val="00C92C55"/>
    <w:rsid w:val="00C93548"/>
    <w:rsid w:val="00C958C3"/>
    <w:rsid w:val="00C96528"/>
    <w:rsid w:val="00C96FE7"/>
    <w:rsid w:val="00C977AB"/>
    <w:rsid w:val="00CA0236"/>
    <w:rsid w:val="00CA028C"/>
    <w:rsid w:val="00CA0AF0"/>
    <w:rsid w:val="00CA2499"/>
    <w:rsid w:val="00CA3873"/>
    <w:rsid w:val="00CA3BDB"/>
    <w:rsid w:val="00CA52F8"/>
    <w:rsid w:val="00CA5DC3"/>
    <w:rsid w:val="00CA683C"/>
    <w:rsid w:val="00CA6F2F"/>
    <w:rsid w:val="00CA7018"/>
    <w:rsid w:val="00CA70F5"/>
    <w:rsid w:val="00CA7117"/>
    <w:rsid w:val="00CB0A1B"/>
    <w:rsid w:val="00CB1242"/>
    <w:rsid w:val="00CB2085"/>
    <w:rsid w:val="00CB219B"/>
    <w:rsid w:val="00CB2AEB"/>
    <w:rsid w:val="00CB35C7"/>
    <w:rsid w:val="00CB3736"/>
    <w:rsid w:val="00CB3784"/>
    <w:rsid w:val="00CB4278"/>
    <w:rsid w:val="00CB5EE8"/>
    <w:rsid w:val="00CB6A72"/>
    <w:rsid w:val="00CB7415"/>
    <w:rsid w:val="00CB7881"/>
    <w:rsid w:val="00CB7E02"/>
    <w:rsid w:val="00CC1760"/>
    <w:rsid w:val="00CC25D1"/>
    <w:rsid w:val="00CC486F"/>
    <w:rsid w:val="00CC4CEB"/>
    <w:rsid w:val="00CC5535"/>
    <w:rsid w:val="00CC7E98"/>
    <w:rsid w:val="00CD1019"/>
    <w:rsid w:val="00CD109E"/>
    <w:rsid w:val="00CD1CB7"/>
    <w:rsid w:val="00CD2147"/>
    <w:rsid w:val="00CD33C7"/>
    <w:rsid w:val="00CD4451"/>
    <w:rsid w:val="00CD5F71"/>
    <w:rsid w:val="00CD66C9"/>
    <w:rsid w:val="00CD6B99"/>
    <w:rsid w:val="00CD6EB8"/>
    <w:rsid w:val="00CE23E1"/>
    <w:rsid w:val="00CE27FB"/>
    <w:rsid w:val="00CE3821"/>
    <w:rsid w:val="00CE384F"/>
    <w:rsid w:val="00CE4529"/>
    <w:rsid w:val="00CE4963"/>
    <w:rsid w:val="00CE59A1"/>
    <w:rsid w:val="00CE6210"/>
    <w:rsid w:val="00CE6D25"/>
    <w:rsid w:val="00CE6FD8"/>
    <w:rsid w:val="00CE791D"/>
    <w:rsid w:val="00CF08FE"/>
    <w:rsid w:val="00CF1574"/>
    <w:rsid w:val="00CF1CD2"/>
    <w:rsid w:val="00CF25C4"/>
    <w:rsid w:val="00CF25C9"/>
    <w:rsid w:val="00CF2969"/>
    <w:rsid w:val="00CF2D14"/>
    <w:rsid w:val="00CF35FD"/>
    <w:rsid w:val="00CF3CBC"/>
    <w:rsid w:val="00CF43C3"/>
    <w:rsid w:val="00CF448F"/>
    <w:rsid w:val="00CF44F7"/>
    <w:rsid w:val="00CF7282"/>
    <w:rsid w:val="00D00795"/>
    <w:rsid w:val="00D00837"/>
    <w:rsid w:val="00D0258F"/>
    <w:rsid w:val="00D0272F"/>
    <w:rsid w:val="00D0318E"/>
    <w:rsid w:val="00D034BE"/>
    <w:rsid w:val="00D04465"/>
    <w:rsid w:val="00D0549D"/>
    <w:rsid w:val="00D06F2E"/>
    <w:rsid w:val="00D10119"/>
    <w:rsid w:val="00D1075B"/>
    <w:rsid w:val="00D10CBC"/>
    <w:rsid w:val="00D10EA9"/>
    <w:rsid w:val="00D11312"/>
    <w:rsid w:val="00D1255C"/>
    <w:rsid w:val="00D12D03"/>
    <w:rsid w:val="00D12F56"/>
    <w:rsid w:val="00D14594"/>
    <w:rsid w:val="00D147FF"/>
    <w:rsid w:val="00D1565C"/>
    <w:rsid w:val="00D163E5"/>
    <w:rsid w:val="00D2023C"/>
    <w:rsid w:val="00D204C5"/>
    <w:rsid w:val="00D20A42"/>
    <w:rsid w:val="00D22216"/>
    <w:rsid w:val="00D2235A"/>
    <w:rsid w:val="00D236FE"/>
    <w:rsid w:val="00D2413F"/>
    <w:rsid w:val="00D247EA"/>
    <w:rsid w:val="00D248E0"/>
    <w:rsid w:val="00D250BA"/>
    <w:rsid w:val="00D25293"/>
    <w:rsid w:val="00D2626C"/>
    <w:rsid w:val="00D27CB2"/>
    <w:rsid w:val="00D30055"/>
    <w:rsid w:val="00D312BD"/>
    <w:rsid w:val="00D322A9"/>
    <w:rsid w:val="00D344EC"/>
    <w:rsid w:val="00D371A4"/>
    <w:rsid w:val="00D40FA5"/>
    <w:rsid w:val="00D41A09"/>
    <w:rsid w:val="00D437BF"/>
    <w:rsid w:val="00D45204"/>
    <w:rsid w:val="00D45FDE"/>
    <w:rsid w:val="00D46D13"/>
    <w:rsid w:val="00D476F5"/>
    <w:rsid w:val="00D503D2"/>
    <w:rsid w:val="00D50420"/>
    <w:rsid w:val="00D517F0"/>
    <w:rsid w:val="00D519F2"/>
    <w:rsid w:val="00D51F70"/>
    <w:rsid w:val="00D53513"/>
    <w:rsid w:val="00D536E2"/>
    <w:rsid w:val="00D539A7"/>
    <w:rsid w:val="00D54A4A"/>
    <w:rsid w:val="00D551F7"/>
    <w:rsid w:val="00D55693"/>
    <w:rsid w:val="00D564E9"/>
    <w:rsid w:val="00D575E1"/>
    <w:rsid w:val="00D602F9"/>
    <w:rsid w:val="00D602FA"/>
    <w:rsid w:val="00D6079C"/>
    <w:rsid w:val="00D60E16"/>
    <w:rsid w:val="00D62C08"/>
    <w:rsid w:val="00D635B8"/>
    <w:rsid w:val="00D63857"/>
    <w:rsid w:val="00D63915"/>
    <w:rsid w:val="00D63C6C"/>
    <w:rsid w:val="00D66D49"/>
    <w:rsid w:val="00D67BF2"/>
    <w:rsid w:val="00D67EF1"/>
    <w:rsid w:val="00D702AD"/>
    <w:rsid w:val="00D70776"/>
    <w:rsid w:val="00D718AC"/>
    <w:rsid w:val="00D720C7"/>
    <w:rsid w:val="00D72F9C"/>
    <w:rsid w:val="00D732A5"/>
    <w:rsid w:val="00D73483"/>
    <w:rsid w:val="00D7460D"/>
    <w:rsid w:val="00D74736"/>
    <w:rsid w:val="00D81472"/>
    <w:rsid w:val="00D8169C"/>
    <w:rsid w:val="00D818C5"/>
    <w:rsid w:val="00D8239D"/>
    <w:rsid w:val="00D825A9"/>
    <w:rsid w:val="00D82B8E"/>
    <w:rsid w:val="00D8342F"/>
    <w:rsid w:val="00D84356"/>
    <w:rsid w:val="00D846B8"/>
    <w:rsid w:val="00D855F7"/>
    <w:rsid w:val="00D85A02"/>
    <w:rsid w:val="00D85F0A"/>
    <w:rsid w:val="00D8658C"/>
    <w:rsid w:val="00D873DF"/>
    <w:rsid w:val="00D90256"/>
    <w:rsid w:val="00D9045C"/>
    <w:rsid w:val="00D907F8"/>
    <w:rsid w:val="00D92599"/>
    <w:rsid w:val="00D928F6"/>
    <w:rsid w:val="00D94516"/>
    <w:rsid w:val="00D95028"/>
    <w:rsid w:val="00D95754"/>
    <w:rsid w:val="00D959DC"/>
    <w:rsid w:val="00D96D72"/>
    <w:rsid w:val="00D977F5"/>
    <w:rsid w:val="00DA03D1"/>
    <w:rsid w:val="00DA1C08"/>
    <w:rsid w:val="00DA24B4"/>
    <w:rsid w:val="00DA274D"/>
    <w:rsid w:val="00DA2DF2"/>
    <w:rsid w:val="00DA374A"/>
    <w:rsid w:val="00DA3761"/>
    <w:rsid w:val="00DA3821"/>
    <w:rsid w:val="00DA3F18"/>
    <w:rsid w:val="00DA4D67"/>
    <w:rsid w:val="00DA4D6C"/>
    <w:rsid w:val="00DA59F2"/>
    <w:rsid w:val="00DA6A38"/>
    <w:rsid w:val="00DA7160"/>
    <w:rsid w:val="00DA764F"/>
    <w:rsid w:val="00DA7FE2"/>
    <w:rsid w:val="00DB0F3D"/>
    <w:rsid w:val="00DB15C7"/>
    <w:rsid w:val="00DB439D"/>
    <w:rsid w:val="00DB6751"/>
    <w:rsid w:val="00DB7984"/>
    <w:rsid w:val="00DC11A0"/>
    <w:rsid w:val="00DC123A"/>
    <w:rsid w:val="00DC2C53"/>
    <w:rsid w:val="00DC3984"/>
    <w:rsid w:val="00DC3F96"/>
    <w:rsid w:val="00DC4A9A"/>
    <w:rsid w:val="00DC4B53"/>
    <w:rsid w:val="00DC4B5B"/>
    <w:rsid w:val="00DC71E0"/>
    <w:rsid w:val="00DD45F3"/>
    <w:rsid w:val="00DD47AF"/>
    <w:rsid w:val="00DD498F"/>
    <w:rsid w:val="00DD529F"/>
    <w:rsid w:val="00DD5BE0"/>
    <w:rsid w:val="00DD61F5"/>
    <w:rsid w:val="00DD6228"/>
    <w:rsid w:val="00DD647E"/>
    <w:rsid w:val="00DE01B2"/>
    <w:rsid w:val="00DE04F1"/>
    <w:rsid w:val="00DE0C3E"/>
    <w:rsid w:val="00DE0DCF"/>
    <w:rsid w:val="00DE20F4"/>
    <w:rsid w:val="00DE24EB"/>
    <w:rsid w:val="00DE3225"/>
    <w:rsid w:val="00DE3809"/>
    <w:rsid w:val="00DE3A0A"/>
    <w:rsid w:val="00DE46F4"/>
    <w:rsid w:val="00DE527F"/>
    <w:rsid w:val="00DF0924"/>
    <w:rsid w:val="00DF14B9"/>
    <w:rsid w:val="00DF1894"/>
    <w:rsid w:val="00DF2FBF"/>
    <w:rsid w:val="00DF557D"/>
    <w:rsid w:val="00DF6097"/>
    <w:rsid w:val="00DF64DD"/>
    <w:rsid w:val="00DF782C"/>
    <w:rsid w:val="00E004DE"/>
    <w:rsid w:val="00E007A8"/>
    <w:rsid w:val="00E00E46"/>
    <w:rsid w:val="00E018EA"/>
    <w:rsid w:val="00E01937"/>
    <w:rsid w:val="00E01FE1"/>
    <w:rsid w:val="00E02393"/>
    <w:rsid w:val="00E02CD4"/>
    <w:rsid w:val="00E02DAC"/>
    <w:rsid w:val="00E0338A"/>
    <w:rsid w:val="00E04F60"/>
    <w:rsid w:val="00E05147"/>
    <w:rsid w:val="00E05B70"/>
    <w:rsid w:val="00E066CE"/>
    <w:rsid w:val="00E066F6"/>
    <w:rsid w:val="00E06CAF"/>
    <w:rsid w:val="00E06F4A"/>
    <w:rsid w:val="00E0768C"/>
    <w:rsid w:val="00E1007D"/>
    <w:rsid w:val="00E10457"/>
    <w:rsid w:val="00E11056"/>
    <w:rsid w:val="00E1110E"/>
    <w:rsid w:val="00E124FD"/>
    <w:rsid w:val="00E12DF0"/>
    <w:rsid w:val="00E15E4A"/>
    <w:rsid w:val="00E16F0F"/>
    <w:rsid w:val="00E17501"/>
    <w:rsid w:val="00E176B0"/>
    <w:rsid w:val="00E20EE3"/>
    <w:rsid w:val="00E21D56"/>
    <w:rsid w:val="00E24B10"/>
    <w:rsid w:val="00E24DE8"/>
    <w:rsid w:val="00E25A36"/>
    <w:rsid w:val="00E266AB"/>
    <w:rsid w:val="00E30345"/>
    <w:rsid w:val="00E316AA"/>
    <w:rsid w:val="00E32985"/>
    <w:rsid w:val="00E331E6"/>
    <w:rsid w:val="00E33ED1"/>
    <w:rsid w:val="00E3457E"/>
    <w:rsid w:val="00E34E24"/>
    <w:rsid w:val="00E34E92"/>
    <w:rsid w:val="00E35480"/>
    <w:rsid w:val="00E36E54"/>
    <w:rsid w:val="00E3750B"/>
    <w:rsid w:val="00E37964"/>
    <w:rsid w:val="00E4086A"/>
    <w:rsid w:val="00E40DE3"/>
    <w:rsid w:val="00E41053"/>
    <w:rsid w:val="00E4197F"/>
    <w:rsid w:val="00E41DB8"/>
    <w:rsid w:val="00E41EE2"/>
    <w:rsid w:val="00E41F80"/>
    <w:rsid w:val="00E42327"/>
    <w:rsid w:val="00E42F1D"/>
    <w:rsid w:val="00E432BC"/>
    <w:rsid w:val="00E440E3"/>
    <w:rsid w:val="00E45FA1"/>
    <w:rsid w:val="00E465EA"/>
    <w:rsid w:val="00E46A07"/>
    <w:rsid w:val="00E476CE"/>
    <w:rsid w:val="00E5033C"/>
    <w:rsid w:val="00E51AED"/>
    <w:rsid w:val="00E520B7"/>
    <w:rsid w:val="00E5210D"/>
    <w:rsid w:val="00E527BF"/>
    <w:rsid w:val="00E52AA8"/>
    <w:rsid w:val="00E52B75"/>
    <w:rsid w:val="00E5364E"/>
    <w:rsid w:val="00E5447A"/>
    <w:rsid w:val="00E548D0"/>
    <w:rsid w:val="00E553D1"/>
    <w:rsid w:val="00E55F15"/>
    <w:rsid w:val="00E5722F"/>
    <w:rsid w:val="00E5766D"/>
    <w:rsid w:val="00E577A4"/>
    <w:rsid w:val="00E60AF2"/>
    <w:rsid w:val="00E61362"/>
    <w:rsid w:val="00E61A6F"/>
    <w:rsid w:val="00E62702"/>
    <w:rsid w:val="00E62F09"/>
    <w:rsid w:val="00E636B0"/>
    <w:rsid w:val="00E64B32"/>
    <w:rsid w:val="00E64B55"/>
    <w:rsid w:val="00E64EFD"/>
    <w:rsid w:val="00E65000"/>
    <w:rsid w:val="00E6521E"/>
    <w:rsid w:val="00E655F8"/>
    <w:rsid w:val="00E65CEC"/>
    <w:rsid w:val="00E65FF7"/>
    <w:rsid w:val="00E663DC"/>
    <w:rsid w:val="00E7021B"/>
    <w:rsid w:val="00E70823"/>
    <w:rsid w:val="00E70840"/>
    <w:rsid w:val="00E71EDF"/>
    <w:rsid w:val="00E727F5"/>
    <w:rsid w:val="00E728D5"/>
    <w:rsid w:val="00E72BA5"/>
    <w:rsid w:val="00E737F7"/>
    <w:rsid w:val="00E74030"/>
    <w:rsid w:val="00E744A3"/>
    <w:rsid w:val="00E75556"/>
    <w:rsid w:val="00E75F7C"/>
    <w:rsid w:val="00E7609C"/>
    <w:rsid w:val="00E76640"/>
    <w:rsid w:val="00E801D4"/>
    <w:rsid w:val="00E802DD"/>
    <w:rsid w:val="00E80905"/>
    <w:rsid w:val="00E8113B"/>
    <w:rsid w:val="00E81252"/>
    <w:rsid w:val="00E82281"/>
    <w:rsid w:val="00E838AE"/>
    <w:rsid w:val="00E85AA2"/>
    <w:rsid w:val="00E86BE5"/>
    <w:rsid w:val="00E87462"/>
    <w:rsid w:val="00E87486"/>
    <w:rsid w:val="00E917BC"/>
    <w:rsid w:val="00E92C54"/>
    <w:rsid w:val="00E9320C"/>
    <w:rsid w:val="00E93C0D"/>
    <w:rsid w:val="00E940D1"/>
    <w:rsid w:val="00E942F9"/>
    <w:rsid w:val="00E95D73"/>
    <w:rsid w:val="00E96209"/>
    <w:rsid w:val="00E96857"/>
    <w:rsid w:val="00E97871"/>
    <w:rsid w:val="00EA070C"/>
    <w:rsid w:val="00EA152A"/>
    <w:rsid w:val="00EA224C"/>
    <w:rsid w:val="00EA2E05"/>
    <w:rsid w:val="00EA382F"/>
    <w:rsid w:val="00EA3AD7"/>
    <w:rsid w:val="00EA43BA"/>
    <w:rsid w:val="00EA4641"/>
    <w:rsid w:val="00EA570A"/>
    <w:rsid w:val="00EA7914"/>
    <w:rsid w:val="00EB4E2B"/>
    <w:rsid w:val="00EB526D"/>
    <w:rsid w:val="00EB5E24"/>
    <w:rsid w:val="00EB6181"/>
    <w:rsid w:val="00EB6455"/>
    <w:rsid w:val="00EC0BD9"/>
    <w:rsid w:val="00EC18E0"/>
    <w:rsid w:val="00EC18F5"/>
    <w:rsid w:val="00EC1E51"/>
    <w:rsid w:val="00EC2148"/>
    <w:rsid w:val="00EC465F"/>
    <w:rsid w:val="00EC55DA"/>
    <w:rsid w:val="00EC6454"/>
    <w:rsid w:val="00ED029C"/>
    <w:rsid w:val="00ED04D4"/>
    <w:rsid w:val="00ED0660"/>
    <w:rsid w:val="00ED12A2"/>
    <w:rsid w:val="00ED2ED1"/>
    <w:rsid w:val="00ED3534"/>
    <w:rsid w:val="00ED4E15"/>
    <w:rsid w:val="00ED62B4"/>
    <w:rsid w:val="00ED6A2A"/>
    <w:rsid w:val="00EE1D2A"/>
    <w:rsid w:val="00EE2CC4"/>
    <w:rsid w:val="00EE374E"/>
    <w:rsid w:val="00EE3E32"/>
    <w:rsid w:val="00EE44DA"/>
    <w:rsid w:val="00EE5398"/>
    <w:rsid w:val="00EE5948"/>
    <w:rsid w:val="00EE6C06"/>
    <w:rsid w:val="00EF0112"/>
    <w:rsid w:val="00EF020D"/>
    <w:rsid w:val="00EF13CA"/>
    <w:rsid w:val="00EF36D1"/>
    <w:rsid w:val="00EF3A65"/>
    <w:rsid w:val="00EF3F92"/>
    <w:rsid w:val="00EF5B17"/>
    <w:rsid w:val="00EF6797"/>
    <w:rsid w:val="00F0082C"/>
    <w:rsid w:val="00F00B96"/>
    <w:rsid w:val="00F00ECB"/>
    <w:rsid w:val="00F012A8"/>
    <w:rsid w:val="00F01B41"/>
    <w:rsid w:val="00F036A7"/>
    <w:rsid w:val="00F03A72"/>
    <w:rsid w:val="00F03FC3"/>
    <w:rsid w:val="00F04D58"/>
    <w:rsid w:val="00F0619E"/>
    <w:rsid w:val="00F06756"/>
    <w:rsid w:val="00F0746B"/>
    <w:rsid w:val="00F07F59"/>
    <w:rsid w:val="00F10571"/>
    <w:rsid w:val="00F12107"/>
    <w:rsid w:val="00F132BD"/>
    <w:rsid w:val="00F136A2"/>
    <w:rsid w:val="00F13786"/>
    <w:rsid w:val="00F14781"/>
    <w:rsid w:val="00F14D99"/>
    <w:rsid w:val="00F15E3C"/>
    <w:rsid w:val="00F16C52"/>
    <w:rsid w:val="00F16C8C"/>
    <w:rsid w:val="00F16D65"/>
    <w:rsid w:val="00F17BCC"/>
    <w:rsid w:val="00F210AC"/>
    <w:rsid w:val="00F21138"/>
    <w:rsid w:val="00F2218F"/>
    <w:rsid w:val="00F227A5"/>
    <w:rsid w:val="00F234AD"/>
    <w:rsid w:val="00F234E1"/>
    <w:rsid w:val="00F235C9"/>
    <w:rsid w:val="00F23DB4"/>
    <w:rsid w:val="00F24814"/>
    <w:rsid w:val="00F24950"/>
    <w:rsid w:val="00F25958"/>
    <w:rsid w:val="00F269A9"/>
    <w:rsid w:val="00F27706"/>
    <w:rsid w:val="00F30020"/>
    <w:rsid w:val="00F309A9"/>
    <w:rsid w:val="00F319E7"/>
    <w:rsid w:val="00F31EE6"/>
    <w:rsid w:val="00F33094"/>
    <w:rsid w:val="00F3339F"/>
    <w:rsid w:val="00F334BD"/>
    <w:rsid w:val="00F3480F"/>
    <w:rsid w:val="00F3512F"/>
    <w:rsid w:val="00F367C8"/>
    <w:rsid w:val="00F367CF"/>
    <w:rsid w:val="00F36B30"/>
    <w:rsid w:val="00F377D2"/>
    <w:rsid w:val="00F377D5"/>
    <w:rsid w:val="00F37EE6"/>
    <w:rsid w:val="00F4078D"/>
    <w:rsid w:val="00F40E47"/>
    <w:rsid w:val="00F411D3"/>
    <w:rsid w:val="00F415C2"/>
    <w:rsid w:val="00F4163E"/>
    <w:rsid w:val="00F4267B"/>
    <w:rsid w:val="00F43BAD"/>
    <w:rsid w:val="00F43BB6"/>
    <w:rsid w:val="00F46E58"/>
    <w:rsid w:val="00F47850"/>
    <w:rsid w:val="00F53717"/>
    <w:rsid w:val="00F53A4C"/>
    <w:rsid w:val="00F542CA"/>
    <w:rsid w:val="00F542EB"/>
    <w:rsid w:val="00F54775"/>
    <w:rsid w:val="00F56D7B"/>
    <w:rsid w:val="00F56E77"/>
    <w:rsid w:val="00F60E4A"/>
    <w:rsid w:val="00F6148F"/>
    <w:rsid w:val="00F615F0"/>
    <w:rsid w:val="00F6161D"/>
    <w:rsid w:val="00F62DC6"/>
    <w:rsid w:val="00F63173"/>
    <w:rsid w:val="00F63880"/>
    <w:rsid w:val="00F63E0A"/>
    <w:rsid w:val="00F6457D"/>
    <w:rsid w:val="00F6542E"/>
    <w:rsid w:val="00F66232"/>
    <w:rsid w:val="00F66548"/>
    <w:rsid w:val="00F6715D"/>
    <w:rsid w:val="00F676BD"/>
    <w:rsid w:val="00F67931"/>
    <w:rsid w:val="00F67F1B"/>
    <w:rsid w:val="00F702E8"/>
    <w:rsid w:val="00F714A1"/>
    <w:rsid w:val="00F71820"/>
    <w:rsid w:val="00F71F88"/>
    <w:rsid w:val="00F72126"/>
    <w:rsid w:val="00F74266"/>
    <w:rsid w:val="00F745CE"/>
    <w:rsid w:val="00F75499"/>
    <w:rsid w:val="00F754D3"/>
    <w:rsid w:val="00F75539"/>
    <w:rsid w:val="00F762EB"/>
    <w:rsid w:val="00F7632F"/>
    <w:rsid w:val="00F77B45"/>
    <w:rsid w:val="00F8182A"/>
    <w:rsid w:val="00F81D25"/>
    <w:rsid w:val="00F82805"/>
    <w:rsid w:val="00F858B1"/>
    <w:rsid w:val="00F85C31"/>
    <w:rsid w:val="00F86DFF"/>
    <w:rsid w:val="00F87800"/>
    <w:rsid w:val="00F87B4F"/>
    <w:rsid w:val="00F87ECE"/>
    <w:rsid w:val="00F90198"/>
    <w:rsid w:val="00F90331"/>
    <w:rsid w:val="00F90914"/>
    <w:rsid w:val="00F918CD"/>
    <w:rsid w:val="00F926F8"/>
    <w:rsid w:val="00F948CE"/>
    <w:rsid w:val="00F958E2"/>
    <w:rsid w:val="00F95ABD"/>
    <w:rsid w:val="00F963A1"/>
    <w:rsid w:val="00FA0192"/>
    <w:rsid w:val="00FA07AD"/>
    <w:rsid w:val="00FA38BF"/>
    <w:rsid w:val="00FA3B9C"/>
    <w:rsid w:val="00FA4585"/>
    <w:rsid w:val="00FA597E"/>
    <w:rsid w:val="00FA7E38"/>
    <w:rsid w:val="00FB212E"/>
    <w:rsid w:val="00FB2995"/>
    <w:rsid w:val="00FB2F3C"/>
    <w:rsid w:val="00FB3BF1"/>
    <w:rsid w:val="00FB4074"/>
    <w:rsid w:val="00FB4463"/>
    <w:rsid w:val="00FB4D45"/>
    <w:rsid w:val="00FB59DA"/>
    <w:rsid w:val="00FB5FF6"/>
    <w:rsid w:val="00FB7D87"/>
    <w:rsid w:val="00FC054D"/>
    <w:rsid w:val="00FC0D41"/>
    <w:rsid w:val="00FC3FC6"/>
    <w:rsid w:val="00FC4528"/>
    <w:rsid w:val="00FC45B5"/>
    <w:rsid w:val="00FC503B"/>
    <w:rsid w:val="00FC52EF"/>
    <w:rsid w:val="00FC6149"/>
    <w:rsid w:val="00FC6ED2"/>
    <w:rsid w:val="00FD0477"/>
    <w:rsid w:val="00FD0E41"/>
    <w:rsid w:val="00FD3887"/>
    <w:rsid w:val="00FD38A4"/>
    <w:rsid w:val="00FD3FFA"/>
    <w:rsid w:val="00FD4BAE"/>
    <w:rsid w:val="00FD688A"/>
    <w:rsid w:val="00FD731F"/>
    <w:rsid w:val="00FD77DE"/>
    <w:rsid w:val="00FD7B27"/>
    <w:rsid w:val="00FE14D5"/>
    <w:rsid w:val="00FE2963"/>
    <w:rsid w:val="00FE317C"/>
    <w:rsid w:val="00FE3F41"/>
    <w:rsid w:val="00FE5A75"/>
    <w:rsid w:val="00FE74ED"/>
    <w:rsid w:val="00FF08A7"/>
    <w:rsid w:val="00FF1087"/>
    <w:rsid w:val="00FF1254"/>
    <w:rsid w:val="00FF4438"/>
    <w:rsid w:val="00FF5646"/>
    <w:rsid w:val="00FF5F39"/>
    <w:rsid w:val="00FF624A"/>
    <w:rsid w:val="00FF7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23F4C74-B952-45E4-AE04-B776CDAB3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6DD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036DD4"/>
    <w:pPr>
      <w:spacing w:after="200" w:line="276" w:lineRule="auto"/>
      <w:ind w:left="720"/>
      <w:contextualSpacing/>
    </w:pPr>
  </w:style>
  <w:style w:type="character" w:customStyle="1" w:styleId="ListParagraphChar">
    <w:name w:val="List Paragraph Char"/>
    <w:basedOn w:val="DefaultParagraphFont"/>
    <w:link w:val="ListParagraph"/>
    <w:uiPriority w:val="34"/>
    <w:rsid w:val="00036DD4"/>
  </w:style>
  <w:style w:type="paragraph" w:styleId="BalloonText">
    <w:name w:val="Balloon Text"/>
    <w:basedOn w:val="Normal"/>
    <w:link w:val="BalloonTextChar"/>
    <w:uiPriority w:val="99"/>
    <w:semiHidden/>
    <w:unhideWhenUsed/>
    <w:rsid w:val="00737C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C30"/>
    <w:rPr>
      <w:rFonts w:ascii="Segoe UI" w:hAnsi="Segoe UI" w:cs="Segoe UI"/>
      <w:sz w:val="18"/>
      <w:szCs w:val="18"/>
    </w:rPr>
  </w:style>
  <w:style w:type="paragraph" w:styleId="Caption">
    <w:name w:val="caption"/>
    <w:basedOn w:val="Normal"/>
    <w:next w:val="Normal"/>
    <w:uiPriority w:val="35"/>
    <w:unhideWhenUsed/>
    <w:qFormat/>
    <w:rsid w:val="008B481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D3685"/>
    <w:rPr>
      <w:sz w:val="16"/>
      <w:szCs w:val="16"/>
    </w:rPr>
  </w:style>
  <w:style w:type="paragraph" w:styleId="CommentText">
    <w:name w:val="annotation text"/>
    <w:basedOn w:val="Normal"/>
    <w:link w:val="CommentTextChar"/>
    <w:uiPriority w:val="99"/>
    <w:semiHidden/>
    <w:unhideWhenUsed/>
    <w:rsid w:val="002D3685"/>
    <w:pPr>
      <w:spacing w:line="240" w:lineRule="auto"/>
    </w:pPr>
    <w:rPr>
      <w:sz w:val="20"/>
      <w:szCs w:val="20"/>
    </w:rPr>
  </w:style>
  <w:style w:type="character" w:customStyle="1" w:styleId="CommentTextChar">
    <w:name w:val="Comment Text Char"/>
    <w:basedOn w:val="DefaultParagraphFont"/>
    <w:link w:val="CommentText"/>
    <w:uiPriority w:val="99"/>
    <w:semiHidden/>
    <w:rsid w:val="002D3685"/>
    <w:rPr>
      <w:sz w:val="20"/>
      <w:szCs w:val="20"/>
    </w:rPr>
  </w:style>
  <w:style w:type="paragraph" w:styleId="CommentSubject">
    <w:name w:val="annotation subject"/>
    <w:basedOn w:val="CommentText"/>
    <w:next w:val="CommentText"/>
    <w:link w:val="CommentSubjectChar"/>
    <w:uiPriority w:val="99"/>
    <w:semiHidden/>
    <w:unhideWhenUsed/>
    <w:rsid w:val="002D3685"/>
    <w:rPr>
      <w:b/>
      <w:bCs/>
    </w:rPr>
  </w:style>
  <w:style w:type="character" w:customStyle="1" w:styleId="CommentSubjectChar">
    <w:name w:val="Comment Subject Char"/>
    <w:basedOn w:val="CommentTextChar"/>
    <w:link w:val="CommentSubject"/>
    <w:uiPriority w:val="99"/>
    <w:semiHidden/>
    <w:rsid w:val="002D3685"/>
    <w:rPr>
      <w:b/>
      <w:bCs/>
      <w:sz w:val="20"/>
      <w:szCs w:val="20"/>
    </w:rPr>
  </w:style>
  <w:style w:type="paragraph" w:styleId="Revision">
    <w:name w:val="Revision"/>
    <w:hidden/>
    <w:uiPriority w:val="99"/>
    <w:semiHidden/>
    <w:rsid w:val="002D3685"/>
    <w:pPr>
      <w:spacing w:after="0" w:line="240" w:lineRule="auto"/>
    </w:pPr>
  </w:style>
  <w:style w:type="character" w:styleId="Hyperlink">
    <w:name w:val="Hyperlink"/>
    <w:basedOn w:val="DefaultParagraphFont"/>
    <w:uiPriority w:val="99"/>
    <w:semiHidden/>
    <w:unhideWhenUsed/>
    <w:rsid w:val="00E71EDF"/>
    <w:rPr>
      <w:color w:val="0000FF"/>
      <w:u w:val="single"/>
    </w:rPr>
  </w:style>
  <w:style w:type="paragraph" w:styleId="FootnoteText">
    <w:name w:val="footnote text"/>
    <w:basedOn w:val="Normal"/>
    <w:link w:val="FootnoteTextChar"/>
    <w:uiPriority w:val="99"/>
    <w:semiHidden/>
    <w:unhideWhenUsed/>
    <w:rsid w:val="002642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421A"/>
    <w:rPr>
      <w:sz w:val="20"/>
      <w:szCs w:val="20"/>
    </w:rPr>
  </w:style>
  <w:style w:type="character" w:styleId="FootnoteReference">
    <w:name w:val="footnote reference"/>
    <w:basedOn w:val="DefaultParagraphFont"/>
    <w:uiPriority w:val="99"/>
    <w:semiHidden/>
    <w:unhideWhenUsed/>
    <w:rsid w:val="0026421A"/>
    <w:rPr>
      <w:vertAlign w:val="superscript"/>
    </w:rPr>
  </w:style>
  <w:style w:type="paragraph" w:styleId="NormalWeb">
    <w:name w:val="Normal (Web)"/>
    <w:basedOn w:val="Normal"/>
    <w:uiPriority w:val="99"/>
    <w:semiHidden/>
    <w:unhideWhenUsed/>
    <w:rsid w:val="0034617E"/>
    <w:pPr>
      <w:spacing w:before="100" w:beforeAutospacing="1" w:after="100" w:afterAutospacing="1" w:line="240" w:lineRule="auto"/>
    </w:pPr>
    <w:rPr>
      <w:rFonts w:ascii="Times New Roman" w:eastAsiaTheme="minorEastAsia" w:hAnsi="Times New Roman" w:cs="Times New Roman"/>
      <w:sz w:val="24"/>
      <w:szCs w:val="24"/>
    </w:rPr>
  </w:style>
  <w:style w:type="table" w:customStyle="1" w:styleId="TableGrid1">
    <w:name w:val="Table Grid1"/>
    <w:basedOn w:val="TableNormal"/>
    <w:next w:val="TableGrid"/>
    <w:uiPriority w:val="39"/>
    <w:rsid w:val="00855A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neNumber">
    <w:name w:val="line number"/>
    <w:basedOn w:val="DefaultParagraphFont"/>
    <w:uiPriority w:val="99"/>
    <w:semiHidden/>
    <w:unhideWhenUsed/>
    <w:rsid w:val="00B1161E"/>
  </w:style>
  <w:style w:type="paragraph" w:styleId="Header">
    <w:name w:val="header"/>
    <w:basedOn w:val="Normal"/>
    <w:link w:val="HeaderChar"/>
    <w:uiPriority w:val="99"/>
    <w:unhideWhenUsed/>
    <w:rsid w:val="00D101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119"/>
  </w:style>
  <w:style w:type="paragraph" w:styleId="Footer">
    <w:name w:val="footer"/>
    <w:basedOn w:val="Normal"/>
    <w:link w:val="FooterChar"/>
    <w:uiPriority w:val="99"/>
    <w:unhideWhenUsed/>
    <w:rsid w:val="00D101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12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0ED8A-8FDC-4078-B035-6B2C6EEBF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3930</TotalTime>
  <Pages>56</Pages>
  <Words>48856</Words>
  <Characters>278483</Characters>
  <Application>Microsoft Office Word</Application>
  <DocSecurity>0</DocSecurity>
  <Lines>2320</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 Shakya</dc:creator>
  <cp:keywords/>
  <dc:description/>
  <cp:lastModifiedBy>Bandana Shakya</cp:lastModifiedBy>
  <cp:revision>43</cp:revision>
  <cp:lastPrinted>2020-07-01T06:57:00Z</cp:lastPrinted>
  <dcterms:created xsi:type="dcterms:W3CDTF">2020-06-20T10:03:00Z</dcterms:created>
  <dcterms:modified xsi:type="dcterms:W3CDTF">2020-07-01T07:01:00Z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http://www.zotero.org/styles/council-of-science-editors-author-date</vt:lpwstr>
  </property>
  <property fmtid="{D5CDD505-2E9C-101B-9397-08002B2CF9AE}" pid="15" name="Mendeley Recent Style Name 6_1">
    <vt:lpwstr>Council of Science Editors, Name-Year (author-date)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http://www.zotero.org/styles/taylor-and-francis-council-of-science-editors-author-date</vt:lpwstr>
  </property>
  <property fmtid="{D5CDD505-2E9C-101B-9397-08002B2CF9AE}" pid="21" name="Mendeley Recent Style Name 9_1">
    <vt:lpwstr>Taylor &amp; Francis - Council of Science Editors (author-date)</vt:lpwstr>
  </property>
  <property fmtid="{D5CDD505-2E9C-101B-9397-08002B2CF9AE}" pid="22" name="Mendeley Document_1">
    <vt:lpwstr>True</vt:lpwstr>
  </property>
  <property fmtid="{D5CDD505-2E9C-101B-9397-08002B2CF9AE}" pid="23" name="Mendeley Unique User Id_1">
    <vt:lpwstr>bbfa3afe-c487-3a63-bce3-86a46640c52c</vt:lpwstr>
  </property>
  <property fmtid="{D5CDD505-2E9C-101B-9397-08002B2CF9AE}" pid="24" name="Mendeley Citation Style_1">
    <vt:lpwstr>http://www.zotero.org/styles/apa</vt:lpwstr>
  </property>
</Properties>
</file>